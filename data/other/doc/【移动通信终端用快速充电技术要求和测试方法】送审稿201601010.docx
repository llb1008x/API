
<file path=[Content_Types].xml><?xml version="1.0" encoding="utf-8"?>
<Types xmlns="http://schemas.openxmlformats.org/package/2006/content-types">
  <Default Extension="bin" ContentType="application/vnd.ms-word.attachedToolbar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word/embeddings/oleObject1.bin" ContentType="application/vnd.openxmlformats-officedocument.oleObject"/>
  <Override PartName="/word/embeddings/oleObject2.bin" ContentType="application/vnd.openxmlformats-officedocument.oleObject"/>
  <Default Extension="vsd" ContentType="application/vnd.visio"/>
  <Override PartName="/customXml/itemProps1.xml" ContentType="application/vnd.openxmlformats-officedocument.customXmlProperties+xml"/>
  <Default Extension="wmf" ContentType="image/x-wmf"/>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docProps/custom.xml" ContentType="application/vnd.openxmlformats-officedocument.custom-properties+xml"/>
  <Default Extension="wdp" ContentType="image/vnd.ms-photo"/>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customizations.xml" ContentType="application/vnd.ms-word.keyMapCustomizations+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5C276C" w:rsidRDefault="00003331">
      <w:pPr>
        <w:pStyle w:val="affffff8"/>
        <w:framePr w:wrap="around" w:hAnchor="text" w:y="1"/>
      </w:pPr>
      <w:r>
        <w:rPr>
          <w:rFonts w:ascii="Times New Roman"/>
        </w:rPr>
        <w:t>ICS</w:t>
      </w:r>
      <w:r>
        <w:rPr>
          <w:rFonts w:ascii="Cambria Math" w:hAnsi="Cambria Math" w:cs="Cambria Math"/>
        </w:rPr>
        <w:t> </w:t>
      </w:r>
      <w:bookmarkStart w:id="0" w:name="ICS"/>
      <w:r w:rsidR="00A02A26">
        <w:fldChar w:fldCharType="begin">
          <w:ffData>
            <w:name w:val="ICS"/>
            <w:enabled/>
            <w:calcOnExit w:val="0"/>
            <w:helpText w:type="text" w:val="请输入正确的ICS号："/>
            <w:textInput>
              <w:default w:val="点击此处添加ICS号"/>
            </w:textInput>
          </w:ffData>
        </w:fldChar>
      </w:r>
      <w:r>
        <w:instrText xml:space="preserve"> FORMTEXT </w:instrText>
      </w:r>
      <w:r w:rsidR="00A02A26">
        <w:fldChar w:fldCharType="separate"/>
      </w:r>
      <w:r>
        <w:rPr>
          <w:rFonts w:hint="eastAsia"/>
        </w:rPr>
        <w:t>点击此处添加ICS号</w:t>
      </w:r>
      <w:r w:rsidR="00A02A26">
        <w:fldChar w:fldCharType="end"/>
      </w:r>
      <w:bookmarkEnd w:id="0"/>
    </w:p>
    <w:bookmarkStart w:id="1" w:name="WXFLH"/>
    <w:p w:rsidR="005C276C" w:rsidRDefault="00A02A26">
      <w:pPr>
        <w:pStyle w:val="affffff8"/>
        <w:framePr w:wrap="around" w:hAnchor="text" w:y="1"/>
      </w:pPr>
      <w:r>
        <w:fldChar w:fldCharType="begin">
          <w:ffData>
            <w:name w:val="WXFLH"/>
            <w:enabled/>
            <w:calcOnExit w:val="0"/>
            <w:helpText w:type="text" w:val="请输入中国标准文献分类号："/>
            <w:textInput>
              <w:default w:val="点击此处添加中国标准文献分类号"/>
            </w:textInput>
          </w:ffData>
        </w:fldChar>
      </w:r>
      <w:r w:rsidR="00003331">
        <w:instrText xml:space="preserve"> FORMTEXT </w:instrText>
      </w:r>
      <w:r>
        <w:fldChar w:fldCharType="separate"/>
      </w:r>
      <w:r w:rsidR="00003331">
        <w:rPr>
          <w:rFonts w:hint="eastAsia"/>
        </w:rPr>
        <w:t>点击此处添加中国标准文献分类号</w:t>
      </w:r>
      <w:r>
        <w:fldChar w:fldCharType="end"/>
      </w:r>
      <w:bookmarkEnd w:id="1"/>
    </w:p>
    <w:tbl>
      <w:tblPr>
        <w:tblW w:w="98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tblPr>
      <w:tblGrid>
        <w:gridCol w:w="9854"/>
      </w:tblGrid>
      <w:tr w:rsidR="005C276C">
        <w:tc>
          <w:tcPr>
            <w:tcW w:w="9854" w:type="dxa"/>
            <w:tcBorders>
              <w:top w:val="nil"/>
              <w:left w:val="nil"/>
              <w:bottom w:val="nil"/>
              <w:right w:val="nil"/>
            </w:tcBorders>
          </w:tcPr>
          <w:p w:rsidR="005C276C" w:rsidRDefault="00A02A26">
            <w:pPr>
              <w:pStyle w:val="affffff8"/>
              <w:framePr w:wrap="around" w:hAnchor="text" w:y="1"/>
            </w:pPr>
            <w:r>
              <w:rPr>
                <w:noProof/>
              </w:rPr>
              <w:pict>
                <v:rect id="BAH" o:spid="_x0000_s1026" style="position:absolute;margin-left:-5.25pt;margin-top:0;width:68.25pt;height:15.6pt;z-index:-25165516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" stroked="f"/>
              </w:pict>
            </w:r>
            <w:r>
              <w:fldChar w:fldCharType="begin">
                <w:ffData>
                  <w:name w:val="BAH"/>
                  <w:enabled/>
                  <w:calcOnExit w:val="0"/>
                  <w:textInput/>
                </w:ffData>
              </w:fldChar>
            </w:r>
            <w:bookmarkStart w:id="2" w:name="BAH"/>
            <w:r w:rsidR="00003331">
              <w:instrText xml:space="preserve"> FORMTEXT </w:instrText>
            </w:r>
            <w:r>
              <w:fldChar w:fldCharType="separate"/>
            </w:r>
            <w:r w:rsidR="00003331">
              <w:t>     </w:t>
            </w:r>
            <w:r>
              <w:fldChar w:fldCharType="end"/>
            </w:r>
            <w:bookmarkEnd w:id="2"/>
          </w:p>
        </w:tc>
      </w:tr>
    </w:tbl>
    <w:bookmarkStart w:id="3" w:name="c1"/>
    <w:p w:rsidR="005C276C" w:rsidRDefault="00A02A26">
      <w:pPr>
        <w:pStyle w:val="affff0"/>
        <w:framePr w:wrap="around"/>
      </w:pPr>
      <w:r>
        <w:fldChar w:fldCharType="begin">
          <w:ffData>
            <w:name w:val="c1"/>
            <w:enabled/>
            <w:calcOnExit w:val="0"/>
            <w:textInput>
              <w:maxLength w:val="2"/>
            </w:textInput>
          </w:ffData>
        </w:fldChar>
      </w:r>
      <w:r w:rsidR="00003331">
        <w:instrText xml:space="preserve"> FORMTEXT </w:instrText>
      </w:r>
      <w:r>
        <w:fldChar w:fldCharType="separate"/>
      </w:r>
      <w:r w:rsidR="00003331">
        <w:t>  </w:t>
      </w:r>
      <w:r>
        <w:fldChar w:fldCharType="end"/>
      </w:r>
      <w:bookmarkEnd w:id="3"/>
    </w:p>
    <w:p w:rsidR="005C276C" w:rsidRDefault="00003331">
      <w:pPr>
        <w:pStyle w:val="afffffc"/>
        <w:framePr w:wrap="around"/>
      </w:pPr>
      <w:r>
        <w:rPr>
          <w:rFonts w:hint="eastAsia"/>
        </w:rPr>
        <w:t>中华人民共和国</w:t>
      </w:r>
      <w:bookmarkStart w:id="4" w:name="c2"/>
      <w:r w:rsidR="00A02A26">
        <w:fldChar w:fldCharType="begin">
          <w:ffData>
            <w:name w:val="c2"/>
            <w:enabled/>
            <w:calcOnExit w:val="0"/>
            <w:textInput/>
          </w:ffData>
        </w:fldChar>
      </w:r>
      <w:r>
        <w:instrText xml:space="preserve"> FORMTEXT </w:instrText>
      </w:r>
      <w:r w:rsidR="00A02A26">
        <w:fldChar w:fldCharType="separate"/>
      </w:r>
      <w:r>
        <w:rPr>
          <w:rFonts w:hint="eastAsia"/>
        </w:rPr>
        <w:t>通信</w:t>
      </w:r>
      <w:r w:rsidR="00A02A26">
        <w:fldChar w:fldCharType="end"/>
      </w:r>
      <w:bookmarkEnd w:id="4"/>
      <w:r>
        <w:rPr>
          <w:rFonts w:hint="eastAsia"/>
        </w:rPr>
        <w:t>行业标准</w:t>
      </w:r>
    </w:p>
    <w:bookmarkStart w:id="5" w:name="StdNo0"/>
    <w:p w:rsidR="005C276C" w:rsidRDefault="00A02A26">
      <w:pPr>
        <w:pStyle w:val="22"/>
        <w:framePr w:wrap="around" w:hAnchor="text" w:y="1"/>
      </w:pPr>
      <w:r>
        <w:rPr>
          <w:rFonts w:ascii="Times New Roman"/>
        </w:rPr>
        <w:fldChar w:fldCharType="begin">
          <w:ffData>
            <w:name w:val="StdNo0"/>
            <w:enabled/>
            <w:calcOnExit w:val="0"/>
            <w:textInput>
              <w:default w:val="XX"/>
              <w:maxLength w:val="2"/>
            </w:textInput>
          </w:ffData>
        </w:fldChar>
      </w:r>
      <w:r w:rsidR="00003331">
        <w:rPr>
          <w:rFonts w:ascii="Times New Roman"/>
        </w:rPr>
        <w:instrText xml:space="preserve"> FORMTEXT </w:instrText>
      </w:r>
      <w:r>
        <w:rPr>
          <w:rFonts w:ascii="Times New Roman"/>
        </w:rPr>
      </w:r>
      <w:r>
        <w:rPr>
          <w:rFonts w:ascii="Times New Roman"/>
        </w:rPr>
        <w:fldChar w:fldCharType="separate"/>
      </w:r>
      <w:r w:rsidR="00003331">
        <w:rPr>
          <w:rFonts w:ascii="Times New Roman"/>
        </w:rPr>
        <w:t>XX</w:t>
      </w:r>
      <w:r>
        <w:rPr>
          <w:rFonts w:ascii="Times New Roman"/>
        </w:rPr>
        <w:fldChar w:fldCharType="end"/>
      </w:r>
      <w:bookmarkEnd w:id="5"/>
      <w:r w:rsidR="00003331">
        <w:rPr>
          <w:rFonts w:ascii="Times New Roman"/>
        </w:rPr>
        <w:t xml:space="preserve">/T </w:t>
      </w:r>
      <w:bookmarkStart w:id="6" w:name="StdNo1"/>
      <w:r>
        <w:fldChar w:fldCharType="begin">
          <w:ffData>
            <w:name w:val="StdNo1"/>
            <w:enabled/>
            <w:calcOnExit w:val="0"/>
            <w:textInput>
              <w:default w:val="XXXXX"/>
            </w:textInput>
          </w:ffData>
        </w:fldChar>
      </w:r>
      <w:r w:rsidR="00003331">
        <w:instrText xml:space="preserve"> FORMTEXT </w:instrText>
      </w:r>
      <w:r>
        <w:fldChar w:fldCharType="separate"/>
      </w:r>
      <w:r w:rsidR="00003331">
        <w:t>XXXXX</w:t>
      </w:r>
      <w:r>
        <w:fldChar w:fldCharType="end"/>
      </w:r>
      <w:bookmarkEnd w:id="6"/>
      <w:r w:rsidR="00003331">
        <w:t>—</w:t>
      </w:r>
      <w:bookmarkStart w:id="7" w:name="StdNo2"/>
      <w:r>
        <w:fldChar w:fldCharType="begin">
          <w:ffData>
            <w:name w:val="StdNo2"/>
            <w:enabled/>
            <w:calcOnExit w:val="0"/>
            <w:textInput>
              <w:default w:val="XXXX"/>
              <w:maxLength w:val="4"/>
            </w:textInput>
          </w:ffData>
        </w:fldChar>
      </w:r>
      <w:r w:rsidR="00003331">
        <w:instrText xml:space="preserve"> FORMTEXT </w:instrText>
      </w:r>
      <w:r>
        <w:fldChar w:fldCharType="separate"/>
      </w:r>
      <w:r w:rsidR="00003331">
        <w:t>XXXX</w:t>
      </w:r>
      <w:r>
        <w:fldChar w:fldCharType="end"/>
      </w:r>
      <w:bookmarkEnd w:id="7"/>
    </w:p>
    <w:tbl>
      <w:tblPr>
        <w:tblW w:w="93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tblPr>
      <w:tblGrid>
        <w:gridCol w:w="9356"/>
      </w:tblGrid>
      <w:tr w:rsidR="005C276C">
        <w:tc>
          <w:tcPr>
            <w:tcW w:w="9356" w:type="dxa"/>
            <w:tcBorders>
              <w:top w:val="nil"/>
              <w:left w:val="nil"/>
              <w:bottom w:val="nil"/>
              <w:right w:val="nil"/>
            </w:tcBorders>
          </w:tcPr>
          <w:p w:rsidR="005C276C" w:rsidRDefault="00A02A26">
            <w:pPr>
              <w:pStyle w:val="affff9"/>
              <w:framePr w:wrap="around" w:hAnchor="text" w:y="1"/>
            </w:pPr>
            <w:bookmarkStart w:id="8" w:name="DT"/>
            <w:r>
              <w:rPr>
                <w:noProof/>
              </w:rPr>
              <w:pict>
                <v:rect id="DT" o:spid="_x0000_s1044" style="position:absolute;left:0;text-align:left;margin-left:372.8pt;margin-top:2.7pt;width:90pt;height:18pt;z-index:-2516582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" stroked="f"/>
              </w:pict>
            </w:r>
            <w:r>
              <w:fldChar w:fldCharType="begin">
                <w:ffData>
                  <w:name w:val="DT"/>
                  <w:enabled/>
                  <w:calcOnExit w:val="0"/>
                  <w:textInput/>
                </w:ffData>
              </w:fldChar>
            </w:r>
            <w:r w:rsidR="00003331">
              <w:instrText xml:space="preserve"> FORMTEXT </w:instrText>
            </w:r>
            <w:r>
              <w:fldChar w:fldCharType="separate"/>
            </w:r>
            <w:r w:rsidR="00003331">
              <w:t>     </w:t>
            </w:r>
            <w:r>
              <w:fldChar w:fldCharType="end"/>
            </w:r>
            <w:bookmarkEnd w:id="8"/>
          </w:p>
        </w:tc>
      </w:tr>
    </w:tbl>
    <w:p w:rsidR="005C276C" w:rsidRDefault="005C276C">
      <w:pPr>
        <w:pStyle w:val="22"/>
        <w:framePr w:wrap="around" w:hAnchor="text" w:y="1"/>
      </w:pPr>
    </w:p>
    <w:p w:rsidR="005C276C" w:rsidRDefault="005C276C">
      <w:pPr>
        <w:pStyle w:val="22"/>
        <w:framePr w:wrap="around" w:hAnchor="text" w:y="1"/>
      </w:pPr>
    </w:p>
    <w:p w:rsidR="005143CA" w:rsidRDefault="005143CA">
      <w:pPr>
        <w:pStyle w:val="affffa"/>
        <w:framePr w:wrap="around" w:hAnchor="text" w:y="1"/>
        <w:rPr>
          <w:ins w:id="9" w:author="徐春莹" w:date="2016-10-10T08:48:00Z"/>
        </w:rPr>
      </w:pPr>
    </w:p>
    <w:p w:rsidR="005143CA" w:rsidRDefault="005143CA">
      <w:pPr>
        <w:pStyle w:val="affffa"/>
        <w:framePr w:wrap="around" w:hAnchor="text" w:y="1"/>
        <w:rPr>
          <w:ins w:id="10" w:author="徐春莹" w:date="2016-10-10T08:48:00Z"/>
        </w:rPr>
      </w:pPr>
    </w:p>
    <w:p w:rsidR="005143CA" w:rsidRDefault="005143CA">
      <w:pPr>
        <w:pStyle w:val="affffa"/>
        <w:framePr w:wrap="around" w:hAnchor="text" w:y="1"/>
        <w:rPr>
          <w:ins w:id="11" w:author="徐春莹" w:date="2016-10-10T08:48:00Z"/>
        </w:rPr>
      </w:pPr>
    </w:p>
    <w:p w:rsidR="005143CA" w:rsidRDefault="005143CA">
      <w:pPr>
        <w:pStyle w:val="affffa"/>
        <w:framePr w:wrap="around" w:hAnchor="text" w:y="1"/>
        <w:rPr>
          <w:ins w:id="12" w:author="徐春莹" w:date="2016-10-10T08:48:00Z"/>
        </w:rPr>
      </w:pPr>
    </w:p>
    <w:p w:rsidR="005143CA" w:rsidRDefault="005143CA">
      <w:pPr>
        <w:pStyle w:val="affffa"/>
        <w:framePr w:wrap="around" w:hAnchor="text" w:y="1"/>
        <w:rPr>
          <w:ins w:id="13" w:author="徐春莹" w:date="2016-10-10T08:49:00Z"/>
        </w:rPr>
      </w:pPr>
    </w:p>
    <w:p w:rsidR="005143CA" w:rsidRDefault="005143CA">
      <w:pPr>
        <w:pStyle w:val="affffa"/>
        <w:framePr w:wrap="around" w:hAnchor="text" w:y="1"/>
        <w:rPr>
          <w:ins w:id="14" w:author="徐春莹" w:date="2016-10-10T08:49:00Z"/>
        </w:rPr>
      </w:pPr>
    </w:p>
    <w:p w:rsidR="005C276C" w:rsidRDefault="005143CA">
      <w:pPr>
        <w:pStyle w:val="affffa"/>
        <w:framePr w:wrap="around" w:hAnchor="text" w:y="1"/>
        <w:rPr>
          <w:ins w:id="15" w:author="徐春莹" w:date="2016-10-10T08:49:00Z"/>
        </w:rPr>
      </w:pPr>
      <w:r>
        <w:rPr>
          <w:rFonts w:hint="eastAsia"/>
        </w:rPr>
        <w:t>移动通信终端快速充电技术要求和测试方法</w:t>
      </w:r>
    </w:p>
    <w:p w:rsidR="005143CA" w:rsidRDefault="005143CA">
      <w:pPr>
        <w:pStyle w:val="affffa"/>
        <w:framePr w:wrap="around" w:hAnchor="text" w:y="1"/>
        <w:rPr>
          <w:ins w:id="16" w:author="徐春莹" w:date="2016-10-10T08:49:00Z"/>
        </w:rPr>
      </w:pPr>
    </w:p>
    <w:p w:rsidR="005143CA" w:rsidRDefault="005143CA">
      <w:pPr>
        <w:pStyle w:val="affffa"/>
        <w:framePr w:wrap="around" w:hAnchor="text" w:y="1"/>
        <w:rPr>
          <w:ins w:id="17" w:author="徐春莹" w:date="2016-10-10T08:49:00Z"/>
        </w:rPr>
      </w:pPr>
    </w:p>
    <w:p w:rsidR="005143CA" w:rsidDel="005143CA" w:rsidRDefault="005143CA">
      <w:pPr>
        <w:pStyle w:val="affffa"/>
        <w:framePr w:wrap="around" w:hAnchor="text" w:y="1"/>
        <w:rPr>
          <w:del w:id="18" w:author="徐春莹" w:date="2016-10-10T08:49:00Z"/>
        </w:rPr>
      </w:pPr>
    </w:p>
    <w:bookmarkStart w:id="19" w:name="StdEnglishName"/>
    <w:p w:rsidR="005C276C" w:rsidRDefault="00A02A26">
      <w:pPr>
        <w:pStyle w:val="affffb"/>
        <w:framePr w:wrap="around"/>
      </w:pPr>
      <w:r>
        <w:fldChar w:fldCharType="begin">
          <w:ffData>
            <w:name w:val="StdEnglishName"/>
            <w:enabled/>
            <w:calcOnExit w:val="0"/>
            <w:textInput>
              <w:default w:val="点击此处添加标准英文译名"/>
            </w:textInput>
          </w:ffData>
        </w:fldChar>
      </w:r>
      <w:r w:rsidR="00003331">
        <w:instrText xml:space="preserve"> FORMTEXT </w:instrText>
      </w:r>
      <w:r>
        <w:fldChar w:fldCharType="separate"/>
      </w:r>
      <w:r w:rsidR="00003331">
        <w:t xml:space="preserve">Technical requirements and test method for </w:t>
      </w:r>
      <w:r w:rsidR="00003331">
        <w:rPr>
          <w:rFonts w:hint="eastAsia"/>
        </w:rPr>
        <w:t>fast</w:t>
      </w:r>
      <w:r w:rsidR="00003331">
        <w:t xml:space="preserve"> charge of mobile telecommunication terminal Equipment</w:t>
      </w:r>
      <w:r>
        <w:fldChar w:fldCharType="end"/>
      </w:r>
      <w:bookmarkEnd w:id="19"/>
    </w:p>
    <w:bookmarkStart w:id="20" w:name="YZBS"/>
    <w:p w:rsidR="005C276C" w:rsidRDefault="00A02A26">
      <w:pPr>
        <w:pStyle w:val="affffc"/>
        <w:framePr w:wrap="around"/>
      </w:pPr>
      <w:r>
        <w:fldChar w:fldCharType="begin">
          <w:ffData>
            <w:name w:val="YZBS"/>
            <w:enabled/>
            <w:calcOnExit w:val="0"/>
            <w:textInput>
              <w:default w:val="点击此处添加与国际标准一致性程度的标识"/>
            </w:textInput>
          </w:ffData>
        </w:fldChar>
      </w:r>
      <w:r w:rsidR="00003331">
        <w:instrText xml:space="preserve"> FORMTEXT </w:instrText>
      </w:r>
      <w:r>
        <w:fldChar w:fldCharType="separate"/>
      </w:r>
      <w:r w:rsidR="00003331">
        <w:rPr>
          <w:rFonts w:hint="eastAsia"/>
        </w:rPr>
        <w:t>点击此处添加与国际标准一致性程度的标识</w:t>
      </w:r>
      <w:r>
        <w:fldChar w:fldCharType="end"/>
      </w:r>
      <w:bookmarkEnd w:id="20"/>
    </w:p>
    <w:tbl>
      <w:tblPr>
        <w:tblW w:w="98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tblPr>
      <w:tblGrid>
        <w:gridCol w:w="9855"/>
      </w:tblGrid>
      <w:tr w:rsidR="005C276C">
        <w:tc>
          <w:tcPr>
            <w:tcW w:w="9855" w:type="dxa"/>
            <w:tcBorders>
              <w:top w:val="nil"/>
              <w:left w:val="nil"/>
              <w:bottom w:val="nil"/>
              <w:right w:val="nil"/>
            </w:tcBorders>
          </w:tcPr>
          <w:p w:rsidR="005C276C" w:rsidRDefault="00A02A26">
            <w:pPr>
              <w:pStyle w:val="affffd"/>
              <w:framePr w:wrap="around"/>
            </w:pPr>
            <w:r>
              <w:rPr>
                <w:noProof/>
              </w:rPr>
              <w:pict>
                <v:rect id="RQ" o:spid="_x0000_s1043" style="position:absolute;left:0;text-align:left;margin-left:173.3pt;margin-top:45.15pt;width:150pt;height:20pt;z-index:-25165619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" stroked="f">
                  <w10:anchorlock/>
                </v:rect>
              </w:pict>
            </w:r>
            <w:r>
              <w:rPr>
                <w:noProof/>
              </w:rPr>
              <w:pict>
                <v:rect id="LB" o:spid="_x0000_s1042" style="position:absolute;left:0;text-align:left;margin-left:193.3pt;margin-top:20.15pt;width:100pt;height:24pt;z-index:-25165721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" stroked="f"/>
              </w:pict>
            </w:r>
            <w:r>
              <w:fldChar w:fldCharType="begin">
                <w:ffData>
                  <w:name w:val="LB"/>
                  <w:enabled/>
                  <w:calcOnExit w:val="0"/>
                  <w:ddList>
                    <w:result w:val="4"/>
                    <w:listEntry w:val="文稿版次选择"/>
                    <w:listEntry w:val="（工作组讨论稿）"/>
                    <w:listEntry w:val="（征求意见稿）"/>
                    <w:listEntry w:val="（送审讨论稿）"/>
                    <w:listEntry w:val="（送审稿）"/>
                    <w:listEntry w:val="（报批稿）"/>
                  </w:ddList>
                </w:ffData>
              </w:fldChar>
            </w:r>
            <w:bookmarkStart w:id="21" w:name="LB"/>
            <w:r w:rsidR="00003331">
              <w:instrText xml:space="preserve"> FORMDROPDOWN </w:instrText>
            </w:r>
            <w:r>
              <w:fldChar w:fldCharType="end"/>
            </w:r>
            <w:bookmarkEnd w:id="21"/>
          </w:p>
        </w:tc>
        <w:bookmarkStart w:id="22" w:name="WCRQ"/>
      </w:tr>
      <w:tr w:rsidR="005C276C">
        <w:tc>
          <w:tcPr>
            <w:tcW w:w="9855" w:type="dxa"/>
            <w:tcBorders>
              <w:top w:val="nil"/>
              <w:left w:val="nil"/>
              <w:bottom w:val="nil"/>
              <w:right w:val="nil"/>
            </w:tcBorders>
          </w:tcPr>
          <w:p w:rsidR="005C276C" w:rsidRDefault="00A02A26">
            <w:pPr>
              <w:pStyle w:val="affffe"/>
              <w:framePr w:wrap="around"/>
            </w:pPr>
            <w:r>
              <w:fldChar w:fldCharType="begin">
                <w:ffData>
                  <w:name w:val="WCRQ"/>
                  <w:enabled/>
                  <w:calcOnExit w:val="0"/>
                  <w:textInput/>
                </w:ffData>
              </w:fldChar>
            </w:r>
            <w:r w:rsidR="00003331">
              <w:instrText xml:space="preserve"> FORMTEXT </w:instrText>
            </w:r>
            <w:r>
              <w:fldChar w:fldCharType="separate"/>
            </w:r>
            <w:r w:rsidR="00003331">
              <w:rPr>
                <w:rFonts w:hint="eastAsia"/>
              </w:rPr>
              <w:t>（本稿完成日期：）</w:t>
            </w:r>
            <w:r>
              <w:fldChar w:fldCharType="end"/>
            </w:r>
            <w:bookmarkEnd w:id="22"/>
          </w:p>
        </w:tc>
      </w:tr>
    </w:tbl>
    <w:bookmarkStart w:id="23" w:name="FY"/>
    <w:p w:rsidR="005C276C" w:rsidRDefault="00A02A26">
      <w:pPr>
        <w:pStyle w:val="affffffd"/>
        <w:framePr w:wrap="around"/>
      </w:pPr>
      <w:r>
        <w:rPr>
          <w:rFonts w:ascii="黑体"/>
        </w:rPr>
        <w:fldChar w:fldCharType="begin">
          <w:ffData>
            <w:name w:val="FY"/>
            <w:enabled/>
            <w:calcOnExit w:val="0"/>
            <w:textInput>
              <w:default w:val="XXXX"/>
              <w:maxLength w:val="4"/>
            </w:textInput>
          </w:ffData>
        </w:fldChar>
      </w:r>
      <w:r w:rsidR="00003331">
        <w:rPr>
          <w:rFonts w:ascii="黑体"/>
        </w:rPr>
        <w:instrText xml:space="preserve"> FORMTEXT </w:instrText>
      </w:r>
      <w:r>
        <w:rPr>
          <w:rFonts w:ascii="黑体"/>
        </w:rPr>
      </w:r>
      <w:r>
        <w:rPr>
          <w:rFonts w:ascii="黑体"/>
        </w:rPr>
        <w:fldChar w:fldCharType="separate"/>
      </w:r>
      <w:r w:rsidR="00003331">
        <w:rPr>
          <w:rFonts w:ascii="黑体"/>
        </w:rPr>
        <w:t>XXXX</w:t>
      </w:r>
      <w:r>
        <w:rPr>
          <w:rFonts w:ascii="黑体"/>
        </w:rPr>
        <w:fldChar w:fldCharType="end"/>
      </w:r>
      <w:bookmarkEnd w:id="23"/>
      <w:r w:rsidR="00003331">
        <w:rPr>
          <w:rFonts w:ascii="黑体"/>
        </w:rPr>
        <w:t>-</w:t>
      </w:r>
      <w:r>
        <w:rPr>
          <w:rFonts w:ascii="黑体"/>
        </w:rPr>
        <w:fldChar w:fldCharType="begin">
          <w:ffData>
            <w:name w:val="FM"/>
            <w:enabled/>
            <w:calcOnExit w:val="0"/>
            <w:textInput>
              <w:default w:val="XX"/>
              <w:maxLength w:val="2"/>
            </w:textInput>
          </w:ffData>
        </w:fldChar>
      </w:r>
      <w:r w:rsidR="00003331">
        <w:rPr>
          <w:rFonts w:ascii="黑体"/>
        </w:rPr>
        <w:instrText xml:space="preserve"> FORMTEXT </w:instrText>
      </w:r>
      <w:r>
        <w:rPr>
          <w:rFonts w:ascii="黑体"/>
        </w:rPr>
      </w:r>
      <w:r>
        <w:rPr>
          <w:rFonts w:ascii="黑体"/>
        </w:rPr>
        <w:fldChar w:fldCharType="separate"/>
      </w:r>
      <w:r w:rsidR="00003331">
        <w:rPr>
          <w:rFonts w:ascii="黑体"/>
        </w:rPr>
        <w:t>XX</w:t>
      </w:r>
      <w:r>
        <w:rPr>
          <w:rFonts w:ascii="黑体"/>
        </w:rPr>
        <w:fldChar w:fldCharType="end"/>
      </w:r>
      <w:r w:rsidR="00003331">
        <w:rPr>
          <w:rFonts w:ascii="黑体"/>
        </w:rPr>
        <w:t>-</w:t>
      </w:r>
      <w:bookmarkStart w:id="24" w:name="FD"/>
      <w:r>
        <w:rPr>
          <w:rFonts w:ascii="黑体"/>
        </w:rPr>
        <w:fldChar w:fldCharType="begin">
          <w:ffData>
            <w:name w:val="FD"/>
            <w:enabled/>
            <w:calcOnExit w:val="0"/>
            <w:textInput>
              <w:default w:val="XX"/>
              <w:maxLength w:val="2"/>
            </w:textInput>
          </w:ffData>
        </w:fldChar>
      </w:r>
      <w:r w:rsidR="00003331">
        <w:rPr>
          <w:rFonts w:ascii="黑体"/>
        </w:rPr>
        <w:instrText xml:space="preserve"> FORMTEXT </w:instrText>
      </w:r>
      <w:r>
        <w:rPr>
          <w:rFonts w:ascii="黑体"/>
        </w:rPr>
      </w:r>
      <w:r>
        <w:rPr>
          <w:rFonts w:ascii="黑体"/>
        </w:rPr>
        <w:fldChar w:fldCharType="separate"/>
      </w:r>
      <w:r w:rsidR="00003331">
        <w:rPr>
          <w:rFonts w:ascii="黑体"/>
        </w:rPr>
        <w:t>XX</w:t>
      </w:r>
      <w:r>
        <w:rPr>
          <w:rFonts w:ascii="黑体"/>
        </w:rPr>
        <w:fldChar w:fldCharType="end"/>
      </w:r>
      <w:bookmarkEnd w:id="24"/>
      <w:r w:rsidR="00003331">
        <w:rPr>
          <w:rFonts w:hint="eastAsia"/>
        </w:rPr>
        <w:t>发布</w:t>
      </w:r>
      <w:r>
        <w:rPr>
          <w:noProof/>
        </w:rPr>
        <w:pict>
          <v:line id="Line 10" o:spid="_x0000_s1041" style="position:absolute;z-index:251662336;visibility:visible;mso-position-horizontal-relative:text;mso-position-vertical-relative:page" from="0,728.5pt" to="481.85pt,72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">
            <w10:wrap anchory="page"/>
            <w10:anchorlock/>
          </v:line>
        </w:pict>
      </w:r>
    </w:p>
    <w:bookmarkStart w:id="25" w:name="SY"/>
    <w:p w:rsidR="005C276C" w:rsidRDefault="00A02A26">
      <w:pPr>
        <w:pStyle w:val="affffffe"/>
        <w:framePr w:wrap="around"/>
      </w:pPr>
      <w:r>
        <w:rPr>
          <w:rFonts w:ascii="黑体"/>
        </w:rPr>
        <w:fldChar w:fldCharType="begin">
          <w:ffData>
            <w:name w:val="SY"/>
            <w:enabled/>
            <w:calcOnExit w:val="0"/>
            <w:textInput>
              <w:default w:val="XXXX"/>
              <w:maxLength w:val="4"/>
            </w:textInput>
          </w:ffData>
        </w:fldChar>
      </w:r>
      <w:r w:rsidR="00003331">
        <w:rPr>
          <w:rFonts w:ascii="黑体"/>
        </w:rPr>
        <w:instrText xml:space="preserve"> FORMTEXT </w:instrText>
      </w:r>
      <w:r>
        <w:rPr>
          <w:rFonts w:ascii="黑体"/>
        </w:rPr>
      </w:r>
      <w:r>
        <w:rPr>
          <w:rFonts w:ascii="黑体"/>
        </w:rPr>
        <w:fldChar w:fldCharType="separate"/>
      </w:r>
      <w:r w:rsidR="00003331">
        <w:rPr>
          <w:rFonts w:ascii="黑体"/>
        </w:rPr>
        <w:t>XXXX</w:t>
      </w:r>
      <w:r>
        <w:rPr>
          <w:rFonts w:ascii="黑体"/>
        </w:rPr>
        <w:fldChar w:fldCharType="end"/>
      </w:r>
      <w:bookmarkEnd w:id="25"/>
      <w:r w:rsidR="00003331">
        <w:rPr>
          <w:rFonts w:ascii="黑体"/>
        </w:rPr>
        <w:t>-</w:t>
      </w:r>
      <w:bookmarkStart w:id="26" w:name="SM"/>
      <w:r>
        <w:rPr>
          <w:rFonts w:ascii="黑体"/>
        </w:rPr>
        <w:fldChar w:fldCharType="begin">
          <w:ffData>
            <w:name w:val="SM"/>
            <w:enabled/>
            <w:calcOnExit w:val="0"/>
            <w:textInput>
              <w:default w:val="XX"/>
              <w:maxLength w:val="2"/>
            </w:textInput>
          </w:ffData>
        </w:fldChar>
      </w:r>
      <w:r w:rsidR="00003331">
        <w:rPr>
          <w:rFonts w:ascii="黑体"/>
        </w:rPr>
        <w:instrText xml:space="preserve"> FORMTEXT </w:instrText>
      </w:r>
      <w:r>
        <w:rPr>
          <w:rFonts w:ascii="黑体"/>
        </w:rPr>
      </w:r>
      <w:r>
        <w:rPr>
          <w:rFonts w:ascii="黑体"/>
        </w:rPr>
        <w:fldChar w:fldCharType="separate"/>
      </w:r>
      <w:r w:rsidR="00003331">
        <w:rPr>
          <w:rFonts w:ascii="黑体"/>
        </w:rPr>
        <w:t>XX</w:t>
      </w:r>
      <w:r>
        <w:rPr>
          <w:rFonts w:ascii="黑体"/>
        </w:rPr>
        <w:fldChar w:fldCharType="end"/>
      </w:r>
      <w:bookmarkEnd w:id="26"/>
      <w:r w:rsidR="00003331">
        <w:rPr>
          <w:rFonts w:ascii="黑体"/>
        </w:rPr>
        <w:t>-</w:t>
      </w:r>
      <w:bookmarkStart w:id="27" w:name="SD"/>
      <w:r>
        <w:rPr>
          <w:rFonts w:ascii="黑体"/>
        </w:rPr>
        <w:fldChar w:fldCharType="begin">
          <w:ffData>
            <w:name w:val="SD"/>
            <w:enabled/>
            <w:calcOnExit w:val="0"/>
            <w:textInput>
              <w:default w:val="XX"/>
              <w:maxLength w:val="2"/>
            </w:textInput>
          </w:ffData>
        </w:fldChar>
      </w:r>
      <w:r w:rsidR="00003331">
        <w:rPr>
          <w:rFonts w:ascii="黑体"/>
        </w:rPr>
        <w:instrText xml:space="preserve"> FORMTEXT </w:instrText>
      </w:r>
      <w:r>
        <w:rPr>
          <w:rFonts w:ascii="黑体"/>
        </w:rPr>
      </w:r>
      <w:r>
        <w:rPr>
          <w:rFonts w:ascii="黑体"/>
        </w:rPr>
        <w:fldChar w:fldCharType="separate"/>
      </w:r>
      <w:r w:rsidR="00003331">
        <w:rPr>
          <w:rFonts w:ascii="黑体"/>
        </w:rPr>
        <w:t>XX</w:t>
      </w:r>
      <w:r>
        <w:rPr>
          <w:rFonts w:ascii="黑体"/>
        </w:rPr>
        <w:fldChar w:fldCharType="end"/>
      </w:r>
      <w:bookmarkEnd w:id="27"/>
      <w:r w:rsidR="00003331">
        <w:rPr>
          <w:rFonts w:hint="eastAsia"/>
        </w:rPr>
        <w:t>实施</w:t>
      </w:r>
    </w:p>
    <w:bookmarkStart w:id="28" w:name="fm"/>
    <w:p w:rsidR="005C276C" w:rsidRDefault="00A02A26">
      <w:pPr>
        <w:pStyle w:val="afffffd"/>
        <w:framePr w:wrap="around"/>
      </w:pPr>
      <w:r>
        <w:fldChar w:fldCharType="begin">
          <w:ffData>
            <w:name w:val="fm"/>
            <w:enabled/>
            <w:calcOnExit w:val="0"/>
            <w:textInput/>
          </w:ffData>
        </w:fldChar>
      </w:r>
      <w:r w:rsidR="00003331">
        <w:instrText xml:space="preserve"> FORMTEXT </w:instrText>
      </w:r>
      <w:r>
        <w:fldChar w:fldCharType="separate"/>
      </w:r>
      <w:r w:rsidR="00003331">
        <w:t>     </w:t>
      </w:r>
      <w:r>
        <w:fldChar w:fldCharType="end"/>
      </w:r>
      <w:bookmarkEnd w:id="28"/>
      <w:r w:rsidR="00003331">
        <w:rPr>
          <w:rFonts w:ascii="Cambria Math" w:hAnsi="Cambria Math" w:cs="Cambria Math"/>
        </w:rPr>
        <w:t>   </w:t>
      </w:r>
      <w:r w:rsidR="00003331">
        <w:rPr>
          <w:rStyle w:val="afffffff"/>
          <w:rFonts w:hint="eastAsia"/>
        </w:rPr>
        <w:t>发布</w:t>
      </w:r>
    </w:p>
    <w:p w:rsidR="005C276C" w:rsidRDefault="00A02A26">
      <w:pPr>
        <w:pStyle w:val="afff2"/>
        <w:sectPr w:rsidR="005C276C">
          <w:pgSz w:w="11906" w:h="16838"/>
          <w:pgMar w:top="567" w:right="850" w:bottom="1134" w:left="1418" w:header="0" w:footer="0" w:gutter="0"/>
          <w:pgNumType w:fmt="upperRoman" w:start="1"/>
          <w:cols w:space="720"/>
          <w:docGrid w:type="lines" w:linePitch="312"/>
        </w:sectPr>
      </w:pPr>
      <w:r>
        <w:rPr>
          <w:noProof/>
        </w:rPr>
        <w:pict>
          <v:line id="Line 11" o:spid="_x0000_s1040" style="position:absolute;left:0;text-align:left;z-index:251663360;visibility:visible" from="0,184.25pt" to="481.85pt,18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"/>
        </w:pict>
      </w:r>
    </w:p>
    <w:p w:rsidR="00E047C9" w:rsidRPr="00E047C9" w:rsidRDefault="00E047C9" w:rsidP="00E047C9">
      <w:pPr>
        <w:pStyle w:val="afffb"/>
      </w:pPr>
      <w:bookmarkStart w:id="29" w:name="_Toc414343445"/>
      <w:bookmarkStart w:id="30" w:name="_Toc415670098"/>
      <w:bookmarkStart w:id="31" w:name="_Toc413399732"/>
      <w:bookmarkStart w:id="32" w:name="_Toc413400275"/>
      <w:bookmarkStart w:id="33" w:name="_Toc413681170"/>
      <w:bookmarkStart w:id="34" w:name="_Toc413826640"/>
      <w:bookmarkStart w:id="35" w:name="_Toc416941366"/>
      <w:bookmarkStart w:id="36" w:name="_Toc413399531"/>
      <w:bookmarkStart w:id="37" w:name="_Toc413399583"/>
      <w:bookmarkStart w:id="38" w:name="_Toc413399678"/>
      <w:bookmarkStart w:id="39" w:name="_Toc421610926"/>
      <w:bookmarkStart w:id="40" w:name="_Toc425261348"/>
      <w:bookmarkStart w:id="41" w:name="_Toc425261459"/>
      <w:bookmarkStart w:id="42" w:name="_Toc425416193"/>
      <w:bookmarkStart w:id="43" w:name="_Toc427679295"/>
      <w:bookmarkStart w:id="44" w:name="_Toc435012968"/>
      <w:bookmarkStart w:id="45" w:name="_Toc435628443"/>
      <w:bookmarkStart w:id="46" w:name="_Toc444261060"/>
      <w:bookmarkStart w:id="47" w:name="_Toc444261197"/>
      <w:r w:rsidRPr="00E047C9">
        <w:rPr>
          <w:rFonts w:hint="eastAsia"/>
        </w:rPr>
        <w:lastRenderedPageBreak/>
        <w:t>目</w:t>
      </w:r>
      <w:bookmarkStart w:id="48" w:name="BKML"/>
      <w:r w:rsidRPr="00E047C9">
        <w:rPr>
          <w:rFonts w:ascii="MS Mincho" w:eastAsia="MS Mincho" w:hAnsi="MS Mincho" w:cs="MS Mincho" w:hint="eastAsia"/>
        </w:rPr>
        <w:t> </w:t>
      </w:r>
      <w:r w:rsidRPr="00E047C9">
        <w:rPr>
          <w:rFonts w:ascii="MS Mincho" w:eastAsia="MS Mincho" w:hAnsi="MS Mincho" w:cs="MS Mincho" w:hint="eastAsia"/>
        </w:rPr>
        <w:t> </w:t>
      </w:r>
      <w:r w:rsidRPr="00E047C9">
        <w:rPr>
          <w:rFonts w:hint="eastAsia"/>
        </w:rPr>
        <w:t>次</w:t>
      </w:r>
      <w:bookmarkEnd w:id="48"/>
    </w:p>
    <w:p w:rsidR="00E047C9" w:rsidRPr="00E047C9" w:rsidRDefault="00A02A26" w:rsidP="00E047C9">
      <w:pPr>
        <w:pStyle w:val="10"/>
        <w:spacing w:before="78" w:after="78"/>
        <w:rPr>
          <w:rFonts w:asciiTheme="minorHAnsi" w:eastAsiaTheme="minorEastAsia" w:hAnsiTheme="minorHAnsi" w:cstheme="minorBidi"/>
          <w:noProof/>
          <w:szCs w:val="22"/>
        </w:rPr>
      </w:pPr>
      <w:r w:rsidRPr="00A02A26">
        <w:fldChar w:fldCharType="begin" w:fldLock="1"/>
      </w:r>
      <w:r w:rsidR="00E047C9" w:rsidRPr="00E047C9">
        <w:rPr>
          <w:rFonts w:hint="eastAsia"/>
        </w:rPr>
        <w:instrText>TOC \h \z \t"前言、引言标题,1,参考文献、索引标题,1,章标题,1,参考文献,1,附录标识,1,一级条标题, 3" \* MERGEFORMAT</w:instrText>
      </w:r>
      <w:r w:rsidRPr="00A02A26">
        <w:fldChar w:fldCharType="separate"/>
      </w:r>
      <w:hyperlink w:anchor="_Toc444589043" w:history="1">
        <w:r w:rsidR="00E047C9" w:rsidRPr="00E047C9">
          <w:rPr>
            <w:rStyle w:val="afff6"/>
            <w:rFonts w:hint="eastAsia"/>
            <w:noProof/>
          </w:rPr>
          <w:t>前</w:t>
        </w:r>
        <w:r w:rsidR="00E047C9" w:rsidRPr="00E047C9">
          <w:rPr>
            <w:rStyle w:val="afff6"/>
            <w:rFonts w:ascii="Cambria Math" w:hAnsi="Cambria Math" w:cs="Cambria Math"/>
            <w:noProof/>
          </w:rPr>
          <w:t>  </w:t>
        </w:r>
        <w:r w:rsidR="00E047C9" w:rsidRPr="00E047C9">
          <w:rPr>
            <w:rStyle w:val="afff6"/>
            <w:rFonts w:hint="eastAsia"/>
            <w:noProof/>
          </w:rPr>
          <w:t>言</w:t>
        </w:r>
        <w:r w:rsidR="00E047C9" w:rsidRPr="00E047C9">
          <w:rPr>
            <w:noProof/>
            <w:webHidden/>
          </w:rPr>
          <w:tab/>
        </w:r>
        <w:r w:rsidRPr="00E047C9">
          <w:rPr>
            <w:noProof/>
            <w:webHidden/>
          </w:rPr>
          <w:fldChar w:fldCharType="begin" w:fldLock="1"/>
        </w:r>
        <w:r w:rsidR="00E047C9" w:rsidRPr="00E047C9">
          <w:rPr>
            <w:noProof/>
            <w:webHidden/>
          </w:rPr>
          <w:instrText xml:space="preserve"> PAGEREF _Toc444589043 \h </w:instrText>
        </w:r>
        <w:r w:rsidRPr="00E047C9">
          <w:rPr>
            <w:noProof/>
            <w:webHidden/>
          </w:rPr>
        </w:r>
        <w:r w:rsidRPr="00E047C9">
          <w:rPr>
            <w:noProof/>
            <w:webHidden/>
          </w:rPr>
          <w:fldChar w:fldCharType="separate"/>
        </w:r>
        <w:r w:rsidR="00E047C9" w:rsidRPr="00E047C9">
          <w:rPr>
            <w:noProof/>
            <w:webHidden/>
          </w:rPr>
          <w:t>III</w:t>
        </w:r>
        <w:r w:rsidRPr="00E047C9">
          <w:rPr>
            <w:noProof/>
            <w:webHidden/>
          </w:rPr>
          <w:fldChar w:fldCharType="end"/>
        </w:r>
      </w:hyperlink>
    </w:p>
    <w:p w:rsidR="00E047C9" w:rsidRPr="00E047C9" w:rsidRDefault="00A02A26" w:rsidP="00E047C9">
      <w:pPr>
        <w:pStyle w:val="10"/>
        <w:spacing w:before="78" w:after="78"/>
        <w:rPr>
          <w:rFonts w:asciiTheme="minorHAnsi" w:eastAsiaTheme="minorEastAsia" w:hAnsiTheme="minorHAnsi" w:cstheme="minorBidi"/>
          <w:noProof/>
          <w:szCs w:val="22"/>
        </w:rPr>
      </w:pPr>
      <w:hyperlink w:anchor="_Toc444589044" w:history="1">
        <w:r w:rsidR="00E047C9" w:rsidRPr="00E047C9">
          <w:rPr>
            <w:rStyle w:val="afff6"/>
            <w:rFonts w:hint="eastAsia"/>
            <w:noProof/>
          </w:rPr>
          <w:t>引</w:t>
        </w:r>
        <w:r w:rsidR="00E047C9" w:rsidRPr="00E047C9">
          <w:rPr>
            <w:rStyle w:val="afff6"/>
            <w:rFonts w:ascii="Cambria Math" w:hAnsi="Cambria Math" w:cs="Cambria Math"/>
            <w:noProof/>
          </w:rPr>
          <w:t>  </w:t>
        </w:r>
        <w:r w:rsidR="00E047C9" w:rsidRPr="00E047C9">
          <w:rPr>
            <w:rStyle w:val="afff6"/>
            <w:rFonts w:hint="eastAsia"/>
            <w:noProof/>
          </w:rPr>
          <w:t>言</w:t>
        </w:r>
        <w:r w:rsidR="00E047C9" w:rsidRPr="00E047C9">
          <w:rPr>
            <w:noProof/>
            <w:webHidden/>
          </w:rPr>
          <w:tab/>
        </w:r>
        <w:r w:rsidRPr="00E047C9">
          <w:rPr>
            <w:noProof/>
            <w:webHidden/>
          </w:rPr>
          <w:fldChar w:fldCharType="begin" w:fldLock="1"/>
        </w:r>
        <w:r w:rsidR="00E047C9" w:rsidRPr="00E047C9">
          <w:rPr>
            <w:noProof/>
            <w:webHidden/>
          </w:rPr>
          <w:instrText xml:space="preserve"> PAGEREF _Toc444589044 \h </w:instrText>
        </w:r>
        <w:r w:rsidRPr="00E047C9">
          <w:rPr>
            <w:noProof/>
            <w:webHidden/>
          </w:rPr>
        </w:r>
        <w:r w:rsidRPr="00E047C9">
          <w:rPr>
            <w:noProof/>
            <w:webHidden/>
          </w:rPr>
          <w:fldChar w:fldCharType="separate"/>
        </w:r>
        <w:r w:rsidR="00E047C9" w:rsidRPr="00E047C9">
          <w:rPr>
            <w:noProof/>
            <w:webHidden/>
          </w:rPr>
          <w:t>IV</w:t>
        </w:r>
        <w:r w:rsidRPr="00E047C9">
          <w:rPr>
            <w:noProof/>
            <w:webHidden/>
          </w:rPr>
          <w:fldChar w:fldCharType="end"/>
        </w:r>
      </w:hyperlink>
    </w:p>
    <w:p w:rsidR="00E047C9" w:rsidRPr="00E047C9" w:rsidRDefault="00A02A26" w:rsidP="00E047C9">
      <w:pPr>
        <w:pStyle w:val="10"/>
        <w:spacing w:before="78" w:after="78"/>
        <w:rPr>
          <w:rFonts w:asciiTheme="minorHAnsi" w:eastAsiaTheme="minorEastAsia" w:hAnsiTheme="minorHAnsi" w:cstheme="minorBidi"/>
          <w:noProof/>
          <w:szCs w:val="22"/>
        </w:rPr>
      </w:pPr>
      <w:hyperlink w:anchor="_Toc444589045" w:history="1">
        <w:r w:rsidR="00E047C9" w:rsidRPr="00E047C9">
          <w:rPr>
            <w:rStyle w:val="afff6"/>
            <w:noProof/>
          </w:rPr>
          <w:t>1</w:t>
        </w:r>
        <w:r w:rsidR="00E047C9">
          <w:rPr>
            <w:rStyle w:val="afff6"/>
            <w:rFonts w:hint="eastAsia"/>
            <w:noProof/>
          </w:rPr>
          <w:t xml:space="preserve">　</w:t>
        </w:r>
        <w:r w:rsidR="00E047C9" w:rsidRPr="00E047C9">
          <w:rPr>
            <w:rStyle w:val="afff6"/>
            <w:rFonts w:hint="eastAsia"/>
            <w:noProof/>
          </w:rPr>
          <w:t>范围</w:t>
        </w:r>
        <w:r w:rsidR="00E047C9" w:rsidRPr="00E047C9">
          <w:rPr>
            <w:noProof/>
            <w:webHidden/>
          </w:rPr>
          <w:tab/>
        </w:r>
        <w:r w:rsidRPr="00E047C9">
          <w:rPr>
            <w:noProof/>
            <w:webHidden/>
          </w:rPr>
          <w:fldChar w:fldCharType="begin" w:fldLock="1"/>
        </w:r>
        <w:r w:rsidR="00E047C9" w:rsidRPr="00E047C9">
          <w:rPr>
            <w:noProof/>
            <w:webHidden/>
          </w:rPr>
          <w:instrText xml:space="preserve"> PAGEREF _Toc444589045 \h </w:instrText>
        </w:r>
        <w:r w:rsidRPr="00E047C9">
          <w:rPr>
            <w:noProof/>
            <w:webHidden/>
          </w:rPr>
        </w:r>
        <w:r w:rsidRPr="00E047C9">
          <w:rPr>
            <w:noProof/>
            <w:webHidden/>
          </w:rPr>
          <w:fldChar w:fldCharType="separate"/>
        </w:r>
        <w:r w:rsidR="00E047C9" w:rsidRPr="00E047C9">
          <w:rPr>
            <w:noProof/>
            <w:webHidden/>
          </w:rPr>
          <w:t>1</w:t>
        </w:r>
        <w:r w:rsidRPr="00E047C9">
          <w:rPr>
            <w:noProof/>
            <w:webHidden/>
          </w:rPr>
          <w:fldChar w:fldCharType="end"/>
        </w:r>
      </w:hyperlink>
    </w:p>
    <w:p w:rsidR="00E047C9" w:rsidRPr="00E047C9" w:rsidRDefault="00A02A26" w:rsidP="00E047C9">
      <w:pPr>
        <w:pStyle w:val="10"/>
        <w:spacing w:before="78" w:after="78"/>
        <w:rPr>
          <w:rFonts w:asciiTheme="minorHAnsi" w:eastAsiaTheme="minorEastAsia" w:hAnsiTheme="minorHAnsi" w:cstheme="minorBidi"/>
          <w:noProof/>
          <w:szCs w:val="22"/>
        </w:rPr>
      </w:pPr>
      <w:hyperlink w:anchor="_Toc444589046" w:history="1">
        <w:r w:rsidR="00E047C9" w:rsidRPr="00E047C9">
          <w:rPr>
            <w:rStyle w:val="afff6"/>
            <w:noProof/>
          </w:rPr>
          <w:t>2</w:t>
        </w:r>
        <w:r w:rsidR="00E047C9">
          <w:rPr>
            <w:rStyle w:val="afff6"/>
            <w:rFonts w:hint="eastAsia"/>
            <w:noProof/>
          </w:rPr>
          <w:t xml:space="preserve">　</w:t>
        </w:r>
        <w:r w:rsidR="00E047C9" w:rsidRPr="00E047C9">
          <w:rPr>
            <w:rStyle w:val="afff6"/>
            <w:rFonts w:hint="eastAsia"/>
            <w:noProof/>
          </w:rPr>
          <w:t>规范性引用文件</w:t>
        </w:r>
        <w:r w:rsidR="00E047C9" w:rsidRPr="00E047C9">
          <w:rPr>
            <w:noProof/>
            <w:webHidden/>
          </w:rPr>
          <w:tab/>
        </w:r>
        <w:r w:rsidRPr="00E047C9">
          <w:rPr>
            <w:noProof/>
            <w:webHidden/>
          </w:rPr>
          <w:fldChar w:fldCharType="begin" w:fldLock="1"/>
        </w:r>
        <w:r w:rsidR="00E047C9" w:rsidRPr="00E047C9">
          <w:rPr>
            <w:noProof/>
            <w:webHidden/>
          </w:rPr>
          <w:instrText xml:space="preserve"> PAGEREF _Toc444589046 \h </w:instrText>
        </w:r>
        <w:r w:rsidRPr="00E047C9">
          <w:rPr>
            <w:noProof/>
            <w:webHidden/>
          </w:rPr>
        </w:r>
        <w:r w:rsidRPr="00E047C9">
          <w:rPr>
            <w:noProof/>
            <w:webHidden/>
          </w:rPr>
          <w:fldChar w:fldCharType="separate"/>
        </w:r>
        <w:r w:rsidR="00E047C9" w:rsidRPr="00E047C9">
          <w:rPr>
            <w:noProof/>
            <w:webHidden/>
          </w:rPr>
          <w:t>1</w:t>
        </w:r>
        <w:r w:rsidRPr="00E047C9">
          <w:rPr>
            <w:noProof/>
            <w:webHidden/>
          </w:rPr>
          <w:fldChar w:fldCharType="end"/>
        </w:r>
      </w:hyperlink>
    </w:p>
    <w:p w:rsidR="00E047C9" w:rsidRPr="00E047C9" w:rsidRDefault="00A02A26" w:rsidP="00E047C9">
      <w:pPr>
        <w:pStyle w:val="10"/>
        <w:spacing w:before="78" w:after="78"/>
        <w:rPr>
          <w:rFonts w:asciiTheme="minorHAnsi" w:eastAsiaTheme="minorEastAsia" w:hAnsiTheme="minorHAnsi" w:cstheme="minorBidi"/>
          <w:noProof/>
          <w:szCs w:val="22"/>
        </w:rPr>
      </w:pPr>
      <w:hyperlink w:anchor="_Toc444589047" w:history="1">
        <w:r w:rsidR="00E047C9" w:rsidRPr="00E047C9">
          <w:rPr>
            <w:rStyle w:val="afff6"/>
            <w:noProof/>
          </w:rPr>
          <w:t>3</w:t>
        </w:r>
        <w:r w:rsidR="00E047C9">
          <w:rPr>
            <w:rStyle w:val="afff6"/>
            <w:rFonts w:hint="eastAsia"/>
            <w:noProof/>
          </w:rPr>
          <w:t xml:space="preserve">　</w:t>
        </w:r>
        <w:r w:rsidR="00E047C9" w:rsidRPr="00E047C9">
          <w:rPr>
            <w:rStyle w:val="afff6"/>
            <w:rFonts w:hint="eastAsia"/>
            <w:noProof/>
          </w:rPr>
          <w:t>术语和定义</w:t>
        </w:r>
        <w:r w:rsidR="00E047C9" w:rsidRPr="00E047C9">
          <w:rPr>
            <w:noProof/>
            <w:webHidden/>
          </w:rPr>
          <w:tab/>
        </w:r>
        <w:r w:rsidRPr="00E047C9">
          <w:rPr>
            <w:noProof/>
            <w:webHidden/>
          </w:rPr>
          <w:fldChar w:fldCharType="begin" w:fldLock="1"/>
        </w:r>
        <w:r w:rsidR="00E047C9" w:rsidRPr="00E047C9">
          <w:rPr>
            <w:noProof/>
            <w:webHidden/>
          </w:rPr>
          <w:instrText xml:space="preserve"> PAGEREF _Toc444589047 \h </w:instrText>
        </w:r>
        <w:r w:rsidRPr="00E047C9">
          <w:rPr>
            <w:noProof/>
            <w:webHidden/>
          </w:rPr>
        </w:r>
        <w:r w:rsidRPr="00E047C9">
          <w:rPr>
            <w:noProof/>
            <w:webHidden/>
          </w:rPr>
          <w:fldChar w:fldCharType="separate"/>
        </w:r>
        <w:r w:rsidR="00E047C9" w:rsidRPr="00E047C9">
          <w:rPr>
            <w:noProof/>
            <w:webHidden/>
          </w:rPr>
          <w:t>1</w:t>
        </w:r>
        <w:r w:rsidRPr="00E047C9">
          <w:rPr>
            <w:noProof/>
            <w:webHidden/>
          </w:rPr>
          <w:fldChar w:fldCharType="end"/>
        </w:r>
      </w:hyperlink>
    </w:p>
    <w:p w:rsidR="00E047C9" w:rsidRPr="00E047C9" w:rsidRDefault="00A02A26" w:rsidP="00E047C9">
      <w:pPr>
        <w:pStyle w:val="30"/>
        <w:ind w:firstLine="210"/>
        <w:rPr>
          <w:rFonts w:asciiTheme="minorHAnsi" w:eastAsiaTheme="minorEastAsia" w:hAnsiTheme="minorHAnsi" w:cstheme="minorBidi"/>
          <w:noProof/>
          <w:szCs w:val="22"/>
        </w:rPr>
      </w:pPr>
      <w:hyperlink w:anchor="_Toc444589048" w:history="1">
        <w:r w:rsidR="00E047C9" w:rsidRPr="00E047C9">
          <w:rPr>
            <w:rStyle w:val="afff6"/>
            <w:noProof/>
          </w:rPr>
          <w:t>3.1</w:t>
        </w:r>
        <w:r w:rsidR="00E047C9">
          <w:rPr>
            <w:rStyle w:val="afff6"/>
            <w:rFonts w:hint="eastAsia"/>
            <w:noProof/>
          </w:rPr>
          <w:t xml:space="preserve">　</w:t>
        </w:r>
        <w:r w:rsidR="00E047C9" w:rsidRPr="00E047C9">
          <w:rPr>
            <w:rStyle w:val="afff6"/>
            <w:rFonts w:hint="eastAsia"/>
            <w:noProof/>
          </w:rPr>
          <w:t>快速充电</w:t>
        </w:r>
        <w:r w:rsidR="00E047C9">
          <w:rPr>
            <w:rStyle w:val="afff6"/>
            <w:noProof/>
          </w:rPr>
          <w:t xml:space="preserve">　　</w:t>
        </w:r>
        <w:r w:rsidR="00E047C9" w:rsidRPr="00E047C9">
          <w:rPr>
            <w:rStyle w:val="afff6"/>
            <w:noProof/>
          </w:rPr>
          <w:t>fast</w:t>
        </w:r>
        <w:r w:rsidR="00E047C9">
          <w:rPr>
            <w:rStyle w:val="afff6"/>
            <w:noProof/>
          </w:rPr>
          <w:t xml:space="preserve">　</w:t>
        </w:r>
        <w:r w:rsidR="00E047C9" w:rsidRPr="00E047C9">
          <w:rPr>
            <w:rStyle w:val="afff6"/>
            <w:noProof/>
          </w:rPr>
          <w:t>charge</w:t>
        </w:r>
        <w:r w:rsidR="00E047C9" w:rsidRPr="00E047C9">
          <w:rPr>
            <w:noProof/>
            <w:webHidden/>
          </w:rPr>
          <w:tab/>
        </w:r>
        <w:r w:rsidRPr="00E047C9">
          <w:rPr>
            <w:noProof/>
            <w:webHidden/>
          </w:rPr>
          <w:fldChar w:fldCharType="begin" w:fldLock="1"/>
        </w:r>
        <w:r w:rsidR="00E047C9" w:rsidRPr="00E047C9">
          <w:rPr>
            <w:noProof/>
            <w:webHidden/>
          </w:rPr>
          <w:instrText xml:space="preserve"> PAGEREF _Toc444589048 \h </w:instrText>
        </w:r>
        <w:r w:rsidRPr="00E047C9">
          <w:rPr>
            <w:noProof/>
            <w:webHidden/>
          </w:rPr>
        </w:r>
        <w:r w:rsidRPr="00E047C9">
          <w:rPr>
            <w:noProof/>
            <w:webHidden/>
          </w:rPr>
          <w:fldChar w:fldCharType="separate"/>
        </w:r>
        <w:r w:rsidR="00E047C9" w:rsidRPr="00E047C9">
          <w:rPr>
            <w:noProof/>
            <w:webHidden/>
          </w:rPr>
          <w:t>1</w:t>
        </w:r>
        <w:r w:rsidRPr="00E047C9">
          <w:rPr>
            <w:noProof/>
            <w:webHidden/>
          </w:rPr>
          <w:fldChar w:fldCharType="end"/>
        </w:r>
      </w:hyperlink>
    </w:p>
    <w:p w:rsidR="00E047C9" w:rsidRPr="00E047C9" w:rsidRDefault="00A02A26" w:rsidP="00E047C9">
      <w:pPr>
        <w:pStyle w:val="30"/>
        <w:ind w:firstLine="210"/>
        <w:rPr>
          <w:rFonts w:asciiTheme="minorHAnsi" w:eastAsiaTheme="minorEastAsia" w:hAnsiTheme="minorHAnsi" w:cstheme="minorBidi"/>
          <w:noProof/>
          <w:szCs w:val="22"/>
        </w:rPr>
      </w:pPr>
      <w:hyperlink w:anchor="_Toc444589049" w:history="1">
        <w:r w:rsidR="00E047C9" w:rsidRPr="00E047C9">
          <w:rPr>
            <w:rStyle w:val="afff6"/>
            <w:noProof/>
          </w:rPr>
          <w:t>3.2</w:t>
        </w:r>
        <w:r w:rsidR="00E047C9">
          <w:rPr>
            <w:rStyle w:val="afff6"/>
            <w:rFonts w:hint="eastAsia"/>
            <w:noProof/>
          </w:rPr>
          <w:t xml:space="preserve">　</w:t>
        </w:r>
        <w:r w:rsidR="00E047C9" w:rsidRPr="00E047C9">
          <w:rPr>
            <w:rStyle w:val="afff6"/>
            <w:rFonts w:hint="eastAsia"/>
            <w:noProof/>
          </w:rPr>
          <w:t>初始充电状态</w:t>
        </w:r>
        <w:r w:rsidR="00E047C9">
          <w:rPr>
            <w:rStyle w:val="afff6"/>
            <w:noProof/>
          </w:rPr>
          <w:t xml:space="preserve">　</w:t>
        </w:r>
        <w:r w:rsidR="00E047C9" w:rsidRPr="00E047C9">
          <w:rPr>
            <w:rStyle w:val="afff6"/>
            <w:noProof/>
          </w:rPr>
          <w:t>initial</w:t>
        </w:r>
        <w:r w:rsidR="00E047C9">
          <w:rPr>
            <w:rStyle w:val="afff6"/>
            <w:noProof/>
          </w:rPr>
          <w:t xml:space="preserve">　</w:t>
        </w:r>
        <w:r w:rsidR="00E047C9" w:rsidRPr="00E047C9">
          <w:rPr>
            <w:rStyle w:val="afff6"/>
            <w:noProof/>
          </w:rPr>
          <w:t>charge</w:t>
        </w:r>
        <w:r w:rsidR="00E047C9">
          <w:rPr>
            <w:rStyle w:val="afff6"/>
            <w:noProof/>
          </w:rPr>
          <w:t xml:space="preserve">　</w:t>
        </w:r>
        <w:r w:rsidR="00E047C9" w:rsidRPr="00E047C9">
          <w:rPr>
            <w:rStyle w:val="afff6"/>
            <w:noProof/>
          </w:rPr>
          <w:t>status</w:t>
        </w:r>
        <w:r w:rsidR="00E047C9" w:rsidRPr="00E047C9">
          <w:rPr>
            <w:noProof/>
            <w:webHidden/>
          </w:rPr>
          <w:tab/>
        </w:r>
        <w:r w:rsidRPr="00E047C9">
          <w:rPr>
            <w:noProof/>
            <w:webHidden/>
          </w:rPr>
          <w:fldChar w:fldCharType="begin" w:fldLock="1"/>
        </w:r>
        <w:r w:rsidR="00E047C9" w:rsidRPr="00E047C9">
          <w:rPr>
            <w:noProof/>
            <w:webHidden/>
          </w:rPr>
          <w:instrText xml:space="preserve"> PAGEREF _Toc444589049 \h </w:instrText>
        </w:r>
        <w:r w:rsidRPr="00E047C9">
          <w:rPr>
            <w:noProof/>
            <w:webHidden/>
          </w:rPr>
        </w:r>
        <w:r w:rsidRPr="00E047C9">
          <w:rPr>
            <w:noProof/>
            <w:webHidden/>
          </w:rPr>
          <w:fldChar w:fldCharType="separate"/>
        </w:r>
        <w:r w:rsidR="00E047C9" w:rsidRPr="00E047C9">
          <w:rPr>
            <w:noProof/>
            <w:webHidden/>
          </w:rPr>
          <w:t>1</w:t>
        </w:r>
        <w:r w:rsidRPr="00E047C9">
          <w:rPr>
            <w:noProof/>
            <w:webHidden/>
          </w:rPr>
          <w:fldChar w:fldCharType="end"/>
        </w:r>
      </w:hyperlink>
    </w:p>
    <w:p w:rsidR="00E047C9" w:rsidRPr="00E047C9" w:rsidRDefault="00A02A26" w:rsidP="00E047C9">
      <w:pPr>
        <w:pStyle w:val="30"/>
        <w:ind w:firstLine="210"/>
        <w:rPr>
          <w:rFonts w:asciiTheme="minorHAnsi" w:eastAsiaTheme="minorEastAsia" w:hAnsiTheme="minorHAnsi" w:cstheme="minorBidi"/>
          <w:noProof/>
          <w:szCs w:val="22"/>
        </w:rPr>
      </w:pPr>
      <w:hyperlink w:anchor="_Toc444589050" w:history="1">
        <w:r w:rsidR="00E047C9" w:rsidRPr="00E047C9">
          <w:rPr>
            <w:rStyle w:val="afff6"/>
            <w:noProof/>
          </w:rPr>
          <w:t>3.3</w:t>
        </w:r>
        <w:r w:rsidR="00E047C9">
          <w:rPr>
            <w:rStyle w:val="afff6"/>
            <w:rFonts w:hint="eastAsia"/>
            <w:noProof/>
          </w:rPr>
          <w:t xml:space="preserve">　</w:t>
        </w:r>
        <w:r w:rsidR="00E047C9" w:rsidRPr="00E047C9">
          <w:rPr>
            <w:rStyle w:val="afff6"/>
            <w:rFonts w:hint="eastAsia"/>
            <w:noProof/>
          </w:rPr>
          <w:t>Ⅰ型快速充电</w:t>
        </w:r>
        <w:r w:rsidR="00E047C9">
          <w:rPr>
            <w:rStyle w:val="afff6"/>
            <w:noProof/>
          </w:rPr>
          <w:t xml:space="preserve">　</w:t>
        </w:r>
        <w:r w:rsidR="00E047C9" w:rsidRPr="00E047C9">
          <w:rPr>
            <w:rStyle w:val="afff6"/>
            <w:noProof/>
          </w:rPr>
          <w:t>type</w:t>
        </w:r>
        <w:r w:rsidR="00E047C9">
          <w:rPr>
            <w:rStyle w:val="afff6"/>
            <w:noProof/>
          </w:rPr>
          <w:t xml:space="preserve">　</w:t>
        </w:r>
        <w:r w:rsidR="00E047C9" w:rsidRPr="00E047C9">
          <w:rPr>
            <w:rStyle w:val="afff6"/>
            <w:rFonts w:hint="eastAsia"/>
            <w:noProof/>
          </w:rPr>
          <w:t>Ⅰ</w:t>
        </w:r>
        <w:r w:rsidR="00E047C9" w:rsidRPr="00E047C9">
          <w:rPr>
            <w:rStyle w:val="afff6"/>
            <w:noProof/>
          </w:rPr>
          <w:t>fast</w:t>
        </w:r>
        <w:r w:rsidR="00E047C9">
          <w:rPr>
            <w:rStyle w:val="afff6"/>
            <w:noProof/>
          </w:rPr>
          <w:t xml:space="preserve">　</w:t>
        </w:r>
        <w:r w:rsidR="00E047C9" w:rsidRPr="00E047C9">
          <w:rPr>
            <w:rStyle w:val="afff6"/>
            <w:noProof/>
          </w:rPr>
          <w:t>charge</w:t>
        </w:r>
        <w:r w:rsidR="00E047C9" w:rsidRPr="00E047C9">
          <w:rPr>
            <w:noProof/>
            <w:webHidden/>
          </w:rPr>
          <w:tab/>
        </w:r>
        <w:r w:rsidRPr="00E047C9">
          <w:rPr>
            <w:noProof/>
            <w:webHidden/>
          </w:rPr>
          <w:fldChar w:fldCharType="begin" w:fldLock="1"/>
        </w:r>
        <w:r w:rsidR="00E047C9" w:rsidRPr="00E047C9">
          <w:rPr>
            <w:noProof/>
            <w:webHidden/>
          </w:rPr>
          <w:instrText xml:space="preserve"> PAGEREF _Toc444589050 \h </w:instrText>
        </w:r>
        <w:r w:rsidRPr="00E047C9">
          <w:rPr>
            <w:noProof/>
            <w:webHidden/>
          </w:rPr>
        </w:r>
        <w:r w:rsidRPr="00E047C9">
          <w:rPr>
            <w:noProof/>
            <w:webHidden/>
          </w:rPr>
          <w:fldChar w:fldCharType="separate"/>
        </w:r>
        <w:r w:rsidR="00E047C9" w:rsidRPr="00E047C9">
          <w:rPr>
            <w:noProof/>
            <w:webHidden/>
          </w:rPr>
          <w:t>1</w:t>
        </w:r>
        <w:r w:rsidRPr="00E047C9">
          <w:rPr>
            <w:noProof/>
            <w:webHidden/>
          </w:rPr>
          <w:fldChar w:fldCharType="end"/>
        </w:r>
      </w:hyperlink>
    </w:p>
    <w:p w:rsidR="00E047C9" w:rsidRPr="00E047C9" w:rsidRDefault="00A02A26" w:rsidP="00E047C9">
      <w:pPr>
        <w:pStyle w:val="30"/>
        <w:ind w:firstLine="210"/>
        <w:rPr>
          <w:rFonts w:asciiTheme="minorHAnsi" w:eastAsiaTheme="minorEastAsia" w:hAnsiTheme="minorHAnsi" w:cstheme="minorBidi"/>
          <w:noProof/>
          <w:szCs w:val="22"/>
        </w:rPr>
      </w:pPr>
      <w:hyperlink w:anchor="_Toc444589051" w:history="1">
        <w:r w:rsidR="00E047C9" w:rsidRPr="00E047C9">
          <w:rPr>
            <w:rStyle w:val="afff6"/>
            <w:noProof/>
          </w:rPr>
          <w:t>3.4</w:t>
        </w:r>
        <w:r w:rsidR="00E047C9">
          <w:rPr>
            <w:rStyle w:val="afff6"/>
            <w:rFonts w:hint="eastAsia"/>
            <w:noProof/>
          </w:rPr>
          <w:t xml:space="preserve">　</w:t>
        </w:r>
        <w:r w:rsidR="00E047C9" w:rsidRPr="00E047C9">
          <w:rPr>
            <w:rStyle w:val="afff6"/>
            <w:rFonts w:hint="eastAsia"/>
            <w:noProof/>
          </w:rPr>
          <w:t>Ⅱ型快速充电</w:t>
        </w:r>
        <w:r w:rsidR="00E047C9">
          <w:rPr>
            <w:rStyle w:val="afff6"/>
            <w:noProof/>
          </w:rPr>
          <w:t xml:space="preserve">　</w:t>
        </w:r>
        <w:r w:rsidR="00E047C9" w:rsidRPr="00E047C9">
          <w:rPr>
            <w:rStyle w:val="afff6"/>
            <w:noProof/>
          </w:rPr>
          <w:t>type</w:t>
        </w:r>
        <w:r w:rsidR="00E047C9">
          <w:rPr>
            <w:rStyle w:val="afff6"/>
            <w:noProof/>
          </w:rPr>
          <w:t xml:space="preserve">　</w:t>
        </w:r>
        <w:r w:rsidR="00E047C9" w:rsidRPr="00E047C9">
          <w:rPr>
            <w:rStyle w:val="afff6"/>
            <w:rFonts w:hint="eastAsia"/>
            <w:noProof/>
          </w:rPr>
          <w:t>Ⅱ</w:t>
        </w:r>
        <w:r w:rsidR="00E047C9" w:rsidRPr="00E047C9">
          <w:rPr>
            <w:rStyle w:val="afff6"/>
            <w:noProof/>
          </w:rPr>
          <w:t>fast</w:t>
        </w:r>
        <w:r w:rsidR="00E047C9">
          <w:rPr>
            <w:rStyle w:val="afff6"/>
            <w:noProof/>
          </w:rPr>
          <w:t xml:space="preserve">　</w:t>
        </w:r>
        <w:r w:rsidR="00E047C9" w:rsidRPr="00E047C9">
          <w:rPr>
            <w:rStyle w:val="afff6"/>
            <w:noProof/>
          </w:rPr>
          <w:t>charge</w:t>
        </w:r>
        <w:r w:rsidR="00E047C9" w:rsidRPr="00E047C9">
          <w:rPr>
            <w:noProof/>
            <w:webHidden/>
          </w:rPr>
          <w:tab/>
        </w:r>
        <w:r w:rsidRPr="00E047C9">
          <w:rPr>
            <w:noProof/>
            <w:webHidden/>
          </w:rPr>
          <w:fldChar w:fldCharType="begin" w:fldLock="1"/>
        </w:r>
        <w:r w:rsidR="00E047C9" w:rsidRPr="00E047C9">
          <w:rPr>
            <w:noProof/>
            <w:webHidden/>
          </w:rPr>
          <w:instrText xml:space="preserve"> PAGEREF _Toc444589051 \h </w:instrText>
        </w:r>
        <w:r w:rsidRPr="00E047C9">
          <w:rPr>
            <w:noProof/>
            <w:webHidden/>
          </w:rPr>
        </w:r>
        <w:r w:rsidRPr="00E047C9">
          <w:rPr>
            <w:noProof/>
            <w:webHidden/>
          </w:rPr>
          <w:fldChar w:fldCharType="separate"/>
        </w:r>
        <w:r w:rsidR="00E047C9" w:rsidRPr="00E047C9">
          <w:rPr>
            <w:noProof/>
            <w:webHidden/>
          </w:rPr>
          <w:t>1</w:t>
        </w:r>
        <w:r w:rsidRPr="00E047C9">
          <w:rPr>
            <w:noProof/>
            <w:webHidden/>
          </w:rPr>
          <w:fldChar w:fldCharType="end"/>
        </w:r>
      </w:hyperlink>
    </w:p>
    <w:p w:rsidR="00E047C9" w:rsidRPr="00E047C9" w:rsidRDefault="00A02A26" w:rsidP="00E047C9">
      <w:pPr>
        <w:pStyle w:val="30"/>
        <w:ind w:firstLine="210"/>
        <w:rPr>
          <w:rFonts w:asciiTheme="minorHAnsi" w:eastAsiaTheme="minorEastAsia" w:hAnsiTheme="minorHAnsi" w:cstheme="minorBidi"/>
          <w:noProof/>
          <w:szCs w:val="22"/>
        </w:rPr>
      </w:pPr>
      <w:hyperlink w:anchor="_Toc444589052" w:history="1">
        <w:r w:rsidR="00E047C9" w:rsidRPr="00E047C9">
          <w:rPr>
            <w:rStyle w:val="afff6"/>
            <w:noProof/>
          </w:rPr>
          <w:t>3.5</w:t>
        </w:r>
        <w:r w:rsidR="00E047C9">
          <w:rPr>
            <w:rStyle w:val="afff6"/>
            <w:rFonts w:hint="eastAsia"/>
            <w:noProof/>
          </w:rPr>
          <w:t xml:space="preserve">　</w:t>
        </w:r>
        <w:r w:rsidR="00E047C9" w:rsidRPr="00E047C9">
          <w:rPr>
            <w:rStyle w:val="afff6"/>
            <w:rFonts w:hint="eastAsia"/>
            <w:noProof/>
          </w:rPr>
          <w:t>普通充电</w:t>
        </w:r>
        <w:r w:rsidR="00E047C9">
          <w:rPr>
            <w:rStyle w:val="afff6"/>
            <w:noProof/>
          </w:rPr>
          <w:t xml:space="preserve">　</w:t>
        </w:r>
        <w:r w:rsidR="00E047C9" w:rsidRPr="00E047C9">
          <w:rPr>
            <w:rStyle w:val="afff6"/>
            <w:noProof/>
          </w:rPr>
          <w:t>normal</w:t>
        </w:r>
        <w:r w:rsidR="00E047C9">
          <w:rPr>
            <w:rStyle w:val="afff6"/>
            <w:noProof/>
          </w:rPr>
          <w:t xml:space="preserve">　</w:t>
        </w:r>
        <w:r w:rsidR="00E047C9" w:rsidRPr="00E047C9">
          <w:rPr>
            <w:rStyle w:val="afff6"/>
            <w:noProof/>
          </w:rPr>
          <w:t>charge</w:t>
        </w:r>
        <w:r w:rsidR="00E047C9" w:rsidRPr="00E047C9">
          <w:rPr>
            <w:noProof/>
            <w:webHidden/>
          </w:rPr>
          <w:tab/>
        </w:r>
        <w:r w:rsidRPr="00E047C9">
          <w:rPr>
            <w:noProof/>
            <w:webHidden/>
          </w:rPr>
          <w:fldChar w:fldCharType="begin" w:fldLock="1"/>
        </w:r>
        <w:r w:rsidR="00E047C9" w:rsidRPr="00E047C9">
          <w:rPr>
            <w:noProof/>
            <w:webHidden/>
          </w:rPr>
          <w:instrText xml:space="preserve"> PAGEREF _Toc444589052 \h </w:instrText>
        </w:r>
        <w:r w:rsidRPr="00E047C9">
          <w:rPr>
            <w:noProof/>
            <w:webHidden/>
          </w:rPr>
        </w:r>
        <w:r w:rsidRPr="00E047C9">
          <w:rPr>
            <w:noProof/>
            <w:webHidden/>
          </w:rPr>
          <w:fldChar w:fldCharType="separate"/>
        </w:r>
        <w:r w:rsidR="00E047C9" w:rsidRPr="00E047C9">
          <w:rPr>
            <w:noProof/>
            <w:webHidden/>
          </w:rPr>
          <w:t>2</w:t>
        </w:r>
        <w:r w:rsidRPr="00E047C9">
          <w:rPr>
            <w:noProof/>
            <w:webHidden/>
          </w:rPr>
          <w:fldChar w:fldCharType="end"/>
        </w:r>
      </w:hyperlink>
    </w:p>
    <w:p w:rsidR="00E047C9" w:rsidRPr="00E047C9" w:rsidRDefault="00A02A26" w:rsidP="00E047C9">
      <w:pPr>
        <w:pStyle w:val="30"/>
        <w:ind w:firstLine="210"/>
        <w:rPr>
          <w:rFonts w:asciiTheme="minorHAnsi" w:eastAsiaTheme="minorEastAsia" w:hAnsiTheme="minorHAnsi" w:cstheme="minorBidi"/>
          <w:noProof/>
          <w:szCs w:val="22"/>
        </w:rPr>
      </w:pPr>
      <w:hyperlink w:anchor="_Toc444589053" w:history="1">
        <w:r w:rsidR="00E047C9" w:rsidRPr="00E047C9">
          <w:rPr>
            <w:rStyle w:val="afff6"/>
            <w:noProof/>
          </w:rPr>
          <w:t>3.6</w:t>
        </w:r>
        <w:r w:rsidR="00E047C9">
          <w:rPr>
            <w:rStyle w:val="afff6"/>
            <w:rFonts w:hint="eastAsia"/>
            <w:noProof/>
          </w:rPr>
          <w:t xml:space="preserve">　</w:t>
        </w:r>
        <w:r w:rsidR="00E047C9" w:rsidRPr="00E047C9">
          <w:rPr>
            <w:rStyle w:val="afff6"/>
            <w:rFonts w:hint="eastAsia"/>
            <w:noProof/>
          </w:rPr>
          <w:t>快速充电电源适配器</w:t>
        </w:r>
        <w:r w:rsidR="00E047C9" w:rsidRPr="00E047C9">
          <w:rPr>
            <w:rStyle w:val="afff6"/>
            <w:noProof/>
          </w:rPr>
          <w:t>fast</w:t>
        </w:r>
        <w:r w:rsidR="00E047C9">
          <w:rPr>
            <w:rStyle w:val="afff6"/>
            <w:noProof/>
          </w:rPr>
          <w:t xml:space="preserve">　</w:t>
        </w:r>
        <w:r w:rsidR="00E047C9" w:rsidRPr="00E047C9">
          <w:rPr>
            <w:rStyle w:val="afff6"/>
            <w:noProof/>
          </w:rPr>
          <w:t>charge</w:t>
        </w:r>
        <w:r w:rsidR="00E047C9">
          <w:rPr>
            <w:rStyle w:val="afff6"/>
            <w:noProof/>
          </w:rPr>
          <w:t xml:space="preserve">　</w:t>
        </w:r>
        <w:r w:rsidR="00E047C9" w:rsidRPr="00E047C9">
          <w:rPr>
            <w:rStyle w:val="afff6"/>
            <w:noProof/>
          </w:rPr>
          <w:t>power</w:t>
        </w:r>
        <w:r w:rsidR="00E047C9">
          <w:rPr>
            <w:rStyle w:val="afff6"/>
            <w:noProof/>
          </w:rPr>
          <w:t xml:space="preserve">　</w:t>
        </w:r>
        <w:r w:rsidR="00E047C9" w:rsidRPr="00E047C9">
          <w:rPr>
            <w:rStyle w:val="afff6"/>
            <w:noProof/>
          </w:rPr>
          <w:t>adapter</w:t>
        </w:r>
        <w:r w:rsidR="00E047C9" w:rsidRPr="00E047C9">
          <w:rPr>
            <w:noProof/>
            <w:webHidden/>
          </w:rPr>
          <w:tab/>
        </w:r>
        <w:r w:rsidRPr="00E047C9">
          <w:rPr>
            <w:noProof/>
            <w:webHidden/>
          </w:rPr>
          <w:fldChar w:fldCharType="begin" w:fldLock="1"/>
        </w:r>
        <w:r w:rsidR="00E047C9" w:rsidRPr="00E047C9">
          <w:rPr>
            <w:noProof/>
            <w:webHidden/>
          </w:rPr>
          <w:instrText xml:space="preserve"> PAGEREF _Toc444589053 \h </w:instrText>
        </w:r>
        <w:r w:rsidRPr="00E047C9">
          <w:rPr>
            <w:noProof/>
            <w:webHidden/>
          </w:rPr>
        </w:r>
        <w:r w:rsidRPr="00E047C9">
          <w:rPr>
            <w:noProof/>
            <w:webHidden/>
          </w:rPr>
          <w:fldChar w:fldCharType="separate"/>
        </w:r>
        <w:r w:rsidR="00E047C9" w:rsidRPr="00E047C9">
          <w:rPr>
            <w:noProof/>
            <w:webHidden/>
          </w:rPr>
          <w:t>2</w:t>
        </w:r>
        <w:r w:rsidRPr="00E047C9">
          <w:rPr>
            <w:noProof/>
            <w:webHidden/>
          </w:rPr>
          <w:fldChar w:fldCharType="end"/>
        </w:r>
      </w:hyperlink>
    </w:p>
    <w:p w:rsidR="00E047C9" w:rsidRPr="00E047C9" w:rsidRDefault="00A02A26" w:rsidP="00E047C9">
      <w:pPr>
        <w:pStyle w:val="30"/>
        <w:ind w:firstLine="210"/>
        <w:rPr>
          <w:rFonts w:asciiTheme="minorHAnsi" w:eastAsiaTheme="minorEastAsia" w:hAnsiTheme="minorHAnsi" w:cstheme="minorBidi"/>
          <w:noProof/>
          <w:szCs w:val="22"/>
        </w:rPr>
      </w:pPr>
      <w:hyperlink w:anchor="_Toc444589054" w:history="1">
        <w:r w:rsidR="00E047C9" w:rsidRPr="00E047C9">
          <w:rPr>
            <w:rStyle w:val="afff6"/>
            <w:noProof/>
          </w:rPr>
          <w:t>3.7</w:t>
        </w:r>
        <w:r w:rsidR="00E047C9">
          <w:rPr>
            <w:rStyle w:val="afff6"/>
            <w:rFonts w:hint="eastAsia"/>
            <w:noProof/>
          </w:rPr>
          <w:t xml:space="preserve">　</w:t>
        </w:r>
        <w:r w:rsidR="00E047C9" w:rsidRPr="00E047C9">
          <w:rPr>
            <w:rStyle w:val="afff6"/>
            <w:rFonts w:hint="eastAsia"/>
            <w:noProof/>
          </w:rPr>
          <w:t>快速充电移动终端</w:t>
        </w:r>
        <w:r w:rsidR="00E047C9" w:rsidRPr="00E047C9">
          <w:rPr>
            <w:rStyle w:val="afff6"/>
            <w:noProof/>
          </w:rPr>
          <w:t>fast</w:t>
        </w:r>
        <w:r w:rsidR="00E047C9">
          <w:rPr>
            <w:rStyle w:val="afff6"/>
            <w:noProof/>
          </w:rPr>
          <w:t xml:space="preserve">　</w:t>
        </w:r>
        <w:r w:rsidR="00E047C9" w:rsidRPr="00E047C9">
          <w:rPr>
            <w:rStyle w:val="afff6"/>
            <w:noProof/>
          </w:rPr>
          <w:t>charge</w:t>
        </w:r>
        <w:r w:rsidR="00E047C9">
          <w:rPr>
            <w:rStyle w:val="afff6"/>
            <w:noProof/>
          </w:rPr>
          <w:t xml:space="preserve">　</w:t>
        </w:r>
        <w:r w:rsidR="00E047C9" w:rsidRPr="00E047C9">
          <w:rPr>
            <w:rStyle w:val="afff6"/>
            <w:noProof/>
          </w:rPr>
          <w:t>terminal</w:t>
        </w:r>
        <w:r w:rsidR="00E047C9" w:rsidRPr="00E047C9">
          <w:rPr>
            <w:noProof/>
            <w:webHidden/>
          </w:rPr>
          <w:tab/>
        </w:r>
        <w:r w:rsidRPr="00E047C9">
          <w:rPr>
            <w:noProof/>
            <w:webHidden/>
          </w:rPr>
          <w:fldChar w:fldCharType="begin" w:fldLock="1"/>
        </w:r>
        <w:r w:rsidR="00E047C9" w:rsidRPr="00E047C9">
          <w:rPr>
            <w:noProof/>
            <w:webHidden/>
          </w:rPr>
          <w:instrText xml:space="preserve"> PAGEREF _Toc444589054 \h </w:instrText>
        </w:r>
        <w:r w:rsidRPr="00E047C9">
          <w:rPr>
            <w:noProof/>
            <w:webHidden/>
          </w:rPr>
        </w:r>
        <w:r w:rsidRPr="00E047C9">
          <w:rPr>
            <w:noProof/>
            <w:webHidden/>
          </w:rPr>
          <w:fldChar w:fldCharType="separate"/>
        </w:r>
        <w:r w:rsidR="00E047C9" w:rsidRPr="00E047C9">
          <w:rPr>
            <w:noProof/>
            <w:webHidden/>
          </w:rPr>
          <w:t>2</w:t>
        </w:r>
        <w:r w:rsidRPr="00E047C9">
          <w:rPr>
            <w:noProof/>
            <w:webHidden/>
          </w:rPr>
          <w:fldChar w:fldCharType="end"/>
        </w:r>
      </w:hyperlink>
    </w:p>
    <w:p w:rsidR="00E047C9" w:rsidRPr="00E047C9" w:rsidRDefault="00A02A26" w:rsidP="00E047C9">
      <w:pPr>
        <w:pStyle w:val="30"/>
        <w:ind w:firstLine="210"/>
        <w:rPr>
          <w:rFonts w:asciiTheme="minorHAnsi" w:eastAsiaTheme="minorEastAsia" w:hAnsiTheme="minorHAnsi" w:cstheme="minorBidi"/>
          <w:noProof/>
          <w:szCs w:val="22"/>
        </w:rPr>
      </w:pPr>
      <w:hyperlink w:anchor="_Toc444589055" w:history="1">
        <w:r w:rsidR="00E047C9" w:rsidRPr="00E047C9">
          <w:rPr>
            <w:rStyle w:val="afff6"/>
            <w:noProof/>
          </w:rPr>
          <w:t>3.8</w:t>
        </w:r>
        <w:r w:rsidR="00E047C9">
          <w:rPr>
            <w:rStyle w:val="afff6"/>
            <w:rFonts w:hint="eastAsia"/>
            <w:noProof/>
          </w:rPr>
          <w:t xml:space="preserve">　</w:t>
        </w:r>
        <w:r w:rsidR="00E047C9" w:rsidRPr="00E047C9">
          <w:rPr>
            <w:rStyle w:val="afff6"/>
            <w:rFonts w:hint="eastAsia"/>
            <w:noProof/>
          </w:rPr>
          <w:t>快速充电电池</w:t>
        </w:r>
        <w:r w:rsidR="00E047C9" w:rsidRPr="00E047C9">
          <w:rPr>
            <w:rStyle w:val="afff6"/>
            <w:noProof/>
          </w:rPr>
          <w:t>fast</w:t>
        </w:r>
        <w:r w:rsidR="00E047C9">
          <w:rPr>
            <w:rStyle w:val="afff6"/>
            <w:noProof/>
          </w:rPr>
          <w:t xml:space="preserve">　</w:t>
        </w:r>
        <w:r w:rsidR="00E047C9" w:rsidRPr="00E047C9">
          <w:rPr>
            <w:rStyle w:val="afff6"/>
            <w:noProof/>
          </w:rPr>
          <w:t>charge</w:t>
        </w:r>
        <w:r w:rsidR="00E047C9">
          <w:rPr>
            <w:rStyle w:val="afff6"/>
            <w:noProof/>
          </w:rPr>
          <w:t xml:space="preserve">　</w:t>
        </w:r>
        <w:r w:rsidR="00E047C9" w:rsidRPr="00E047C9">
          <w:rPr>
            <w:rStyle w:val="afff6"/>
            <w:noProof/>
          </w:rPr>
          <w:t>battery</w:t>
        </w:r>
        <w:r w:rsidR="00E047C9" w:rsidRPr="00E047C9">
          <w:rPr>
            <w:noProof/>
            <w:webHidden/>
          </w:rPr>
          <w:tab/>
        </w:r>
        <w:r w:rsidRPr="00E047C9">
          <w:rPr>
            <w:noProof/>
            <w:webHidden/>
          </w:rPr>
          <w:fldChar w:fldCharType="begin" w:fldLock="1"/>
        </w:r>
        <w:r w:rsidR="00E047C9" w:rsidRPr="00E047C9">
          <w:rPr>
            <w:noProof/>
            <w:webHidden/>
          </w:rPr>
          <w:instrText xml:space="preserve"> PAGEREF _Toc444589055 \h </w:instrText>
        </w:r>
        <w:r w:rsidRPr="00E047C9">
          <w:rPr>
            <w:noProof/>
            <w:webHidden/>
          </w:rPr>
        </w:r>
        <w:r w:rsidRPr="00E047C9">
          <w:rPr>
            <w:noProof/>
            <w:webHidden/>
          </w:rPr>
          <w:fldChar w:fldCharType="separate"/>
        </w:r>
        <w:r w:rsidR="00E047C9" w:rsidRPr="00E047C9">
          <w:rPr>
            <w:noProof/>
            <w:webHidden/>
          </w:rPr>
          <w:t>2</w:t>
        </w:r>
        <w:r w:rsidRPr="00E047C9">
          <w:rPr>
            <w:noProof/>
            <w:webHidden/>
          </w:rPr>
          <w:fldChar w:fldCharType="end"/>
        </w:r>
      </w:hyperlink>
    </w:p>
    <w:p w:rsidR="00E047C9" w:rsidRPr="00E047C9" w:rsidRDefault="00A02A26" w:rsidP="00E047C9">
      <w:pPr>
        <w:pStyle w:val="30"/>
        <w:ind w:firstLine="210"/>
        <w:rPr>
          <w:rFonts w:asciiTheme="minorHAnsi" w:eastAsiaTheme="minorEastAsia" w:hAnsiTheme="minorHAnsi" w:cstheme="minorBidi"/>
          <w:noProof/>
          <w:szCs w:val="22"/>
        </w:rPr>
      </w:pPr>
      <w:hyperlink w:anchor="_Toc444589056" w:history="1">
        <w:r w:rsidR="00E047C9" w:rsidRPr="00E047C9">
          <w:rPr>
            <w:rStyle w:val="afff6"/>
            <w:noProof/>
          </w:rPr>
          <w:t>3.9</w:t>
        </w:r>
        <w:r w:rsidR="00E047C9">
          <w:rPr>
            <w:rStyle w:val="afff6"/>
            <w:rFonts w:hint="eastAsia"/>
            <w:noProof/>
          </w:rPr>
          <w:t xml:space="preserve">　</w:t>
        </w:r>
        <w:r w:rsidR="00E047C9" w:rsidRPr="00E047C9">
          <w:rPr>
            <w:rStyle w:val="afff6"/>
            <w:rFonts w:hint="eastAsia"/>
            <w:noProof/>
          </w:rPr>
          <w:t>快速充电系统</w:t>
        </w:r>
        <w:r w:rsidR="00E047C9" w:rsidRPr="00E047C9">
          <w:rPr>
            <w:rStyle w:val="afff6"/>
            <w:noProof/>
          </w:rPr>
          <w:t>fast</w:t>
        </w:r>
        <w:r w:rsidR="00E047C9">
          <w:rPr>
            <w:rStyle w:val="afff6"/>
            <w:noProof/>
          </w:rPr>
          <w:t xml:space="preserve">　</w:t>
        </w:r>
        <w:r w:rsidR="00E047C9" w:rsidRPr="00E047C9">
          <w:rPr>
            <w:rStyle w:val="afff6"/>
            <w:noProof/>
          </w:rPr>
          <w:t>charge</w:t>
        </w:r>
        <w:r w:rsidR="00E047C9">
          <w:rPr>
            <w:rStyle w:val="afff6"/>
            <w:noProof/>
          </w:rPr>
          <w:t xml:space="preserve">　</w:t>
        </w:r>
        <w:r w:rsidR="00E047C9" w:rsidRPr="00E047C9">
          <w:rPr>
            <w:rStyle w:val="afff6"/>
            <w:noProof/>
          </w:rPr>
          <w:t>system</w:t>
        </w:r>
        <w:r w:rsidR="00E047C9" w:rsidRPr="00E047C9">
          <w:rPr>
            <w:noProof/>
            <w:webHidden/>
          </w:rPr>
          <w:tab/>
        </w:r>
        <w:r w:rsidRPr="00E047C9">
          <w:rPr>
            <w:noProof/>
            <w:webHidden/>
          </w:rPr>
          <w:fldChar w:fldCharType="begin" w:fldLock="1"/>
        </w:r>
        <w:r w:rsidR="00E047C9" w:rsidRPr="00E047C9">
          <w:rPr>
            <w:noProof/>
            <w:webHidden/>
          </w:rPr>
          <w:instrText xml:space="preserve"> PAGEREF _Toc444589056 \h </w:instrText>
        </w:r>
        <w:r w:rsidRPr="00E047C9">
          <w:rPr>
            <w:noProof/>
            <w:webHidden/>
          </w:rPr>
        </w:r>
        <w:r w:rsidRPr="00E047C9">
          <w:rPr>
            <w:noProof/>
            <w:webHidden/>
          </w:rPr>
          <w:fldChar w:fldCharType="separate"/>
        </w:r>
        <w:r w:rsidR="00E047C9" w:rsidRPr="00E047C9">
          <w:rPr>
            <w:noProof/>
            <w:webHidden/>
          </w:rPr>
          <w:t>2</w:t>
        </w:r>
        <w:r w:rsidRPr="00E047C9">
          <w:rPr>
            <w:noProof/>
            <w:webHidden/>
          </w:rPr>
          <w:fldChar w:fldCharType="end"/>
        </w:r>
      </w:hyperlink>
    </w:p>
    <w:p w:rsidR="00E047C9" w:rsidRPr="00E047C9" w:rsidRDefault="00A02A26" w:rsidP="00E047C9">
      <w:pPr>
        <w:pStyle w:val="10"/>
        <w:spacing w:before="78" w:after="78"/>
        <w:rPr>
          <w:rFonts w:asciiTheme="minorHAnsi" w:eastAsiaTheme="minorEastAsia" w:hAnsiTheme="minorHAnsi" w:cstheme="minorBidi"/>
          <w:noProof/>
          <w:szCs w:val="22"/>
        </w:rPr>
      </w:pPr>
      <w:hyperlink w:anchor="_Toc444589057" w:history="1">
        <w:r w:rsidR="00E047C9" w:rsidRPr="00E047C9">
          <w:rPr>
            <w:rStyle w:val="afff6"/>
            <w:noProof/>
          </w:rPr>
          <w:t>4</w:t>
        </w:r>
        <w:r w:rsidR="00E047C9">
          <w:rPr>
            <w:rStyle w:val="afff6"/>
            <w:rFonts w:hint="eastAsia"/>
            <w:noProof/>
          </w:rPr>
          <w:t xml:space="preserve">　</w:t>
        </w:r>
        <w:r w:rsidR="00E047C9" w:rsidRPr="00E047C9">
          <w:rPr>
            <w:rStyle w:val="afff6"/>
            <w:rFonts w:hint="eastAsia"/>
            <w:noProof/>
          </w:rPr>
          <w:t>技术要求</w:t>
        </w:r>
        <w:r w:rsidR="00E047C9" w:rsidRPr="00E047C9">
          <w:rPr>
            <w:noProof/>
            <w:webHidden/>
          </w:rPr>
          <w:tab/>
        </w:r>
        <w:r w:rsidRPr="00E047C9">
          <w:rPr>
            <w:noProof/>
            <w:webHidden/>
          </w:rPr>
          <w:fldChar w:fldCharType="begin" w:fldLock="1"/>
        </w:r>
        <w:r w:rsidR="00E047C9" w:rsidRPr="00E047C9">
          <w:rPr>
            <w:noProof/>
            <w:webHidden/>
          </w:rPr>
          <w:instrText xml:space="preserve"> PAGEREF _Toc444589057 \h </w:instrText>
        </w:r>
        <w:r w:rsidRPr="00E047C9">
          <w:rPr>
            <w:noProof/>
            <w:webHidden/>
          </w:rPr>
        </w:r>
        <w:r w:rsidRPr="00E047C9">
          <w:rPr>
            <w:noProof/>
            <w:webHidden/>
          </w:rPr>
          <w:fldChar w:fldCharType="separate"/>
        </w:r>
        <w:r w:rsidR="00E047C9" w:rsidRPr="00E047C9">
          <w:rPr>
            <w:noProof/>
            <w:webHidden/>
          </w:rPr>
          <w:t>2</w:t>
        </w:r>
        <w:r w:rsidRPr="00E047C9">
          <w:rPr>
            <w:noProof/>
            <w:webHidden/>
          </w:rPr>
          <w:fldChar w:fldCharType="end"/>
        </w:r>
      </w:hyperlink>
    </w:p>
    <w:p w:rsidR="00E047C9" w:rsidRPr="00E047C9" w:rsidRDefault="00A02A26" w:rsidP="00E047C9">
      <w:pPr>
        <w:pStyle w:val="30"/>
        <w:ind w:firstLine="210"/>
        <w:rPr>
          <w:rFonts w:asciiTheme="minorHAnsi" w:eastAsiaTheme="minorEastAsia" w:hAnsiTheme="minorHAnsi" w:cstheme="minorBidi"/>
          <w:noProof/>
          <w:szCs w:val="22"/>
        </w:rPr>
      </w:pPr>
      <w:hyperlink w:anchor="_Toc444589058" w:history="1">
        <w:r w:rsidR="00E047C9" w:rsidRPr="00E047C9">
          <w:rPr>
            <w:rStyle w:val="afff6"/>
            <w:noProof/>
          </w:rPr>
          <w:t>4.1</w:t>
        </w:r>
        <w:r w:rsidR="00E047C9">
          <w:rPr>
            <w:rStyle w:val="afff6"/>
            <w:rFonts w:hint="eastAsia"/>
            <w:noProof/>
          </w:rPr>
          <w:t xml:space="preserve">　</w:t>
        </w:r>
        <w:r w:rsidR="00E047C9" w:rsidRPr="00E047C9">
          <w:rPr>
            <w:rStyle w:val="afff6"/>
            <w:rFonts w:hint="eastAsia"/>
            <w:noProof/>
          </w:rPr>
          <w:t>总体连接结构</w:t>
        </w:r>
        <w:r w:rsidR="00E047C9" w:rsidRPr="00E047C9">
          <w:rPr>
            <w:noProof/>
            <w:webHidden/>
          </w:rPr>
          <w:tab/>
        </w:r>
        <w:r w:rsidRPr="00E047C9">
          <w:rPr>
            <w:noProof/>
            <w:webHidden/>
          </w:rPr>
          <w:fldChar w:fldCharType="begin" w:fldLock="1"/>
        </w:r>
        <w:r w:rsidR="00E047C9" w:rsidRPr="00E047C9">
          <w:rPr>
            <w:noProof/>
            <w:webHidden/>
          </w:rPr>
          <w:instrText xml:space="preserve"> PAGEREF _Toc444589058 \h </w:instrText>
        </w:r>
        <w:r w:rsidRPr="00E047C9">
          <w:rPr>
            <w:noProof/>
            <w:webHidden/>
          </w:rPr>
        </w:r>
        <w:r w:rsidRPr="00E047C9">
          <w:rPr>
            <w:noProof/>
            <w:webHidden/>
          </w:rPr>
          <w:fldChar w:fldCharType="separate"/>
        </w:r>
        <w:r w:rsidR="00E047C9" w:rsidRPr="00E047C9">
          <w:rPr>
            <w:noProof/>
            <w:webHidden/>
          </w:rPr>
          <w:t>2</w:t>
        </w:r>
        <w:r w:rsidRPr="00E047C9">
          <w:rPr>
            <w:noProof/>
            <w:webHidden/>
          </w:rPr>
          <w:fldChar w:fldCharType="end"/>
        </w:r>
      </w:hyperlink>
    </w:p>
    <w:p w:rsidR="00E047C9" w:rsidRPr="00E047C9" w:rsidRDefault="00A02A26" w:rsidP="00E047C9">
      <w:pPr>
        <w:pStyle w:val="30"/>
        <w:ind w:firstLine="210"/>
        <w:rPr>
          <w:rFonts w:asciiTheme="minorHAnsi" w:eastAsiaTheme="minorEastAsia" w:hAnsiTheme="minorHAnsi" w:cstheme="minorBidi"/>
          <w:noProof/>
          <w:szCs w:val="22"/>
        </w:rPr>
      </w:pPr>
      <w:hyperlink w:anchor="_Toc444589059" w:history="1">
        <w:r w:rsidR="00E047C9" w:rsidRPr="00E047C9">
          <w:rPr>
            <w:rStyle w:val="afff6"/>
            <w:noProof/>
          </w:rPr>
          <w:t>4.2</w:t>
        </w:r>
        <w:r w:rsidR="00E047C9">
          <w:rPr>
            <w:rStyle w:val="afff6"/>
            <w:rFonts w:hint="eastAsia"/>
            <w:noProof/>
          </w:rPr>
          <w:t xml:space="preserve">　</w:t>
        </w:r>
        <w:r w:rsidR="00E047C9" w:rsidRPr="00E047C9">
          <w:rPr>
            <w:rStyle w:val="afff6"/>
            <w:rFonts w:hint="eastAsia"/>
            <w:noProof/>
          </w:rPr>
          <w:t>系统要求</w:t>
        </w:r>
        <w:r w:rsidR="00E047C9" w:rsidRPr="00E047C9">
          <w:rPr>
            <w:noProof/>
            <w:webHidden/>
          </w:rPr>
          <w:tab/>
        </w:r>
        <w:r w:rsidRPr="00E047C9">
          <w:rPr>
            <w:noProof/>
            <w:webHidden/>
          </w:rPr>
          <w:fldChar w:fldCharType="begin" w:fldLock="1"/>
        </w:r>
        <w:r w:rsidR="00E047C9" w:rsidRPr="00E047C9">
          <w:rPr>
            <w:noProof/>
            <w:webHidden/>
          </w:rPr>
          <w:instrText xml:space="preserve"> PAGEREF _Toc444589059 \h </w:instrText>
        </w:r>
        <w:r w:rsidRPr="00E047C9">
          <w:rPr>
            <w:noProof/>
            <w:webHidden/>
          </w:rPr>
        </w:r>
        <w:r w:rsidRPr="00E047C9">
          <w:rPr>
            <w:noProof/>
            <w:webHidden/>
          </w:rPr>
          <w:fldChar w:fldCharType="separate"/>
        </w:r>
        <w:r w:rsidR="00E047C9" w:rsidRPr="00E047C9">
          <w:rPr>
            <w:noProof/>
            <w:webHidden/>
          </w:rPr>
          <w:t>2</w:t>
        </w:r>
        <w:r w:rsidRPr="00E047C9">
          <w:rPr>
            <w:noProof/>
            <w:webHidden/>
          </w:rPr>
          <w:fldChar w:fldCharType="end"/>
        </w:r>
      </w:hyperlink>
    </w:p>
    <w:p w:rsidR="00E047C9" w:rsidRPr="00E047C9" w:rsidRDefault="00A02A26" w:rsidP="00E047C9">
      <w:pPr>
        <w:pStyle w:val="30"/>
        <w:ind w:firstLine="210"/>
        <w:rPr>
          <w:rFonts w:asciiTheme="minorHAnsi" w:eastAsiaTheme="minorEastAsia" w:hAnsiTheme="minorHAnsi" w:cstheme="minorBidi"/>
          <w:noProof/>
          <w:szCs w:val="22"/>
        </w:rPr>
      </w:pPr>
      <w:hyperlink w:anchor="_Toc444589060" w:history="1">
        <w:r w:rsidR="00E047C9" w:rsidRPr="00E047C9">
          <w:rPr>
            <w:rStyle w:val="afff6"/>
            <w:noProof/>
          </w:rPr>
          <w:t>4.3</w:t>
        </w:r>
        <w:r w:rsidR="00E047C9">
          <w:rPr>
            <w:rStyle w:val="afff6"/>
            <w:rFonts w:hint="eastAsia"/>
            <w:noProof/>
          </w:rPr>
          <w:t xml:space="preserve">　</w:t>
        </w:r>
        <w:r w:rsidR="00E047C9" w:rsidRPr="00E047C9">
          <w:rPr>
            <w:rStyle w:val="afff6"/>
            <w:rFonts w:hint="eastAsia"/>
            <w:noProof/>
          </w:rPr>
          <w:t>快速充电电源适配器</w:t>
        </w:r>
        <w:r w:rsidR="00E047C9" w:rsidRPr="00E047C9">
          <w:rPr>
            <w:noProof/>
            <w:webHidden/>
          </w:rPr>
          <w:tab/>
        </w:r>
        <w:r w:rsidRPr="00E047C9">
          <w:rPr>
            <w:noProof/>
            <w:webHidden/>
          </w:rPr>
          <w:fldChar w:fldCharType="begin" w:fldLock="1"/>
        </w:r>
        <w:r w:rsidR="00E047C9" w:rsidRPr="00E047C9">
          <w:rPr>
            <w:noProof/>
            <w:webHidden/>
          </w:rPr>
          <w:instrText xml:space="preserve"> PAGEREF _Toc444589060 \h </w:instrText>
        </w:r>
        <w:r w:rsidRPr="00E047C9">
          <w:rPr>
            <w:noProof/>
            <w:webHidden/>
          </w:rPr>
        </w:r>
        <w:r w:rsidRPr="00E047C9">
          <w:rPr>
            <w:noProof/>
            <w:webHidden/>
          </w:rPr>
          <w:fldChar w:fldCharType="separate"/>
        </w:r>
        <w:r w:rsidR="00E047C9" w:rsidRPr="00E047C9">
          <w:rPr>
            <w:noProof/>
            <w:webHidden/>
          </w:rPr>
          <w:t>3</w:t>
        </w:r>
        <w:r w:rsidRPr="00E047C9">
          <w:rPr>
            <w:noProof/>
            <w:webHidden/>
          </w:rPr>
          <w:fldChar w:fldCharType="end"/>
        </w:r>
      </w:hyperlink>
    </w:p>
    <w:p w:rsidR="00E047C9" w:rsidRPr="00E047C9" w:rsidRDefault="00A02A26" w:rsidP="00E047C9">
      <w:pPr>
        <w:pStyle w:val="30"/>
        <w:ind w:firstLine="210"/>
        <w:rPr>
          <w:rFonts w:asciiTheme="minorHAnsi" w:eastAsiaTheme="minorEastAsia" w:hAnsiTheme="minorHAnsi" w:cstheme="minorBidi"/>
          <w:noProof/>
          <w:szCs w:val="22"/>
        </w:rPr>
      </w:pPr>
      <w:hyperlink w:anchor="_Toc444589061" w:history="1">
        <w:r w:rsidR="00E047C9" w:rsidRPr="00E047C9">
          <w:rPr>
            <w:rStyle w:val="afff6"/>
            <w:noProof/>
          </w:rPr>
          <w:t>4.4</w:t>
        </w:r>
        <w:r w:rsidR="00E047C9">
          <w:rPr>
            <w:rStyle w:val="afff6"/>
            <w:rFonts w:hint="eastAsia"/>
            <w:noProof/>
          </w:rPr>
          <w:t xml:space="preserve">　</w:t>
        </w:r>
        <w:r w:rsidR="00E047C9" w:rsidRPr="00E047C9">
          <w:rPr>
            <w:rStyle w:val="afff6"/>
            <w:rFonts w:hint="eastAsia"/>
            <w:noProof/>
          </w:rPr>
          <w:t>线缆</w:t>
        </w:r>
        <w:r w:rsidR="00E047C9" w:rsidRPr="00E047C9">
          <w:rPr>
            <w:noProof/>
            <w:webHidden/>
          </w:rPr>
          <w:tab/>
        </w:r>
        <w:r w:rsidRPr="00E047C9">
          <w:rPr>
            <w:noProof/>
            <w:webHidden/>
          </w:rPr>
          <w:fldChar w:fldCharType="begin" w:fldLock="1"/>
        </w:r>
        <w:r w:rsidR="00E047C9" w:rsidRPr="00E047C9">
          <w:rPr>
            <w:noProof/>
            <w:webHidden/>
          </w:rPr>
          <w:instrText xml:space="preserve"> PAGEREF _Toc444589061 \h </w:instrText>
        </w:r>
        <w:r w:rsidRPr="00E047C9">
          <w:rPr>
            <w:noProof/>
            <w:webHidden/>
          </w:rPr>
        </w:r>
        <w:r w:rsidRPr="00E047C9">
          <w:rPr>
            <w:noProof/>
            <w:webHidden/>
          </w:rPr>
          <w:fldChar w:fldCharType="separate"/>
        </w:r>
        <w:r w:rsidR="00E047C9" w:rsidRPr="00E047C9">
          <w:rPr>
            <w:noProof/>
            <w:webHidden/>
          </w:rPr>
          <w:t>5</w:t>
        </w:r>
        <w:r w:rsidRPr="00E047C9">
          <w:rPr>
            <w:noProof/>
            <w:webHidden/>
          </w:rPr>
          <w:fldChar w:fldCharType="end"/>
        </w:r>
      </w:hyperlink>
    </w:p>
    <w:p w:rsidR="00E047C9" w:rsidRPr="00E047C9" w:rsidRDefault="00A02A26" w:rsidP="00E047C9">
      <w:pPr>
        <w:pStyle w:val="30"/>
        <w:ind w:firstLine="210"/>
        <w:rPr>
          <w:rFonts w:asciiTheme="minorHAnsi" w:eastAsiaTheme="minorEastAsia" w:hAnsiTheme="minorHAnsi" w:cstheme="minorBidi"/>
          <w:noProof/>
          <w:szCs w:val="22"/>
        </w:rPr>
      </w:pPr>
      <w:hyperlink w:anchor="_Toc444589062" w:history="1">
        <w:r w:rsidR="00E047C9" w:rsidRPr="00E047C9">
          <w:rPr>
            <w:rStyle w:val="afff6"/>
            <w:noProof/>
          </w:rPr>
          <w:t>4.5</w:t>
        </w:r>
        <w:r w:rsidR="00E047C9">
          <w:rPr>
            <w:rStyle w:val="afff6"/>
            <w:rFonts w:hint="eastAsia"/>
            <w:noProof/>
          </w:rPr>
          <w:t xml:space="preserve">　</w:t>
        </w:r>
        <w:r w:rsidR="00E047C9" w:rsidRPr="00E047C9">
          <w:rPr>
            <w:rStyle w:val="afff6"/>
            <w:rFonts w:hint="eastAsia"/>
            <w:noProof/>
          </w:rPr>
          <w:t>移动通信终端</w:t>
        </w:r>
        <w:r w:rsidR="00E047C9" w:rsidRPr="00E047C9">
          <w:rPr>
            <w:noProof/>
            <w:webHidden/>
          </w:rPr>
          <w:tab/>
        </w:r>
        <w:r w:rsidRPr="00E047C9">
          <w:rPr>
            <w:noProof/>
            <w:webHidden/>
          </w:rPr>
          <w:fldChar w:fldCharType="begin" w:fldLock="1"/>
        </w:r>
        <w:r w:rsidR="00E047C9" w:rsidRPr="00E047C9">
          <w:rPr>
            <w:noProof/>
            <w:webHidden/>
          </w:rPr>
          <w:instrText xml:space="preserve"> PAGEREF _Toc444589062 \h </w:instrText>
        </w:r>
        <w:r w:rsidRPr="00E047C9">
          <w:rPr>
            <w:noProof/>
            <w:webHidden/>
          </w:rPr>
        </w:r>
        <w:r w:rsidRPr="00E047C9">
          <w:rPr>
            <w:noProof/>
            <w:webHidden/>
          </w:rPr>
          <w:fldChar w:fldCharType="separate"/>
        </w:r>
        <w:r w:rsidR="00E047C9" w:rsidRPr="00E047C9">
          <w:rPr>
            <w:noProof/>
            <w:webHidden/>
          </w:rPr>
          <w:t>6</w:t>
        </w:r>
        <w:r w:rsidRPr="00E047C9">
          <w:rPr>
            <w:noProof/>
            <w:webHidden/>
          </w:rPr>
          <w:fldChar w:fldCharType="end"/>
        </w:r>
      </w:hyperlink>
    </w:p>
    <w:p w:rsidR="00E047C9" w:rsidRPr="00E047C9" w:rsidRDefault="00A02A26" w:rsidP="00E047C9">
      <w:pPr>
        <w:pStyle w:val="30"/>
        <w:ind w:firstLine="210"/>
        <w:rPr>
          <w:rFonts w:asciiTheme="minorHAnsi" w:eastAsiaTheme="minorEastAsia" w:hAnsiTheme="minorHAnsi" w:cstheme="minorBidi"/>
          <w:noProof/>
          <w:szCs w:val="22"/>
        </w:rPr>
      </w:pPr>
      <w:hyperlink w:anchor="_Toc444589063" w:history="1">
        <w:r w:rsidR="00E047C9" w:rsidRPr="00E047C9">
          <w:rPr>
            <w:rStyle w:val="afff6"/>
            <w:noProof/>
          </w:rPr>
          <w:t>4.6</w:t>
        </w:r>
        <w:r w:rsidR="00E047C9">
          <w:rPr>
            <w:rStyle w:val="afff6"/>
            <w:rFonts w:hint="eastAsia"/>
            <w:noProof/>
          </w:rPr>
          <w:t xml:space="preserve">　</w:t>
        </w:r>
        <w:r w:rsidR="00E047C9" w:rsidRPr="00E047C9">
          <w:rPr>
            <w:rStyle w:val="afff6"/>
            <w:rFonts w:hint="eastAsia"/>
            <w:noProof/>
          </w:rPr>
          <w:t>电池</w:t>
        </w:r>
        <w:r w:rsidR="00E047C9" w:rsidRPr="00E047C9">
          <w:rPr>
            <w:noProof/>
            <w:webHidden/>
          </w:rPr>
          <w:tab/>
        </w:r>
        <w:r w:rsidRPr="00E047C9">
          <w:rPr>
            <w:noProof/>
            <w:webHidden/>
          </w:rPr>
          <w:fldChar w:fldCharType="begin" w:fldLock="1"/>
        </w:r>
        <w:r w:rsidR="00E047C9" w:rsidRPr="00E047C9">
          <w:rPr>
            <w:noProof/>
            <w:webHidden/>
          </w:rPr>
          <w:instrText xml:space="preserve"> PAGEREF _Toc444589063 \h </w:instrText>
        </w:r>
        <w:r w:rsidRPr="00E047C9">
          <w:rPr>
            <w:noProof/>
            <w:webHidden/>
          </w:rPr>
        </w:r>
        <w:r w:rsidRPr="00E047C9">
          <w:rPr>
            <w:noProof/>
            <w:webHidden/>
          </w:rPr>
          <w:fldChar w:fldCharType="separate"/>
        </w:r>
        <w:r w:rsidR="00E047C9" w:rsidRPr="00E047C9">
          <w:rPr>
            <w:noProof/>
            <w:webHidden/>
          </w:rPr>
          <w:t>6</w:t>
        </w:r>
        <w:r w:rsidRPr="00E047C9">
          <w:rPr>
            <w:noProof/>
            <w:webHidden/>
          </w:rPr>
          <w:fldChar w:fldCharType="end"/>
        </w:r>
      </w:hyperlink>
    </w:p>
    <w:p w:rsidR="00E047C9" w:rsidRPr="00E047C9" w:rsidRDefault="00A02A26" w:rsidP="00E047C9">
      <w:pPr>
        <w:pStyle w:val="10"/>
        <w:spacing w:before="78" w:after="78"/>
        <w:rPr>
          <w:rFonts w:asciiTheme="minorHAnsi" w:eastAsiaTheme="minorEastAsia" w:hAnsiTheme="minorHAnsi" w:cstheme="minorBidi"/>
          <w:noProof/>
          <w:szCs w:val="22"/>
        </w:rPr>
      </w:pPr>
      <w:hyperlink w:anchor="_Toc444589064" w:history="1">
        <w:r w:rsidR="00E047C9" w:rsidRPr="00E047C9">
          <w:rPr>
            <w:rStyle w:val="afff6"/>
            <w:noProof/>
          </w:rPr>
          <w:t>5</w:t>
        </w:r>
        <w:r w:rsidR="00E047C9">
          <w:rPr>
            <w:rStyle w:val="afff6"/>
            <w:rFonts w:hint="eastAsia"/>
            <w:noProof/>
          </w:rPr>
          <w:t xml:space="preserve">　</w:t>
        </w:r>
        <w:r w:rsidR="00E047C9" w:rsidRPr="00E047C9">
          <w:rPr>
            <w:rStyle w:val="afff6"/>
            <w:rFonts w:hint="eastAsia"/>
            <w:noProof/>
          </w:rPr>
          <w:t>试验方法</w:t>
        </w:r>
        <w:r w:rsidR="00E047C9" w:rsidRPr="00E047C9">
          <w:rPr>
            <w:noProof/>
            <w:webHidden/>
          </w:rPr>
          <w:tab/>
        </w:r>
        <w:r w:rsidRPr="00E047C9">
          <w:rPr>
            <w:noProof/>
            <w:webHidden/>
          </w:rPr>
          <w:fldChar w:fldCharType="begin" w:fldLock="1"/>
        </w:r>
        <w:r w:rsidR="00E047C9" w:rsidRPr="00E047C9">
          <w:rPr>
            <w:noProof/>
            <w:webHidden/>
          </w:rPr>
          <w:instrText xml:space="preserve"> PAGEREF _Toc444589064 \h </w:instrText>
        </w:r>
        <w:r w:rsidRPr="00E047C9">
          <w:rPr>
            <w:noProof/>
            <w:webHidden/>
          </w:rPr>
        </w:r>
        <w:r w:rsidRPr="00E047C9">
          <w:rPr>
            <w:noProof/>
            <w:webHidden/>
          </w:rPr>
          <w:fldChar w:fldCharType="separate"/>
        </w:r>
        <w:r w:rsidR="00E047C9" w:rsidRPr="00E047C9">
          <w:rPr>
            <w:noProof/>
            <w:webHidden/>
          </w:rPr>
          <w:t>7</w:t>
        </w:r>
        <w:r w:rsidRPr="00E047C9">
          <w:rPr>
            <w:noProof/>
            <w:webHidden/>
          </w:rPr>
          <w:fldChar w:fldCharType="end"/>
        </w:r>
      </w:hyperlink>
    </w:p>
    <w:p w:rsidR="00E047C9" w:rsidRPr="00E047C9" w:rsidRDefault="00A02A26" w:rsidP="00E047C9">
      <w:pPr>
        <w:pStyle w:val="30"/>
        <w:ind w:firstLine="210"/>
        <w:rPr>
          <w:rFonts w:asciiTheme="minorHAnsi" w:eastAsiaTheme="minorEastAsia" w:hAnsiTheme="minorHAnsi" w:cstheme="minorBidi"/>
          <w:noProof/>
          <w:szCs w:val="22"/>
        </w:rPr>
      </w:pPr>
      <w:hyperlink w:anchor="_Toc444589065" w:history="1">
        <w:r w:rsidR="00E047C9" w:rsidRPr="00E047C9">
          <w:rPr>
            <w:rStyle w:val="afff6"/>
            <w:noProof/>
          </w:rPr>
          <w:t>5.1</w:t>
        </w:r>
        <w:r w:rsidR="00E047C9">
          <w:rPr>
            <w:rStyle w:val="afff6"/>
            <w:rFonts w:hint="eastAsia"/>
            <w:noProof/>
          </w:rPr>
          <w:t xml:space="preserve">　</w:t>
        </w:r>
        <w:r w:rsidR="00E047C9" w:rsidRPr="00E047C9">
          <w:rPr>
            <w:rStyle w:val="afff6"/>
            <w:rFonts w:hint="eastAsia"/>
            <w:noProof/>
          </w:rPr>
          <w:t>试验条件</w:t>
        </w:r>
        <w:r w:rsidR="00E047C9" w:rsidRPr="00E047C9">
          <w:rPr>
            <w:noProof/>
            <w:webHidden/>
          </w:rPr>
          <w:tab/>
        </w:r>
        <w:r w:rsidRPr="00E047C9">
          <w:rPr>
            <w:noProof/>
            <w:webHidden/>
          </w:rPr>
          <w:fldChar w:fldCharType="begin" w:fldLock="1"/>
        </w:r>
        <w:r w:rsidR="00E047C9" w:rsidRPr="00E047C9">
          <w:rPr>
            <w:noProof/>
            <w:webHidden/>
          </w:rPr>
          <w:instrText xml:space="preserve"> PAGEREF _Toc444589065 \h </w:instrText>
        </w:r>
        <w:r w:rsidRPr="00E047C9">
          <w:rPr>
            <w:noProof/>
            <w:webHidden/>
          </w:rPr>
        </w:r>
        <w:r w:rsidRPr="00E047C9">
          <w:rPr>
            <w:noProof/>
            <w:webHidden/>
          </w:rPr>
          <w:fldChar w:fldCharType="separate"/>
        </w:r>
        <w:r w:rsidR="00E047C9" w:rsidRPr="00E047C9">
          <w:rPr>
            <w:noProof/>
            <w:webHidden/>
          </w:rPr>
          <w:t>7</w:t>
        </w:r>
        <w:r w:rsidRPr="00E047C9">
          <w:rPr>
            <w:noProof/>
            <w:webHidden/>
          </w:rPr>
          <w:fldChar w:fldCharType="end"/>
        </w:r>
      </w:hyperlink>
    </w:p>
    <w:p w:rsidR="00E047C9" w:rsidRPr="00E047C9" w:rsidRDefault="00A02A26" w:rsidP="00E047C9">
      <w:pPr>
        <w:pStyle w:val="30"/>
        <w:ind w:firstLine="210"/>
        <w:rPr>
          <w:rFonts w:asciiTheme="minorHAnsi" w:eastAsiaTheme="minorEastAsia" w:hAnsiTheme="minorHAnsi" w:cstheme="minorBidi"/>
          <w:noProof/>
          <w:szCs w:val="22"/>
        </w:rPr>
      </w:pPr>
      <w:hyperlink w:anchor="_Toc444589066" w:history="1">
        <w:r w:rsidR="00E047C9" w:rsidRPr="00E047C9">
          <w:rPr>
            <w:rStyle w:val="afff6"/>
            <w:noProof/>
          </w:rPr>
          <w:t>5.2</w:t>
        </w:r>
        <w:r w:rsidR="00E047C9">
          <w:rPr>
            <w:rStyle w:val="afff6"/>
            <w:rFonts w:hint="eastAsia"/>
            <w:noProof/>
          </w:rPr>
          <w:t xml:space="preserve">　</w:t>
        </w:r>
        <w:r w:rsidR="00E047C9" w:rsidRPr="00E047C9">
          <w:rPr>
            <w:rStyle w:val="afff6"/>
            <w:rFonts w:hint="eastAsia"/>
            <w:noProof/>
          </w:rPr>
          <w:t>系统要求测试</w:t>
        </w:r>
        <w:r w:rsidR="00E047C9" w:rsidRPr="00E047C9">
          <w:rPr>
            <w:noProof/>
            <w:webHidden/>
          </w:rPr>
          <w:tab/>
        </w:r>
        <w:r w:rsidRPr="00E047C9">
          <w:rPr>
            <w:noProof/>
            <w:webHidden/>
          </w:rPr>
          <w:fldChar w:fldCharType="begin" w:fldLock="1"/>
        </w:r>
        <w:r w:rsidR="00E047C9" w:rsidRPr="00E047C9">
          <w:rPr>
            <w:noProof/>
            <w:webHidden/>
          </w:rPr>
          <w:instrText xml:space="preserve"> PAGEREF _Toc444589066 \h </w:instrText>
        </w:r>
        <w:r w:rsidRPr="00E047C9">
          <w:rPr>
            <w:noProof/>
            <w:webHidden/>
          </w:rPr>
        </w:r>
        <w:r w:rsidRPr="00E047C9">
          <w:rPr>
            <w:noProof/>
            <w:webHidden/>
          </w:rPr>
          <w:fldChar w:fldCharType="separate"/>
        </w:r>
        <w:r w:rsidR="00E047C9" w:rsidRPr="00E047C9">
          <w:rPr>
            <w:noProof/>
            <w:webHidden/>
          </w:rPr>
          <w:t>7</w:t>
        </w:r>
        <w:r w:rsidRPr="00E047C9">
          <w:rPr>
            <w:noProof/>
            <w:webHidden/>
          </w:rPr>
          <w:fldChar w:fldCharType="end"/>
        </w:r>
      </w:hyperlink>
    </w:p>
    <w:p w:rsidR="00E047C9" w:rsidRPr="00E047C9" w:rsidRDefault="00A02A26" w:rsidP="00E047C9">
      <w:pPr>
        <w:pStyle w:val="30"/>
        <w:ind w:firstLine="210"/>
        <w:rPr>
          <w:rFonts w:asciiTheme="minorHAnsi" w:eastAsiaTheme="minorEastAsia" w:hAnsiTheme="minorHAnsi" w:cstheme="minorBidi"/>
          <w:noProof/>
          <w:szCs w:val="22"/>
        </w:rPr>
      </w:pPr>
      <w:hyperlink w:anchor="_Toc444589067" w:history="1">
        <w:r w:rsidR="00E047C9" w:rsidRPr="00E047C9">
          <w:rPr>
            <w:rStyle w:val="afff6"/>
            <w:noProof/>
          </w:rPr>
          <w:t>5.3</w:t>
        </w:r>
        <w:r w:rsidR="00E047C9">
          <w:rPr>
            <w:rStyle w:val="afff6"/>
            <w:rFonts w:hint="eastAsia"/>
            <w:noProof/>
          </w:rPr>
          <w:t xml:space="preserve">　</w:t>
        </w:r>
        <w:r w:rsidR="00E047C9" w:rsidRPr="00E047C9">
          <w:rPr>
            <w:rStyle w:val="afff6"/>
            <w:rFonts w:hint="eastAsia"/>
            <w:noProof/>
          </w:rPr>
          <w:t>快速充电电源适配器测试</w:t>
        </w:r>
        <w:r w:rsidR="00E047C9" w:rsidRPr="00E047C9">
          <w:rPr>
            <w:noProof/>
            <w:webHidden/>
          </w:rPr>
          <w:tab/>
        </w:r>
        <w:r w:rsidRPr="00E047C9">
          <w:rPr>
            <w:noProof/>
            <w:webHidden/>
          </w:rPr>
          <w:fldChar w:fldCharType="begin" w:fldLock="1"/>
        </w:r>
        <w:r w:rsidR="00E047C9" w:rsidRPr="00E047C9">
          <w:rPr>
            <w:noProof/>
            <w:webHidden/>
          </w:rPr>
          <w:instrText xml:space="preserve"> PAGEREF _Toc444589067 \h </w:instrText>
        </w:r>
        <w:r w:rsidRPr="00E047C9">
          <w:rPr>
            <w:noProof/>
            <w:webHidden/>
          </w:rPr>
        </w:r>
        <w:r w:rsidRPr="00E047C9">
          <w:rPr>
            <w:noProof/>
            <w:webHidden/>
          </w:rPr>
          <w:fldChar w:fldCharType="separate"/>
        </w:r>
        <w:r w:rsidR="00E047C9" w:rsidRPr="00E047C9">
          <w:rPr>
            <w:noProof/>
            <w:webHidden/>
          </w:rPr>
          <w:t>8</w:t>
        </w:r>
        <w:r w:rsidRPr="00E047C9">
          <w:rPr>
            <w:noProof/>
            <w:webHidden/>
          </w:rPr>
          <w:fldChar w:fldCharType="end"/>
        </w:r>
      </w:hyperlink>
    </w:p>
    <w:p w:rsidR="00E047C9" w:rsidRPr="00E047C9" w:rsidRDefault="00A02A26" w:rsidP="00E047C9">
      <w:pPr>
        <w:pStyle w:val="30"/>
        <w:ind w:firstLine="210"/>
        <w:rPr>
          <w:rFonts w:asciiTheme="minorHAnsi" w:eastAsiaTheme="minorEastAsia" w:hAnsiTheme="minorHAnsi" w:cstheme="minorBidi"/>
          <w:noProof/>
          <w:szCs w:val="22"/>
        </w:rPr>
      </w:pPr>
      <w:hyperlink w:anchor="_Toc444589068" w:history="1">
        <w:r w:rsidR="00E047C9" w:rsidRPr="00E047C9">
          <w:rPr>
            <w:rStyle w:val="afff6"/>
            <w:noProof/>
          </w:rPr>
          <w:t>5.4</w:t>
        </w:r>
        <w:r w:rsidR="00E047C9">
          <w:rPr>
            <w:rStyle w:val="afff6"/>
            <w:rFonts w:hint="eastAsia"/>
            <w:noProof/>
          </w:rPr>
          <w:t xml:space="preserve">　</w:t>
        </w:r>
        <w:r w:rsidR="00E047C9" w:rsidRPr="00E047C9">
          <w:rPr>
            <w:rStyle w:val="afff6"/>
            <w:rFonts w:hint="eastAsia"/>
            <w:noProof/>
          </w:rPr>
          <w:t>线缆测试</w:t>
        </w:r>
        <w:r w:rsidR="00E047C9" w:rsidRPr="00E047C9">
          <w:rPr>
            <w:noProof/>
            <w:webHidden/>
          </w:rPr>
          <w:tab/>
        </w:r>
        <w:r w:rsidRPr="00E047C9">
          <w:rPr>
            <w:noProof/>
            <w:webHidden/>
          </w:rPr>
          <w:fldChar w:fldCharType="begin" w:fldLock="1"/>
        </w:r>
        <w:r w:rsidR="00E047C9" w:rsidRPr="00E047C9">
          <w:rPr>
            <w:noProof/>
            <w:webHidden/>
          </w:rPr>
          <w:instrText xml:space="preserve"> PAGEREF _Toc444589068 \h </w:instrText>
        </w:r>
        <w:r w:rsidRPr="00E047C9">
          <w:rPr>
            <w:noProof/>
            <w:webHidden/>
          </w:rPr>
        </w:r>
        <w:r w:rsidRPr="00E047C9">
          <w:rPr>
            <w:noProof/>
            <w:webHidden/>
          </w:rPr>
          <w:fldChar w:fldCharType="separate"/>
        </w:r>
        <w:r w:rsidR="00E047C9" w:rsidRPr="00E047C9">
          <w:rPr>
            <w:noProof/>
            <w:webHidden/>
          </w:rPr>
          <w:t>10</w:t>
        </w:r>
        <w:r w:rsidRPr="00E047C9">
          <w:rPr>
            <w:noProof/>
            <w:webHidden/>
          </w:rPr>
          <w:fldChar w:fldCharType="end"/>
        </w:r>
      </w:hyperlink>
    </w:p>
    <w:p w:rsidR="00E047C9" w:rsidRPr="00E047C9" w:rsidRDefault="00A02A26" w:rsidP="00E047C9">
      <w:pPr>
        <w:pStyle w:val="30"/>
        <w:ind w:firstLine="210"/>
        <w:rPr>
          <w:rFonts w:asciiTheme="minorHAnsi" w:eastAsiaTheme="minorEastAsia" w:hAnsiTheme="minorHAnsi" w:cstheme="minorBidi"/>
          <w:noProof/>
          <w:szCs w:val="22"/>
        </w:rPr>
      </w:pPr>
      <w:hyperlink w:anchor="_Toc444589069" w:history="1">
        <w:r w:rsidR="00E047C9" w:rsidRPr="00E047C9">
          <w:rPr>
            <w:rStyle w:val="afff6"/>
            <w:noProof/>
          </w:rPr>
          <w:t>5.5</w:t>
        </w:r>
        <w:r w:rsidR="00E047C9">
          <w:rPr>
            <w:rStyle w:val="afff6"/>
            <w:rFonts w:hint="eastAsia"/>
            <w:noProof/>
          </w:rPr>
          <w:t xml:space="preserve">　</w:t>
        </w:r>
        <w:r w:rsidR="00E047C9" w:rsidRPr="00E047C9">
          <w:rPr>
            <w:rStyle w:val="afff6"/>
            <w:rFonts w:hint="eastAsia"/>
            <w:noProof/>
          </w:rPr>
          <w:t>终端测试</w:t>
        </w:r>
        <w:r w:rsidR="00E047C9" w:rsidRPr="00E047C9">
          <w:rPr>
            <w:noProof/>
            <w:webHidden/>
          </w:rPr>
          <w:tab/>
        </w:r>
        <w:r w:rsidRPr="00E047C9">
          <w:rPr>
            <w:noProof/>
            <w:webHidden/>
          </w:rPr>
          <w:fldChar w:fldCharType="begin" w:fldLock="1"/>
        </w:r>
        <w:r w:rsidR="00E047C9" w:rsidRPr="00E047C9">
          <w:rPr>
            <w:noProof/>
            <w:webHidden/>
          </w:rPr>
          <w:instrText xml:space="preserve"> PAGEREF _Toc444589069 \h </w:instrText>
        </w:r>
        <w:r w:rsidRPr="00E047C9">
          <w:rPr>
            <w:noProof/>
            <w:webHidden/>
          </w:rPr>
        </w:r>
        <w:r w:rsidRPr="00E047C9">
          <w:rPr>
            <w:noProof/>
            <w:webHidden/>
          </w:rPr>
          <w:fldChar w:fldCharType="separate"/>
        </w:r>
        <w:r w:rsidR="00E047C9" w:rsidRPr="00E047C9">
          <w:rPr>
            <w:noProof/>
            <w:webHidden/>
          </w:rPr>
          <w:t>11</w:t>
        </w:r>
        <w:r w:rsidRPr="00E047C9">
          <w:rPr>
            <w:noProof/>
            <w:webHidden/>
          </w:rPr>
          <w:fldChar w:fldCharType="end"/>
        </w:r>
      </w:hyperlink>
    </w:p>
    <w:p w:rsidR="00E047C9" w:rsidRPr="00E047C9" w:rsidRDefault="00A02A26" w:rsidP="00E047C9">
      <w:pPr>
        <w:pStyle w:val="30"/>
        <w:ind w:firstLine="210"/>
        <w:rPr>
          <w:rFonts w:asciiTheme="minorHAnsi" w:eastAsiaTheme="minorEastAsia" w:hAnsiTheme="minorHAnsi" w:cstheme="minorBidi"/>
          <w:noProof/>
          <w:szCs w:val="22"/>
        </w:rPr>
      </w:pPr>
      <w:hyperlink w:anchor="_Toc444589070" w:history="1">
        <w:r w:rsidR="00E047C9" w:rsidRPr="00E047C9">
          <w:rPr>
            <w:rStyle w:val="afff6"/>
            <w:noProof/>
          </w:rPr>
          <w:t>5.6</w:t>
        </w:r>
        <w:r w:rsidR="00E047C9">
          <w:rPr>
            <w:rStyle w:val="afff6"/>
            <w:rFonts w:hint="eastAsia"/>
            <w:noProof/>
          </w:rPr>
          <w:t xml:space="preserve">　</w:t>
        </w:r>
        <w:r w:rsidR="00E047C9" w:rsidRPr="00E047C9">
          <w:rPr>
            <w:rStyle w:val="afff6"/>
            <w:rFonts w:hint="eastAsia"/>
            <w:noProof/>
          </w:rPr>
          <w:t>电池测试</w:t>
        </w:r>
        <w:r w:rsidR="00E047C9" w:rsidRPr="00E047C9">
          <w:rPr>
            <w:noProof/>
            <w:webHidden/>
          </w:rPr>
          <w:tab/>
        </w:r>
        <w:r w:rsidRPr="00E047C9">
          <w:rPr>
            <w:noProof/>
            <w:webHidden/>
          </w:rPr>
          <w:fldChar w:fldCharType="begin" w:fldLock="1"/>
        </w:r>
        <w:r w:rsidR="00E047C9" w:rsidRPr="00E047C9">
          <w:rPr>
            <w:noProof/>
            <w:webHidden/>
          </w:rPr>
          <w:instrText xml:space="preserve"> PAGEREF _Toc444589070 \h </w:instrText>
        </w:r>
        <w:r w:rsidRPr="00E047C9">
          <w:rPr>
            <w:noProof/>
            <w:webHidden/>
          </w:rPr>
        </w:r>
        <w:r w:rsidRPr="00E047C9">
          <w:rPr>
            <w:noProof/>
            <w:webHidden/>
          </w:rPr>
          <w:fldChar w:fldCharType="separate"/>
        </w:r>
        <w:r w:rsidR="00E047C9" w:rsidRPr="00E047C9">
          <w:rPr>
            <w:noProof/>
            <w:webHidden/>
          </w:rPr>
          <w:t>12</w:t>
        </w:r>
        <w:r w:rsidRPr="00E047C9">
          <w:rPr>
            <w:noProof/>
            <w:webHidden/>
          </w:rPr>
          <w:fldChar w:fldCharType="end"/>
        </w:r>
      </w:hyperlink>
    </w:p>
    <w:p w:rsidR="00E047C9" w:rsidRPr="00E047C9" w:rsidRDefault="00A02A26" w:rsidP="00E047C9">
      <w:pPr>
        <w:pStyle w:val="10"/>
        <w:spacing w:before="78" w:after="78"/>
        <w:rPr>
          <w:rFonts w:asciiTheme="minorHAnsi" w:eastAsiaTheme="minorEastAsia" w:hAnsiTheme="minorHAnsi" w:cstheme="minorBidi"/>
          <w:noProof/>
          <w:szCs w:val="22"/>
        </w:rPr>
      </w:pPr>
      <w:hyperlink w:anchor="_Toc444589071" w:history="1">
        <w:r w:rsidR="00E047C9" w:rsidRPr="00E047C9">
          <w:rPr>
            <w:rStyle w:val="afff6"/>
            <w:noProof/>
          </w:rPr>
          <w:t>6</w:t>
        </w:r>
        <w:r w:rsidR="00E047C9">
          <w:rPr>
            <w:rStyle w:val="afff6"/>
            <w:rFonts w:hint="eastAsia"/>
            <w:noProof/>
          </w:rPr>
          <w:t xml:space="preserve">　</w:t>
        </w:r>
        <w:r w:rsidR="00E047C9" w:rsidRPr="00E047C9">
          <w:rPr>
            <w:rStyle w:val="afff6"/>
            <w:rFonts w:hint="eastAsia"/>
            <w:noProof/>
          </w:rPr>
          <w:t>标识和说明要求</w:t>
        </w:r>
        <w:r w:rsidR="00E047C9" w:rsidRPr="00E047C9">
          <w:rPr>
            <w:noProof/>
            <w:webHidden/>
          </w:rPr>
          <w:tab/>
        </w:r>
        <w:r w:rsidRPr="00E047C9">
          <w:rPr>
            <w:noProof/>
            <w:webHidden/>
          </w:rPr>
          <w:fldChar w:fldCharType="begin" w:fldLock="1"/>
        </w:r>
        <w:r w:rsidR="00E047C9" w:rsidRPr="00E047C9">
          <w:rPr>
            <w:noProof/>
            <w:webHidden/>
          </w:rPr>
          <w:instrText xml:space="preserve"> PAGEREF _Toc444589071 \h </w:instrText>
        </w:r>
        <w:r w:rsidRPr="00E047C9">
          <w:rPr>
            <w:noProof/>
            <w:webHidden/>
          </w:rPr>
        </w:r>
        <w:r w:rsidRPr="00E047C9">
          <w:rPr>
            <w:noProof/>
            <w:webHidden/>
          </w:rPr>
          <w:fldChar w:fldCharType="separate"/>
        </w:r>
        <w:r w:rsidR="00E047C9" w:rsidRPr="00E047C9">
          <w:rPr>
            <w:noProof/>
            <w:webHidden/>
          </w:rPr>
          <w:t>13</w:t>
        </w:r>
        <w:r w:rsidRPr="00E047C9">
          <w:rPr>
            <w:noProof/>
            <w:webHidden/>
          </w:rPr>
          <w:fldChar w:fldCharType="end"/>
        </w:r>
      </w:hyperlink>
    </w:p>
    <w:p w:rsidR="00E047C9" w:rsidRPr="00E047C9" w:rsidRDefault="00A02A26" w:rsidP="00E047C9">
      <w:pPr>
        <w:pStyle w:val="30"/>
        <w:ind w:firstLine="210"/>
        <w:rPr>
          <w:rFonts w:asciiTheme="minorHAnsi" w:eastAsiaTheme="minorEastAsia" w:hAnsiTheme="minorHAnsi" w:cstheme="minorBidi"/>
          <w:noProof/>
          <w:szCs w:val="22"/>
        </w:rPr>
      </w:pPr>
      <w:hyperlink w:anchor="_Toc444589072" w:history="1">
        <w:r w:rsidR="00E047C9" w:rsidRPr="00E047C9">
          <w:rPr>
            <w:rStyle w:val="afff6"/>
            <w:noProof/>
          </w:rPr>
          <w:t>6.1</w:t>
        </w:r>
        <w:r w:rsidR="00E047C9">
          <w:rPr>
            <w:rStyle w:val="afff6"/>
            <w:rFonts w:hint="eastAsia"/>
            <w:noProof/>
          </w:rPr>
          <w:t xml:space="preserve">　</w:t>
        </w:r>
        <w:r w:rsidR="00E047C9" w:rsidRPr="00E047C9">
          <w:rPr>
            <w:rStyle w:val="afff6"/>
            <w:rFonts w:hint="eastAsia"/>
            <w:noProof/>
          </w:rPr>
          <w:t>电池标识要求</w:t>
        </w:r>
        <w:r w:rsidR="00E047C9" w:rsidRPr="00E047C9">
          <w:rPr>
            <w:noProof/>
            <w:webHidden/>
          </w:rPr>
          <w:tab/>
        </w:r>
        <w:r w:rsidRPr="00E047C9">
          <w:rPr>
            <w:noProof/>
            <w:webHidden/>
          </w:rPr>
          <w:fldChar w:fldCharType="begin" w:fldLock="1"/>
        </w:r>
        <w:r w:rsidR="00E047C9" w:rsidRPr="00E047C9">
          <w:rPr>
            <w:noProof/>
            <w:webHidden/>
          </w:rPr>
          <w:instrText xml:space="preserve"> PAGEREF _Toc444589072 \h </w:instrText>
        </w:r>
        <w:r w:rsidRPr="00E047C9">
          <w:rPr>
            <w:noProof/>
            <w:webHidden/>
          </w:rPr>
        </w:r>
        <w:r w:rsidRPr="00E047C9">
          <w:rPr>
            <w:noProof/>
            <w:webHidden/>
          </w:rPr>
          <w:fldChar w:fldCharType="separate"/>
        </w:r>
        <w:r w:rsidR="00E047C9" w:rsidRPr="00E047C9">
          <w:rPr>
            <w:noProof/>
            <w:webHidden/>
          </w:rPr>
          <w:t>14</w:t>
        </w:r>
        <w:r w:rsidRPr="00E047C9">
          <w:rPr>
            <w:noProof/>
            <w:webHidden/>
          </w:rPr>
          <w:fldChar w:fldCharType="end"/>
        </w:r>
      </w:hyperlink>
    </w:p>
    <w:p w:rsidR="00E047C9" w:rsidRPr="00E047C9" w:rsidRDefault="00A02A26" w:rsidP="00E047C9">
      <w:pPr>
        <w:pStyle w:val="30"/>
        <w:ind w:firstLine="210"/>
        <w:rPr>
          <w:rFonts w:asciiTheme="minorHAnsi" w:eastAsiaTheme="minorEastAsia" w:hAnsiTheme="minorHAnsi" w:cstheme="minorBidi"/>
          <w:noProof/>
          <w:szCs w:val="22"/>
        </w:rPr>
      </w:pPr>
      <w:hyperlink w:anchor="_Toc444589073" w:history="1">
        <w:r w:rsidR="00E047C9" w:rsidRPr="00E047C9">
          <w:rPr>
            <w:rStyle w:val="afff6"/>
            <w:noProof/>
          </w:rPr>
          <w:t>6.2</w:t>
        </w:r>
        <w:r w:rsidR="00E047C9">
          <w:rPr>
            <w:rStyle w:val="afff6"/>
            <w:rFonts w:hint="eastAsia"/>
            <w:noProof/>
          </w:rPr>
          <w:t xml:space="preserve">　</w:t>
        </w:r>
        <w:r w:rsidR="00E047C9" w:rsidRPr="00E047C9">
          <w:rPr>
            <w:rStyle w:val="afff6"/>
            <w:rFonts w:hint="eastAsia"/>
            <w:noProof/>
          </w:rPr>
          <w:t>充电器和终端标识要求</w:t>
        </w:r>
        <w:r w:rsidR="00E047C9" w:rsidRPr="00E047C9">
          <w:rPr>
            <w:noProof/>
            <w:webHidden/>
          </w:rPr>
          <w:tab/>
        </w:r>
        <w:r w:rsidRPr="00E047C9">
          <w:rPr>
            <w:noProof/>
            <w:webHidden/>
          </w:rPr>
          <w:fldChar w:fldCharType="begin" w:fldLock="1"/>
        </w:r>
        <w:r w:rsidR="00E047C9" w:rsidRPr="00E047C9">
          <w:rPr>
            <w:noProof/>
            <w:webHidden/>
          </w:rPr>
          <w:instrText xml:space="preserve"> PAGEREF _Toc444589073 \h </w:instrText>
        </w:r>
        <w:r w:rsidRPr="00E047C9">
          <w:rPr>
            <w:noProof/>
            <w:webHidden/>
          </w:rPr>
        </w:r>
        <w:r w:rsidRPr="00E047C9">
          <w:rPr>
            <w:noProof/>
            <w:webHidden/>
          </w:rPr>
          <w:fldChar w:fldCharType="separate"/>
        </w:r>
        <w:r w:rsidR="00E047C9" w:rsidRPr="00E047C9">
          <w:rPr>
            <w:noProof/>
            <w:webHidden/>
          </w:rPr>
          <w:t>14</w:t>
        </w:r>
        <w:r w:rsidRPr="00E047C9">
          <w:rPr>
            <w:noProof/>
            <w:webHidden/>
          </w:rPr>
          <w:fldChar w:fldCharType="end"/>
        </w:r>
      </w:hyperlink>
    </w:p>
    <w:p w:rsidR="00E047C9" w:rsidRPr="00E047C9" w:rsidRDefault="00A02A26" w:rsidP="00E047C9">
      <w:pPr>
        <w:pStyle w:val="30"/>
        <w:ind w:firstLine="210"/>
        <w:rPr>
          <w:rFonts w:asciiTheme="minorHAnsi" w:eastAsiaTheme="minorEastAsia" w:hAnsiTheme="minorHAnsi" w:cstheme="minorBidi"/>
          <w:noProof/>
          <w:szCs w:val="22"/>
        </w:rPr>
      </w:pPr>
      <w:hyperlink w:anchor="_Toc444589074" w:history="1">
        <w:r w:rsidR="00E047C9" w:rsidRPr="00E047C9">
          <w:rPr>
            <w:rStyle w:val="afff6"/>
            <w:noProof/>
          </w:rPr>
          <w:t>6.3</w:t>
        </w:r>
        <w:r w:rsidR="00E047C9">
          <w:rPr>
            <w:rStyle w:val="afff6"/>
            <w:rFonts w:hint="eastAsia"/>
            <w:noProof/>
          </w:rPr>
          <w:t xml:space="preserve">　</w:t>
        </w:r>
        <w:r w:rsidR="00E047C9" w:rsidRPr="00E047C9">
          <w:rPr>
            <w:rStyle w:val="afff6"/>
            <w:rFonts w:hint="eastAsia"/>
            <w:noProof/>
          </w:rPr>
          <w:t>终端说明书要求</w:t>
        </w:r>
        <w:r w:rsidR="00E047C9" w:rsidRPr="00E047C9">
          <w:rPr>
            <w:noProof/>
            <w:webHidden/>
          </w:rPr>
          <w:tab/>
        </w:r>
        <w:r w:rsidRPr="00E047C9">
          <w:rPr>
            <w:noProof/>
            <w:webHidden/>
          </w:rPr>
          <w:fldChar w:fldCharType="begin" w:fldLock="1"/>
        </w:r>
        <w:r w:rsidR="00E047C9" w:rsidRPr="00E047C9">
          <w:rPr>
            <w:noProof/>
            <w:webHidden/>
          </w:rPr>
          <w:instrText xml:space="preserve"> PAGEREF _Toc444589074 \h </w:instrText>
        </w:r>
        <w:r w:rsidRPr="00E047C9">
          <w:rPr>
            <w:noProof/>
            <w:webHidden/>
          </w:rPr>
        </w:r>
        <w:r w:rsidRPr="00E047C9">
          <w:rPr>
            <w:noProof/>
            <w:webHidden/>
          </w:rPr>
          <w:fldChar w:fldCharType="separate"/>
        </w:r>
        <w:r w:rsidR="00E047C9" w:rsidRPr="00E047C9">
          <w:rPr>
            <w:noProof/>
            <w:webHidden/>
          </w:rPr>
          <w:t>14</w:t>
        </w:r>
        <w:r w:rsidRPr="00E047C9">
          <w:rPr>
            <w:noProof/>
            <w:webHidden/>
          </w:rPr>
          <w:fldChar w:fldCharType="end"/>
        </w:r>
      </w:hyperlink>
    </w:p>
    <w:p w:rsidR="00E047C9" w:rsidRPr="00E047C9" w:rsidRDefault="00A02A26" w:rsidP="00E047C9">
      <w:pPr>
        <w:pStyle w:val="10"/>
        <w:spacing w:before="78" w:after="78"/>
        <w:rPr>
          <w:rFonts w:asciiTheme="minorHAnsi" w:eastAsiaTheme="minorEastAsia" w:hAnsiTheme="minorHAnsi" w:cstheme="minorBidi"/>
          <w:noProof/>
          <w:szCs w:val="22"/>
        </w:rPr>
      </w:pPr>
      <w:hyperlink w:anchor="_Toc444589075" w:history="1">
        <w:r w:rsidR="00E047C9" w:rsidRPr="00E047C9">
          <w:rPr>
            <w:rStyle w:val="afff6"/>
            <w:rFonts w:hint="eastAsia"/>
            <w:noProof/>
          </w:rPr>
          <w:t>附录</w:t>
        </w:r>
        <w:r w:rsidR="00E047C9">
          <w:rPr>
            <w:rStyle w:val="afff6"/>
            <w:rFonts w:hint="eastAsia"/>
            <w:noProof/>
          </w:rPr>
          <w:t>A</w:t>
        </w:r>
        <w:r w:rsidR="00E047C9" w:rsidRPr="00E047C9">
          <w:rPr>
            <w:rStyle w:val="afff6"/>
            <w:rFonts w:hint="eastAsia"/>
            <w:noProof/>
          </w:rPr>
          <w:t>（规范性附录）</w:t>
        </w:r>
        <w:r w:rsidR="00E047C9">
          <w:rPr>
            <w:rStyle w:val="afff6"/>
            <w:noProof/>
          </w:rPr>
          <w:t xml:space="preserve">　</w:t>
        </w:r>
        <w:r w:rsidR="00E047C9" w:rsidRPr="00E047C9">
          <w:rPr>
            <w:rStyle w:val="afff6"/>
            <w:noProof/>
          </w:rPr>
          <w:t>FA</w:t>
        </w:r>
        <w:r w:rsidR="00E047C9" w:rsidRPr="00E047C9">
          <w:rPr>
            <w:rStyle w:val="afff6"/>
            <w:rFonts w:hint="eastAsia"/>
            <w:noProof/>
          </w:rPr>
          <w:t>快充协议</w:t>
        </w:r>
        <w:r w:rsidR="00E047C9" w:rsidRPr="00E047C9">
          <w:rPr>
            <w:noProof/>
            <w:webHidden/>
          </w:rPr>
          <w:tab/>
        </w:r>
        <w:r w:rsidRPr="00E047C9">
          <w:rPr>
            <w:noProof/>
            <w:webHidden/>
          </w:rPr>
          <w:fldChar w:fldCharType="begin" w:fldLock="1"/>
        </w:r>
        <w:r w:rsidR="00E047C9" w:rsidRPr="00E047C9">
          <w:rPr>
            <w:noProof/>
            <w:webHidden/>
          </w:rPr>
          <w:instrText xml:space="preserve"> PAGEREF _Toc444589075 \h </w:instrText>
        </w:r>
        <w:r w:rsidRPr="00E047C9">
          <w:rPr>
            <w:noProof/>
            <w:webHidden/>
          </w:rPr>
        </w:r>
        <w:r w:rsidRPr="00E047C9">
          <w:rPr>
            <w:noProof/>
            <w:webHidden/>
          </w:rPr>
          <w:fldChar w:fldCharType="separate"/>
        </w:r>
        <w:r w:rsidR="00E047C9" w:rsidRPr="00E047C9">
          <w:rPr>
            <w:noProof/>
            <w:webHidden/>
          </w:rPr>
          <w:t>15</w:t>
        </w:r>
        <w:r w:rsidRPr="00E047C9">
          <w:rPr>
            <w:noProof/>
            <w:webHidden/>
          </w:rPr>
          <w:fldChar w:fldCharType="end"/>
        </w:r>
      </w:hyperlink>
    </w:p>
    <w:p w:rsidR="00E047C9" w:rsidRPr="00E047C9" w:rsidRDefault="00A02A26" w:rsidP="00E047C9">
      <w:pPr>
        <w:pStyle w:val="10"/>
        <w:spacing w:before="78" w:after="78"/>
        <w:rPr>
          <w:rFonts w:asciiTheme="minorHAnsi" w:eastAsiaTheme="minorEastAsia" w:hAnsiTheme="minorHAnsi" w:cstheme="minorBidi"/>
          <w:noProof/>
          <w:szCs w:val="22"/>
        </w:rPr>
      </w:pPr>
      <w:hyperlink w:anchor="_Toc444589076" w:history="1">
        <w:r w:rsidR="00E047C9" w:rsidRPr="00E047C9">
          <w:rPr>
            <w:rStyle w:val="afff6"/>
            <w:rFonts w:hint="eastAsia"/>
            <w:noProof/>
          </w:rPr>
          <w:t>附录</w:t>
        </w:r>
        <w:r w:rsidR="00E047C9">
          <w:rPr>
            <w:rStyle w:val="afff6"/>
            <w:rFonts w:hint="eastAsia"/>
            <w:noProof/>
          </w:rPr>
          <w:t>B</w:t>
        </w:r>
        <w:r w:rsidR="00E047C9" w:rsidRPr="00E047C9">
          <w:rPr>
            <w:rStyle w:val="afff6"/>
            <w:rFonts w:hint="eastAsia"/>
            <w:noProof/>
          </w:rPr>
          <w:t>（规范性附录）</w:t>
        </w:r>
        <w:r w:rsidR="00E047C9">
          <w:rPr>
            <w:rStyle w:val="afff6"/>
            <w:noProof/>
          </w:rPr>
          <w:t xml:space="preserve">　</w:t>
        </w:r>
        <w:r w:rsidR="00E047C9" w:rsidRPr="00E047C9">
          <w:rPr>
            <w:rStyle w:val="afff6"/>
            <w:noProof/>
          </w:rPr>
          <w:t>FB</w:t>
        </w:r>
        <w:r w:rsidR="00E047C9" w:rsidRPr="00E047C9">
          <w:rPr>
            <w:rStyle w:val="afff6"/>
            <w:rFonts w:hint="eastAsia"/>
            <w:noProof/>
          </w:rPr>
          <w:t>快充协议</w:t>
        </w:r>
        <w:r w:rsidR="00E047C9" w:rsidRPr="00E047C9">
          <w:rPr>
            <w:noProof/>
            <w:webHidden/>
          </w:rPr>
          <w:tab/>
        </w:r>
        <w:r w:rsidRPr="00E047C9">
          <w:rPr>
            <w:noProof/>
            <w:webHidden/>
          </w:rPr>
          <w:fldChar w:fldCharType="begin" w:fldLock="1"/>
        </w:r>
        <w:r w:rsidR="00E047C9" w:rsidRPr="00E047C9">
          <w:rPr>
            <w:noProof/>
            <w:webHidden/>
          </w:rPr>
          <w:instrText xml:space="preserve"> PAGEREF _Toc444589076 \h </w:instrText>
        </w:r>
        <w:r w:rsidRPr="00E047C9">
          <w:rPr>
            <w:noProof/>
            <w:webHidden/>
          </w:rPr>
        </w:r>
        <w:r w:rsidRPr="00E047C9">
          <w:rPr>
            <w:noProof/>
            <w:webHidden/>
          </w:rPr>
          <w:fldChar w:fldCharType="separate"/>
        </w:r>
        <w:r w:rsidR="00E047C9" w:rsidRPr="00E047C9">
          <w:rPr>
            <w:noProof/>
            <w:webHidden/>
          </w:rPr>
          <w:t>57</w:t>
        </w:r>
        <w:r w:rsidRPr="00E047C9">
          <w:rPr>
            <w:noProof/>
            <w:webHidden/>
          </w:rPr>
          <w:fldChar w:fldCharType="end"/>
        </w:r>
      </w:hyperlink>
    </w:p>
    <w:p w:rsidR="00E047C9" w:rsidRPr="00E047C9" w:rsidRDefault="00A02A26" w:rsidP="00E047C9">
      <w:pPr>
        <w:pStyle w:val="10"/>
        <w:spacing w:before="78" w:after="78"/>
        <w:rPr>
          <w:rFonts w:asciiTheme="minorHAnsi" w:eastAsiaTheme="minorEastAsia" w:hAnsiTheme="minorHAnsi" w:cstheme="minorBidi"/>
          <w:noProof/>
          <w:szCs w:val="22"/>
        </w:rPr>
      </w:pPr>
      <w:hyperlink w:anchor="_Toc444589077" w:history="1">
        <w:r w:rsidR="00E047C9" w:rsidRPr="00E047C9">
          <w:rPr>
            <w:rStyle w:val="afff6"/>
            <w:rFonts w:hint="eastAsia"/>
            <w:noProof/>
          </w:rPr>
          <w:t>附录</w:t>
        </w:r>
        <w:r w:rsidR="00E047C9">
          <w:rPr>
            <w:rStyle w:val="afff6"/>
            <w:rFonts w:hint="eastAsia"/>
            <w:noProof/>
          </w:rPr>
          <w:t>C</w:t>
        </w:r>
        <w:r w:rsidR="00E047C9" w:rsidRPr="00E047C9">
          <w:rPr>
            <w:rStyle w:val="afff6"/>
            <w:rFonts w:hint="eastAsia"/>
            <w:noProof/>
          </w:rPr>
          <w:t>（规范性附录）</w:t>
        </w:r>
        <w:r w:rsidR="00E047C9">
          <w:rPr>
            <w:rStyle w:val="afff6"/>
            <w:noProof/>
          </w:rPr>
          <w:t xml:space="preserve">　</w:t>
        </w:r>
        <w:r w:rsidR="00E047C9" w:rsidRPr="00E047C9">
          <w:rPr>
            <w:rStyle w:val="afff6"/>
            <w:noProof/>
          </w:rPr>
          <w:t>FC</w:t>
        </w:r>
        <w:r w:rsidR="00E047C9" w:rsidRPr="00E047C9">
          <w:rPr>
            <w:rStyle w:val="afff6"/>
            <w:rFonts w:hint="eastAsia"/>
            <w:noProof/>
          </w:rPr>
          <w:t>快充协议</w:t>
        </w:r>
        <w:r w:rsidR="00E047C9" w:rsidRPr="00E047C9">
          <w:rPr>
            <w:noProof/>
            <w:webHidden/>
          </w:rPr>
          <w:tab/>
        </w:r>
        <w:r w:rsidRPr="00E047C9">
          <w:rPr>
            <w:noProof/>
            <w:webHidden/>
          </w:rPr>
          <w:fldChar w:fldCharType="begin" w:fldLock="1"/>
        </w:r>
        <w:r w:rsidR="00E047C9" w:rsidRPr="00E047C9">
          <w:rPr>
            <w:noProof/>
            <w:webHidden/>
          </w:rPr>
          <w:instrText xml:space="preserve"> PAGEREF _Toc444589077 \h </w:instrText>
        </w:r>
        <w:r w:rsidRPr="00E047C9">
          <w:rPr>
            <w:noProof/>
            <w:webHidden/>
          </w:rPr>
        </w:r>
        <w:r w:rsidRPr="00E047C9">
          <w:rPr>
            <w:noProof/>
            <w:webHidden/>
          </w:rPr>
          <w:fldChar w:fldCharType="separate"/>
        </w:r>
        <w:r w:rsidR="00E047C9" w:rsidRPr="00E047C9">
          <w:rPr>
            <w:noProof/>
            <w:webHidden/>
          </w:rPr>
          <w:t>58</w:t>
        </w:r>
        <w:r w:rsidRPr="00E047C9">
          <w:rPr>
            <w:noProof/>
            <w:webHidden/>
          </w:rPr>
          <w:fldChar w:fldCharType="end"/>
        </w:r>
      </w:hyperlink>
    </w:p>
    <w:p w:rsidR="00E047C9" w:rsidRPr="00E047C9" w:rsidRDefault="00A02A26" w:rsidP="00E047C9">
      <w:pPr>
        <w:pStyle w:val="10"/>
        <w:spacing w:before="78" w:after="78"/>
        <w:rPr>
          <w:rFonts w:asciiTheme="minorHAnsi" w:eastAsiaTheme="minorEastAsia" w:hAnsiTheme="minorHAnsi" w:cstheme="minorBidi"/>
          <w:noProof/>
          <w:szCs w:val="22"/>
        </w:rPr>
      </w:pPr>
      <w:hyperlink w:anchor="_Toc444589078" w:history="1">
        <w:r w:rsidR="00E047C9" w:rsidRPr="00E047C9">
          <w:rPr>
            <w:rStyle w:val="afff6"/>
            <w:rFonts w:hint="eastAsia"/>
            <w:noProof/>
          </w:rPr>
          <w:t>附录</w:t>
        </w:r>
        <w:r w:rsidR="00E047C9">
          <w:rPr>
            <w:rStyle w:val="afff6"/>
            <w:rFonts w:hint="eastAsia"/>
            <w:noProof/>
          </w:rPr>
          <w:t>D</w:t>
        </w:r>
        <w:r w:rsidR="00E047C9" w:rsidRPr="00E047C9">
          <w:rPr>
            <w:rStyle w:val="afff6"/>
            <w:rFonts w:hint="eastAsia"/>
            <w:noProof/>
          </w:rPr>
          <w:t>（规范性附录）</w:t>
        </w:r>
        <w:r w:rsidR="00E047C9">
          <w:rPr>
            <w:rStyle w:val="afff6"/>
            <w:noProof/>
          </w:rPr>
          <w:t xml:space="preserve">　</w:t>
        </w:r>
        <w:r w:rsidR="00E047C9" w:rsidRPr="00E047C9">
          <w:rPr>
            <w:rStyle w:val="afff6"/>
            <w:noProof/>
          </w:rPr>
          <w:t>FD</w:t>
        </w:r>
        <w:r w:rsidR="00E047C9" w:rsidRPr="00E047C9">
          <w:rPr>
            <w:rStyle w:val="afff6"/>
            <w:rFonts w:hint="eastAsia"/>
            <w:noProof/>
          </w:rPr>
          <w:t>快充协议</w:t>
        </w:r>
        <w:r w:rsidR="00E047C9" w:rsidRPr="00E047C9">
          <w:rPr>
            <w:noProof/>
            <w:webHidden/>
          </w:rPr>
          <w:tab/>
        </w:r>
        <w:r w:rsidRPr="00E047C9">
          <w:rPr>
            <w:noProof/>
            <w:webHidden/>
          </w:rPr>
          <w:fldChar w:fldCharType="begin" w:fldLock="1"/>
        </w:r>
        <w:r w:rsidR="00E047C9" w:rsidRPr="00E047C9">
          <w:rPr>
            <w:noProof/>
            <w:webHidden/>
          </w:rPr>
          <w:instrText xml:space="preserve"> PAGEREF _Toc444589078 \h </w:instrText>
        </w:r>
        <w:r w:rsidRPr="00E047C9">
          <w:rPr>
            <w:noProof/>
            <w:webHidden/>
          </w:rPr>
        </w:r>
        <w:r w:rsidRPr="00E047C9">
          <w:rPr>
            <w:noProof/>
            <w:webHidden/>
          </w:rPr>
          <w:fldChar w:fldCharType="separate"/>
        </w:r>
        <w:r w:rsidR="00E047C9" w:rsidRPr="00E047C9">
          <w:rPr>
            <w:noProof/>
            <w:webHidden/>
          </w:rPr>
          <w:t>68</w:t>
        </w:r>
        <w:r w:rsidRPr="00E047C9">
          <w:rPr>
            <w:noProof/>
            <w:webHidden/>
          </w:rPr>
          <w:fldChar w:fldCharType="end"/>
        </w:r>
      </w:hyperlink>
    </w:p>
    <w:p w:rsidR="00E047C9" w:rsidRPr="00E047C9" w:rsidRDefault="00A02A26" w:rsidP="00E047C9">
      <w:pPr>
        <w:pStyle w:val="afff2"/>
      </w:pPr>
      <w:r w:rsidRPr="00E047C9">
        <w:fldChar w:fldCharType="end"/>
      </w:r>
    </w:p>
    <w:p w:rsidR="005C276C" w:rsidRDefault="00003331">
      <w:pPr>
        <w:pStyle w:val="afffffe"/>
      </w:pPr>
      <w:bookmarkStart w:id="49" w:name="_Toc444589043"/>
      <w:r>
        <w:rPr>
          <w:rFonts w:hint="eastAsia"/>
        </w:rPr>
        <w:lastRenderedPageBreak/>
        <w:t>前</w:t>
      </w:r>
      <w:bookmarkStart w:id="50" w:name="BKQY"/>
      <w:r>
        <w:rPr>
          <w:rFonts w:ascii="Cambria Math" w:hAnsi="Cambria Math" w:cs="Cambria Math"/>
        </w:rPr>
        <w:t>  </w:t>
      </w:r>
      <w:r>
        <w:rPr>
          <w:rFonts w:hint="eastAsia"/>
        </w:rPr>
        <w:t>言</w:t>
      </w:r>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9"/>
      <w:bookmarkEnd w:id="50"/>
    </w:p>
    <w:p w:rsidR="005C276C" w:rsidRDefault="00003331">
      <w:pPr>
        <w:spacing w:line="360" w:lineRule="auto"/>
        <w:ind w:rightChars="-51" w:right="-107" w:firstLineChars="200" w:firstLine="420"/>
      </w:pPr>
      <w:r>
        <w:rPr>
          <w:rFonts w:hint="eastAsia"/>
          <w:color w:val="000000"/>
        </w:rPr>
        <w:t>本标准</w:t>
      </w:r>
      <w:r>
        <w:rPr>
          <w:rFonts w:hint="eastAsia"/>
        </w:rPr>
        <w:t>按照</w:t>
      </w:r>
      <w:r>
        <w:rPr>
          <w:rFonts w:hint="eastAsia"/>
        </w:rPr>
        <w:t>GB/T 1.1</w:t>
      </w:r>
      <w:r>
        <w:rPr>
          <w:rFonts w:hint="eastAsia"/>
        </w:rPr>
        <w:t>—</w:t>
      </w:r>
      <w:r>
        <w:rPr>
          <w:rFonts w:hint="eastAsia"/>
        </w:rPr>
        <w:t>2009</w:t>
      </w:r>
      <w:r>
        <w:rPr>
          <w:rFonts w:hint="eastAsia"/>
        </w:rPr>
        <w:t>给出的规则起草。</w:t>
      </w:r>
    </w:p>
    <w:p w:rsidR="005C276C" w:rsidRDefault="00003331">
      <w:pPr>
        <w:spacing w:line="360" w:lineRule="auto"/>
        <w:ind w:rightChars="-51" w:right="-107" w:firstLineChars="200" w:firstLine="420"/>
      </w:pPr>
      <w:r>
        <w:rPr>
          <w:rFonts w:hint="eastAsia"/>
        </w:rPr>
        <w:t>本标准由中华人民共和国工业和信息化部提出。</w:t>
      </w:r>
    </w:p>
    <w:p w:rsidR="005C276C" w:rsidRDefault="00003331">
      <w:pPr>
        <w:spacing w:line="360" w:lineRule="auto"/>
        <w:ind w:rightChars="-51" w:right="-107" w:firstLineChars="200" w:firstLine="420"/>
      </w:pPr>
      <w:r>
        <w:rPr>
          <w:rFonts w:hint="eastAsia"/>
        </w:rPr>
        <w:t>本标准由中国通信标准化协会归口。</w:t>
      </w:r>
    </w:p>
    <w:p w:rsidR="00B904B9" w:rsidRDefault="00003331">
      <w:pPr>
        <w:widowControl/>
        <w:spacing w:line="360" w:lineRule="auto"/>
        <w:ind w:firstLineChars="200" w:firstLine="420"/>
        <w:pPrChange w:id="51" w:author="徐春莹" w:date="2016-10-11T09:51:00Z">
          <w:pPr>
            <w:widowControl/>
            <w:spacing w:line="360" w:lineRule="auto"/>
          </w:pPr>
        </w:pPrChange>
      </w:pPr>
      <w:r>
        <w:rPr>
          <w:rFonts w:hint="eastAsia"/>
        </w:rPr>
        <w:t>本标准起草单位：工业和信息化部电信研究院、</w:t>
      </w:r>
    </w:p>
    <w:p w:rsidR="005C276C" w:rsidRDefault="00003331">
      <w:pPr>
        <w:pStyle w:val="afff2"/>
      </w:pPr>
      <w:r>
        <w:rPr>
          <w:rFonts w:hint="eastAsia"/>
        </w:rPr>
        <w:t>本标准主要起草人：</w:t>
      </w:r>
    </w:p>
    <w:p w:rsidR="005C276C" w:rsidRDefault="005C276C">
      <w:pPr>
        <w:pStyle w:val="afff2"/>
      </w:pPr>
    </w:p>
    <w:p w:rsidR="005C276C" w:rsidRDefault="00003331">
      <w:pPr>
        <w:pStyle w:val="afffffe"/>
      </w:pPr>
      <w:bookmarkStart w:id="52" w:name="_Toc413399532"/>
      <w:bookmarkStart w:id="53" w:name="_Toc413399584"/>
      <w:bookmarkStart w:id="54" w:name="_Toc413399679"/>
      <w:bookmarkStart w:id="55" w:name="_Toc413399733"/>
      <w:bookmarkStart w:id="56" w:name="_Toc413400276"/>
      <w:bookmarkStart w:id="57" w:name="_Toc413681171"/>
      <w:bookmarkStart w:id="58" w:name="_Toc413826641"/>
      <w:bookmarkStart w:id="59" w:name="_Toc414343446"/>
      <w:bookmarkStart w:id="60" w:name="_Toc415670099"/>
      <w:bookmarkStart w:id="61" w:name="_Toc416941367"/>
      <w:bookmarkStart w:id="62" w:name="_Toc421610927"/>
      <w:bookmarkStart w:id="63" w:name="_Toc425261349"/>
      <w:bookmarkStart w:id="64" w:name="_Toc425261460"/>
      <w:bookmarkStart w:id="65" w:name="_Toc425416194"/>
      <w:bookmarkStart w:id="66" w:name="_Toc427679296"/>
      <w:bookmarkStart w:id="67" w:name="_Toc435012969"/>
      <w:bookmarkStart w:id="68" w:name="_Toc435628444"/>
      <w:bookmarkStart w:id="69" w:name="_Toc444261061"/>
      <w:bookmarkStart w:id="70" w:name="_Toc444261198"/>
      <w:bookmarkStart w:id="71" w:name="_Toc444589044"/>
      <w:r>
        <w:rPr>
          <w:rFonts w:hint="eastAsia"/>
        </w:rPr>
        <w:lastRenderedPageBreak/>
        <w:t>引</w:t>
      </w:r>
      <w:bookmarkStart w:id="72" w:name="BKYY"/>
      <w:r>
        <w:rPr>
          <w:rFonts w:ascii="Cambria Math" w:hAnsi="Cambria Math" w:cs="Cambria Math"/>
        </w:rPr>
        <w:t>  </w:t>
      </w:r>
      <w:r>
        <w:rPr>
          <w:rFonts w:hint="eastAsia"/>
        </w:rPr>
        <w:t>言</w:t>
      </w:r>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p>
    <w:p w:rsidR="005C276C" w:rsidRDefault="00003331">
      <w:pPr>
        <w:pStyle w:val="afff2"/>
      </w:pPr>
      <w:r>
        <w:rPr>
          <w:rFonts w:hint="eastAsia"/>
        </w:rPr>
        <w:t>智能</w:t>
      </w:r>
      <w:r w:rsidR="003336A1">
        <w:rPr>
          <w:rFonts w:hint="eastAsia"/>
        </w:rPr>
        <w:t>移动终端的应用越来越广泛，使用的频度越来越高，总体电能消耗量增大，</w:t>
      </w:r>
      <w:r>
        <w:rPr>
          <w:rFonts w:hint="eastAsia"/>
        </w:rPr>
        <w:t>续航时间普遍达不到消费者预期，需要频繁充电，但</w:t>
      </w:r>
      <w:r w:rsidR="003336A1">
        <w:rPr>
          <w:rFonts w:hint="eastAsia"/>
        </w:rPr>
        <w:t>按照现行的充电标准</w:t>
      </w:r>
      <w:r>
        <w:rPr>
          <w:rFonts w:hint="eastAsia"/>
        </w:rPr>
        <w:t>充电时间又比较长。在这种情况下，</w:t>
      </w:r>
      <w:r w:rsidR="003336A1">
        <w:rPr>
          <w:rFonts w:hint="eastAsia"/>
        </w:rPr>
        <w:t>移动终端</w:t>
      </w:r>
      <w:r>
        <w:rPr>
          <w:rFonts w:hint="eastAsia"/>
        </w:rPr>
        <w:t>耗电过快，而且充电时间过长</w:t>
      </w:r>
      <w:r w:rsidR="003336A1">
        <w:rPr>
          <w:rFonts w:hint="eastAsia"/>
        </w:rPr>
        <w:t>，</w:t>
      </w:r>
      <w:r>
        <w:rPr>
          <w:rFonts w:hint="eastAsia"/>
        </w:rPr>
        <w:t>已经</w:t>
      </w:r>
      <w:r w:rsidR="003336A1">
        <w:rPr>
          <w:rFonts w:hint="eastAsia"/>
        </w:rPr>
        <w:t>不能满足</w:t>
      </w:r>
      <w:r>
        <w:rPr>
          <w:rFonts w:hint="eastAsia"/>
        </w:rPr>
        <w:t>消费者</w:t>
      </w:r>
      <w:r w:rsidR="003336A1">
        <w:rPr>
          <w:rFonts w:hint="eastAsia"/>
        </w:rPr>
        <w:t>的</w:t>
      </w:r>
      <w:r>
        <w:rPr>
          <w:rFonts w:hint="eastAsia"/>
        </w:rPr>
        <w:t>使用</w:t>
      </w:r>
      <w:r w:rsidR="003336A1">
        <w:rPr>
          <w:rFonts w:hint="eastAsia"/>
        </w:rPr>
        <w:t>要求</w:t>
      </w:r>
      <w:r>
        <w:rPr>
          <w:rFonts w:hint="eastAsia"/>
        </w:rPr>
        <w:t>。</w:t>
      </w:r>
    </w:p>
    <w:p w:rsidR="005C276C" w:rsidRDefault="00003331">
      <w:pPr>
        <w:pStyle w:val="afff2"/>
      </w:pPr>
      <w:r>
        <w:rPr>
          <w:rFonts w:hint="eastAsia"/>
        </w:rPr>
        <w:t>在</w:t>
      </w:r>
      <w:r w:rsidR="003336A1">
        <w:rPr>
          <w:rFonts w:hint="eastAsia"/>
        </w:rPr>
        <w:t>单位体积</w:t>
      </w:r>
      <w:r>
        <w:rPr>
          <w:rFonts w:hint="eastAsia"/>
        </w:rPr>
        <w:t>电池容量技术很难突破的前提下，快速充电技术虽然</w:t>
      </w:r>
      <w:r w:rsidR="00220AF8">
        <w:rPr>
          <w:rFonts w:hint="eastAsia"/>
        </w:rPr>
        <w:t>不是从根本上解决手机续航瓶颈的问题</w:t>
      </w:r>
      <w:r>
        <w:rPr>
          <w:rFonts w:hint="eastAsia"/>
        </w:rPr>
        <w:t>，但是</w:t>
      </w:r>
      <w:r w:rsidR="00220AF8">
        <w:rPr>
          <w:rFonts w:hint="eastAsia"/>
        </w:rPr>
        <w:t>实用性强</w:t>
      </w:r>
      <w:r>
        <w:rPr>
          <w:rFonts w:hint="eastAsia"/>
        </w:rPr>
        <w:t>，</w:t>
      </w:r>
      <w:r w:rsidR="00220AF8">
        <w:rPr>
          <w:rFonts w:hint="eastAsia"/>
        </w:rPr>
        <w:t>能够满足</w:t>
      </w:r>
      <w:r w:rsidR="003336A1">
        <w:rPr>
          <w:rFonts w:hint="eastAsia"/>
        </w:rPr>
        <w:t>消费者</w:t>
      </w:r>
      <w:r w:rsidR="00220AF8">
        <w:rPr>
          <w:rFonts w:hint="eastAsia"/>
        </w:rPr>
        <w:t>对于利用</w:t>
      </w:r>
      <w:r w:rsidR="003336A1">
        <w:rPr>
          <w:rFonts w:hint="eastAsia"/>
        </w:rPr>
        <w:t>较短</w:t>
      </w:r>
      <w:r w:rsidR="00220AF8">
        <w:rPr>
          <w:rFonts w:hint="eastAsia"/>
        </w:rPr>
        <w:t>时间</w:t>
      </w:r>
      <w:r w:rsidR="003336A1">
        <w:rPr>
          <w:rFonts w:hint="eastAsia"/>
        </w:rPr>
        <w:t>进行充电</w:t>
      </w:r>
      <w:r w:rsidR="00220AF8">
        <w:rPr>
          <w:rFonts w:hint="eastAsia"/>
        </w:rPr>
        <w:t>的要求。</w:t>
      </w:r>
      <w:r w:rsidR="003336A1">
        <w:rPr>
          <w:rFonts w:hint="eastAsia"/>
        </w:rPr>
        <w:t>当前，市场上已经出现了一些快速充电解决方案，但是，缺乏规范，使用不方便，需要通过标准化促进技术发展和应用。</w:t>
      </w:r>
      <w:r>
        <w:rPr>
          <w:rFonts w:hint="eastAsia"/>
        </w:rPr>
        <w:t>在普通充电技术和快速充电技术并存的情况下，引导企业注重产品的兼容性，实现快速充电移动终端、快速充电适配器与非快速充电移动终端、非快速充电适配器的兼容使用，以及在不同品牌快速充电移动终端与快速充电适配器之间实现快速充电</w:t>
      </w:r>
      <w:r w:rsidR="00654C10">
        <w:rPr>
          <w:rFonts w:hint="eastAsia"/>
        </w:rPr>
        <w:t>，提升应用的便利性</w:t>
      </w:r>
      <w:r>
        <w:rPr>
          <w:rFonts w:hint="eastAsia"/>
        </w:rPr>
        <w:t>是本标准解决的主要问题</w:t>
      </w:r>
      <w:r w:rsidR="00654C10">
        <w:rPr>
          <w:rFonts w:hint="eastAsia"/>
        </w:rPr>
        <w:t>之一</w:t>
      </w:r>
      <w:r>
        <w:rPr>
          <w:rFonts w:hint="eastAsia"/>
        </w:rPr>
        <w:t>。</w:t>
      </w:r>
    </w:p>
    <w:p w:rsidR="00654C10" w:rsidRDefault="00654C10">
      <w:pPr>
        <w:pStyle w:val="afff2"/>
      </w:pPr>
      <w:r>
        <w:rPr>
          <w:rFonts w:hint="eastAsia"/>
        </w:rPr>
        <w:t>另外</w:t>
      </w:r>
      <w:r>
        <w:t>，根据USB</w:t>
      </w:r>
      <w:r>
        <w:rPr>
          <w:rFonts w:hint="eastAsia"/>
        </w:rPr>
        <w:t xml:space="preserve"> IF 标准体系的发展，未来的应用接口将发展为 USB C 型接口，它具有更加优良的功能和性能，特别是在此标准体系中考虑了快速充电的通用解决方案和协议。因此，本标准以USB PD协议为基础，提出了适用于未来发展和应用的标准化方案，以达到引导产业发展</w:t>
      </w:r>
      <w:r>
        <w:t>,</w:t>
      </w:r>
      <w:r w:rsidR="00751E39">
        <w:rPr>
          <w:rFonts w:hint="eastAsia"/>
        </w:rPr>
        <w:t>提升应用体验的目的。</w:t>
      </w:r>
    </w:p>
    <w:p w:rsidR="005C276C" w:rsidRDefault="005C276C">
      <w:pPr>
        <w:pStyle w:val="afff2"/>
      </w:pPr>
    </w:p>
    <w:p w:rsidR="005C276C" w:rsidRDefault="005C276C">
      <w:pPr>
        <w:pStyle w:val="afff2"/>
        <w:sectPr w:rsidR="005C276C">
          <w:headerReference w:type="default" r:id="rId10"/>
          <w:footerReference w:type="default" r:id="rId11"/>
          <w:pgSz w:w="11906" w:h="16838"/>
          <w:pgMar w:top="567" w:right="1134" w:bottom="1134" w:left="1418" w:header="1418" w:footer="1134" w:gutter="0"/>
          <w:pgNumType w:fmt="upperRoman" w:start="1"/>
          <w:cols w:space="720"/>
          <w:formProt w:val="0"/>
          <w:docGrid w:type="lines" w:linePitch="312"/>
        </w:sectPr>
      </w:pPr>
    </w:p>
    <w:p w:rsidR="005C276C" w:rsidRDefault="00003331">
      <w:pPr>
        <w:pStyle w:val="afffb"/>
        <w:spacing w:before="240"/>
      </w:pPr>
      <w:r>
        <w:rPr>
          <w:rFonts w:hint="eastAsia"/>
        </w:rPr>
        <w:lastRenderedPageBreak/>
        <w:t>移</w:t>
      </w:r>
      <w:bookmarkStart w:id="73" w:name="StandardName"/>
      <w:r>
        <w:rPr>
          <w:rFonts w:hint="eastAsia"/>
        </w:rPr>
        <w:t>动通信终端快速充电技术要求和测试方法</w:t>
      </w:r>
      <w:r>
        <w:rPr>
          <w:rFonts w:ascii="Cambria Math" w:hAnsi="Cambria Math" w:cs="Cambria Math"/>
        </w:rPr>
        <w:t>     </w:t>
      </w:r>
      <w:bookmarkEnd w:id="73"/>
    </w:p>
    <w:p w:rsidR="005C276C" w:rsidRDefault="00003331">
      <w:pPr>
        <w:pStyle w:val="a9"/>
        <w:spacing w:before="312" w:after="312"/>
      </w:pPr>
      <w:bookmarkStart w:id="74" w:name="_Toc413399533"/>
      <w:bookmarkStart w:id="75" w:name="_Toc413399585"/>
      <w:bookmarkStart w:id="76" w:name="_Toc413399680"/>
      <w:bookmarkStart w:id="77" w:name="_Toc413399734"/>
      <w:bookmarkStart w:id="78" w:name="_Toc413400277"/>
      <w:bookmarkStart w:id="79" w:name="_Toc413681172"/>
      <w:bookmarkStart w:id="80" w:name="_Toc413826642"/>
      <w:bookmarkStart w:id="81" w:name="_Toc414343447"/>
      <w:bookmarkStart w:id="82" w:name="_Toc415670100"/>
      <w:bookmarkStart w:id="83" w:name="_Toc416941368"/>
      <w:bookmarkStart w:id="84" w:name="_Toc421610928"/>
      <w:bookmarkStart w:id="85" w:name="_Toc425261350"/>
      <w:bookmarkStart w:id="86" w:name="_Toc425261461"/>
      <w:bookmarkStart w:id="87" w:name="_Toc425416195"/>
      <w:bookmarkStart w:id="88" w:name="_Toc427679297"/>
      <w:bookmarkStart w:id="89" w:name="_Toc435012970"/>
      <w:bookmarkStart w:id="90" w:name="_Toc435628445"/>
      <w:bookmarkStart w:id="91" w:name="_Toc444261062"/>
      <w:bookmarkStart w:id="92" w:name="_Toc444261199"/>
      <w:bookmarkStart w:id="93" w:name="_Toc444589045"/>
      <w:r>
        <w:rPr>
          <w:rFonts w:hint="eastAsia"/>
        </w:rPr>
        <w:t>范围</w:t>
      </w:r>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p>
    <w:p w:rsidR="005C276C" w:rsidRDefault="00003331">
      <w:pPr>
        <w:pStyle w:val="afff2"/>
      </w:pPr>
      <w:r>
        <w:t>本标准规定了</w:t>
      </w:r>
      <w:r>
        <w:rPr>
          <w:rFonts w:hint="eastAsia"/>
        </w:rPr>
        <w:t>移动通信终端</w:t>
      </w:r>
      <w:r w:rsidR="00DE5A7B">
        <w:rPr>
          <w:rFonts w:hint="eastAsia"/>
        </w:rPr>
        <w:t>（以下简称“终端”）与交流电源适配器（以下简称“适配器”）之间实施</w:t>
      </w:r>
      <w:r>
        <w:rPr>
          <w:rFonts w:hint="eastAsia"/>
        </w:rPr>
        <w:t>快速充电</w:t>
      </w:r>
      <w:r w:rsidR="00DE5A7B">
        <w:rPr>
          <w:rFonts w:hint="eastAsia"/>
        </w:rPr>
        <w:t>的接口及</w:t>
      </w:r>
      <w:r>
        <w:rPr>
          <w:rFonts w:hint="eastAsia"/>
        </w:rPr>
        <w:t>通信协议</w:t>
      </w:r>
      <w:r w:rsidR="00DE5A7B">
        <w:rPr>
          <w:rFonts w:hint="eastAsia"/>
        </w:rPr>
        <w:t>，以</w:t>
      </w:r>
      <w:r>
        <w:rPr>
          <w:rFonts w:hint="eastAsia"/>
        </w:rPr>
        <w:t>及终端、适配器、线缆、电池</w:t>
      </w:r>
      <w:r>
        <w:t>的通用技术要求和测试方法</w:t>
      </w:r>
      <w:r>
        <w:rPr>
          <w:rFonts w:hint="eastAsia"/>
        </w:rPr>
        <w:t xml:space="preserve">。 </w:t>
      </w:r>
    </w:p>
    <w:p w:rsidR="005C276C" w:rsidRDefault="00003331">
      <w:pPr>
        <w:pStyle w:val="afff2"/>
      </w:pPr>
      <w:r>
        <w:rPr>
          <w:rFonts w:hint="eastAsia"/>
        </w:rPr>
        <w:t>本标准适用于采用有线供电方式的具有快速充电模式的移动通信终端</w:t>
      </w:r>
      <w:r w:rsidR="00DE5A7B">
        <w:rPr>
          <w:rFonts w:hint="eastAsia"/>
        </w:rPr>
        <w:t>、</w:t>
      </w:r>
      <w:r>
        <w:rPr>
          <w:rFonts w:hint="eastAsia"/>
        </w:rPr>
        <w:t>适配器、线缆和电池</w:t>
      </w:r>
      <w:r w:rsidR="00DE5A7B">
        <w:rPr>
          <w:rFonts w:hint="eastAsia"/>
        </w:rPr>
        <w:t>的设计、生产、测试和应用</w:t>
      </w:r>
      <w:r>
        <w:rPr>
          <w:rFonts w:hint="eastAsia"/>
        </w:rPr>
        <w:t>。</w:t>
      </w:r>
    </w:p>
    <w:p w:rsidR="005C276C" w:rsidRDefault="00003331">
      <w:pPr>
        <w:pStyle w:val="a9"/>
        <w:spacing w:before="312" w:after="312"/>
      </w:pPr>
      <w:bookmarkStart w:id="94" w:name="_Toc413399534"/>
      <w:bookmarkStart w:id="95" w:name="_Toc413399586"/>
      <w:bookmarkStart w:id="96" w:name="_Toc413399681"/>
      <w:bookmarkStart w:id="97" w:name="_Toc413399735"/>
      <w:bookmarkStart w:id="98" w:name="_Toc413400278"/>
      <w:bookmarkStart w:id="99" w:name="_Toc413681173"/>
      <w:bookmarkStart w:id="100" w:name="_Toc413826643"/>
      <w:bookmarkStart w:id="101" w:name="_Toc414343448"/>
      <w:bookmarkStart w:id="102" w:name="_Toc415670101"/>
      <w:bookmarkStart w:id="103" w:name="_Toc416941369"/>
      <w:bookmarkStart w:id="104" w:name="_Toc421610929"/>
      <w:bookmarkStart w:id="105" w:name="_Toc425261351"/>
      <w:bookmarkStart w:id="106" w:name="_Toc425261462"/>
      <w:bookmarkStart w:id="107" w:name="_Toc425416196"/>
      <w:bookmarkStart w:id="108" w:name="_Toc427679298"/>
      <w:bookmarkStart w:id="109" w:name="_Toc435012971"/>
      <w:bookmarkStart w:id="110" w:name="_Toc435628446"/>
      <w:bookmarkStart w:id="111" w:name="_Toc444261063"/>
      <w:bookmarkStart w:id="112" w:name="_Toc444261200"/>
      <w:bookmarkStart w:id="113" w:name="_Toc444589046"/>
      <w:r>
        <w:rPr>
          <w:rFonts w:hint="eastAsia"/>
        </w:rPr>
        <w:t>规范性引用文件</w:t>
      </w:r>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p>
    <w:p w:rsidR="005C276C" w:rsidRDefault="00003331">
      <w:pPr>
        <w:pStyle w:val="afff2"/>
      </w:pPr>
      <w:r>
        <w:rPr>
          <w:rFonts w:hint="eastAsia"/>
        </w:rPr>
        <w:t>下列文件对于本文件的应用是必不可少的。凡是注日期的引用文件，仅所注日期的版本适用于本文件。凡是不注日期的引用文件，其最新版本（包括所有的修改单）适用于本文件。</w:t>
      </w:r>
    </w:p>
    <w:p w:rsidR="005C276C" w:rsidRDefault="00003331">
      <w:pPr>
        <w:pStyle w:val="afff2"/>
      </w:pPr>
      <w:r>
        <w:rPr>
          <w:rFonts w:hint="eastAsia"/>
        </w:rPr>
        <w:t>GB 4943.1—2011</w:t>
      </w:r>
      <w:r w:rsidR="00A52B46">
        <w:rPr>
          <w:rFonts w:hint="eastAsia"/>
        </w:rPr>
        <w:t xml:space="preserve"> </w:t>
      </w:r>
      <w:r>
        <w:rPr>
          <w:rFonts w:hint="eastAsia"/>
        </w:rPr>
        <w:t>信息技术设备 安全 第一部分：通用要求</w:t>
      </w:r>
    </w:p>
    <w:p w:rsidR="005C276C" w:rsidRDefault="00A02A26">
      <w:pPr>
        <w:pStyle w:val="afff2"/>
      </w:pPr>
      <w:hyperlink r:id="rId12" w:tgtFrame="_blank" w:history="1">
        <w:r w:rsidR="00003331">
          <w:t>YD/T 1591</w:t>
        </w:r>
        <w:r w:rsidR="00A52B46">
          <w:rPr>
            <w:rFonts w:hint="eastAsia"/>
          </w:rPr>
          <w:t xml:space="preserve"> </w:t>
        </w:r>
        <w:r w:rsidR="00003331">
          <w:t>移动通信终端电源适配器及充电/数据接口技术要求和测试方法</w:t>
        </w:r>
      </w:hyperlink>
    </w:p>
    <w:p w:rsidR="00F65529" w:rsidRDefault="00F65529">
      <w:pPr>
        <w:pStyle w:val="a9"/>
        <w:spacing w:before="312" w:after="312"/>
      </w:pPr>
      <w:bookmarkStart w:id="114" w:name="_Toc413399535"/>
      <w:bookmarkStart w:id="115" w:name="_Toc413399587"/>
      <w:bookmarkStart w:id="116" w:name="_Toc413399682"/>
      <w:bookmarkStart w:id="117" w:name="_Toc413399736"/>
      <w:bookmarkStart w:id="118" w:name="_Toc413400279"/>
      <w:bookmarkStart w:id="119" w:name="_Toc413681174"/>
      <w:bookmarkStart w:id="120" w:name="_Toc413826644"/>
      <w:bookmarkStart w:id="121" w:name="_Toc414343449"/>
      <w:bookmarkStart w:id="122" w:name="_Toc415670102"/>
      <w:bookmarkStart w:id="123" w:name="_Toc416941370"/>
      <w:bookmarkStart w:id="124" w:name="_Toc421610930"/>
      <w:bookmarkStart w:id="125" w:name="_Toc425261352"/>
      <w:bookmarkStart w:id="126" w:name="_Toc425261463"/>
      <w:bookmarkStart w:id="127" w:name="_Toc425416197"/>
      <w:bookmarkStart w:id="128" w:name="_Toc427679300"/>
      <w:bookmarkStart w:id="129" w:name="_Toc435012972"/>
      <w:bookmarkStart w:id="130" w:name="_Toc435628447"/>
      <w:bookmarkStart w:id="131" w:name="_Toc444261064"/>
      <w:bookmarkStart w:id="132" w:name="_Toc444261201"/>
      <w:bookmarkStart w:id="133" w:name="_Toc444589047"/>
      <w:r>
        <w:rPr>
          <w:rFonts w:hint="eastAsia"/>
        </w:rPr>
        <w:t>术语、定义和缩略语</w:t>
      </w:r>
    </w:p>
    <w:p w:rsidR="005C276C" w:rsidRDefault="00003331" w:rsidP="00F65529">
      <w:pPr>
        <w:pStyle w:val="aa"/>
        <w:spacing w:before="156" w:after="156"/>
        <w:ind w:left="0"/>
      </w:pPr>
      <w:r>
        <w:rPr>
          <w:rFonts w:hint="eastAsia"/>
        </w:rPr>
        <w:t>术语和定义</w:t>
      </w:r>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p>
    <w:p w:rsidR="005C276C" w:rsidRDefault="00003331">
      <w:pPr>
        <w:pStyle w:val="afff2"/>
      </w:pPr>
      <w:bookmarkStart w:id="134" w:name="_Toc413826649"/>
      <w:r>
        <w:rPr>
          <w:rFonts w:hint="eastAsia"/>
        </w:rPr>
        <w:t>下列术语和定义适用于本文件</w:t>
      </w:r>
    </w:p>
    <w:p w:rsidR="005C276C" w:rsidRPr="005558A7" w:rsidRDefault="00003331" w:rsidP="00F65529">
      <w:pPr>
        <w:pStyle w:val="ab"/>
        <w:spacing w:before="156" w:after="156"/>
      </w:pPr>
      <w:bookmarkStart w:id="135" w:name="_Toc416941375"/>
      <w:bookmarkStart w:id="136" w:name="_Toc421610935"/>
      <w:bookmarkStart w:id="137" w:name="_Toc425261353"/>
      <w:bookmarkStart w:id="138" w:name="_Toc425261464"/>
      <w:bookmarkStart w:id="139" w:name="_Toc425416198"/>
      <w:bookmarkStart w:id="140" w:name="_Toc427679301"/>
      <w:bookmarkStart w:id="141" w:name="_Toc435012973"/>
      <w:bookmarkStart w:id="142" w:name="_Toc435628448"/>
      <w:bookmarkStart w:id="143" w:name="_Toc444261065"/>
      <w:bookmarkStart w:id="144" w:name="_Toc444261202"/>
      <w:bookmarkStart w:id="145" w:name="_Toc444589048"/>
      <w:bookmarkStart w:id="146" w:name="_Toc421610931"/>
      <w:bookmarkStart w:id="147" w:name="_Toc416941371"/>
      <w:bookmarkStart w:id="148" w:name="OLE_LINK4"/>
      <w:bookmarkStart w:id="149" w:name="OLE_LINK3"/>
      <w:r w:rsidRPr="005558A7">
        <w:rPr>
          <w:rFonts w:hint="eastAsia"/>
        </w:rPr>
        <w:t>快速充电  fast charge</w:t>
      </w:r>
      <w:bookmarkEnd w:id="135"/>
      <w:bookmarkEnd w:id="136"/>
      <w:bookmarkEnd w:id="137"/>
      <w:bookmarkEnd w:id="138"/>
      <w:bookmarkEnd w:id="139"/>
      <w:bookmarkEnd w:id="140"/>
      <w:bookmarkEnd w:id="141"/>
      <w:bookmarkEnd w:id="142"/>
      <w:bookmarkEnd w:id="143"/>
      <w:bookmarkEnd w:id="144"/>
      <w:bookmarkEnd w:id="145"/>
    </w:p>
    <w:p w:rsidR="005C276C" w:rsidRDefault="00A02FE6">
      <w:pPr>
        <w:pStyle w:val="afff2"/>
      </w:pPr>
      <w:r>
        <w:rPr>
          <w:rFonts w:hint="eastAsia"/>
        </w:rPr>
        <w:t>一个由适配器、线缆和终端组成的充电系统</w:t>
      </w:r>
      <w:r w:rsidR="00897BF1" w:rsidRPr="00897BF1">
        <w:rPr>
          <w:rFonts w:hint="eastAsia"/>
        </w:rPr>
        <w:t>从初始</w:t>
      </w:r>
      <w:r w:rsidR="00AE3CA7">
        <w:rPr>
          <w:rFonts w:hint="eastAsia"/>
        </w:rPr>
        <w:t>充电</w:t>
      </w:r>
      <w:r w:rsidR="00897BF1" w:rsidRPr="00897BF1">
        <w:rPr>
          <w:rFonts w:hint="eastAsia"/>
        </w:rPr>
        <w:t>状态开始充电30分钟</w:t>
      </w:r>
      <w:r w:rsidR="00085138">
        <w:rPr>
          <w:rFonts w:hint="eastAsia"/>
        </w:rPr>
        <w:t>期间</w:t>
      </w:r>
      <w:r w:rsidR="00897BF1" w:rsidRPr="00897BF1">
        <w:rPr>
          <w:rFonts w:hint="eastAsia"/>
        </w:rPr>
        <w:t>，</w:t>
      </w:r>
      <w:r w:rsidR="00AA1418">
        <w:rPr>
          <w:rFonts w:hint="eastAsia"/>
        </w:rPr>
        <w:t>进入电池平均</w:t>
      </w:r>
      <w:r w:rsidR="004A7DE8">
        <w:rPr>
          <w:rFonts w:hint="eastAsia"/>
        </w:rPr>
        <w:t>电流</w:t>
      </w:r>
      <w:r>
        <w:rPr>
          <w:rFonts w:hint="eastAsia"/>
        </w:rPr>
        <w:t>≥</w:t>
      </w:r>
      <w:r w:rsidR="004A7DE8">
        <w:rPr>
          <w:rFonts w:hint="eastAsia"/>
        </w:rPr>
        <w:t>3A</w:t>
      </w:r>
      <w:r w:rsidR="00897BF1" w:rsidRPr="00897BF1">
        <w:rPr>
          <w:rFonts w:hint="eastAsia"/>
        </w:rPr>
        <w:t>或总充电量</w:t>
      </w:r>
      <w:r>
        <w:rPr>
          <w:rFonts w:hint="eastAsia"/>
        </w:rPr>
        <w:t>≥</w:t>
      </w:r>
      <w:r w:rsidR="00897BF1" w:rsidRPr="00897BF1">
        <w:rPr>
          <w:rFonts w:hint="eastAsia"/>
        </w:rPr>
        <w:t>电池</w:t>
      </w:r>
      <w:r w:rsidR="00CA7650">
        <w:rPr>
          <w:rFonts w:hint="eastAsia"/>
        </w:rPr>
        <w:t>额定</w:t>
      </w:r>
      <w:r w:rsidR="00897BF1" w:rsidRPr="00897BF1">
        <w:rPr>
          <w:rFonts w:hint="eastAsia"/>
        </w:rPr>
        <w:t>容量的60%</w:t>
      </w:r>
      <w:r w:rsidR="00B330C5">
        <w:rPr>
          <w:rFonts w:hint="eastAsia"/>
        </w:rPr>
        <w:t>的充电方式</w:t>
      </w:r>
      <w:r w:rsidR="00950C45">
        <w:rPr>
          <w:rFonts w:hint="eastAsia"/>
        </w:rPr>
        <w:t>。</w:t>
      </w:r>
    </w:p>
    <w:p w:rsidR="009C2A69" w:rsidRDefault="009C2A69" w:rsidP="00F65529">
      <w:pPr>
        <w:pStyle w:val="ab"/>
        <w:spacing w:before="156" w:after="156"/>
        <w:rPr>
          <w:rStyle w:val="opdicttext2"/>
        </w:rPr>
      </w:pPr>
      <w:bookmarkStart w:id="150" w:name="_Toc427679302"/>
      <w:bookmarkStart w:id="151" w:name="_Toc435012974"/>
      <w:bookmarkStart w:id="152" w:name="_Toc435628449"/>
      <w:bookmarkStart w:id="153" w:name="_Toc444261066"/>
      <w:bookmarkStart w:id="154" w:name="_Toc444261203"/>
      <w:bookmarkStart w:id="155" w:name="_Toc444589049"/>
      <w:bookmarkStart w:id="156" w:name="_Toc413681176"/>
      <w:bookmarkStart w:id="157" w:name="_Toc414343451"/>
      <w:bookmarkStart w:id="158" w:name="_Toc425261354"/>
      <w:bookmarkStart w:id="159" w:name="_Toc425261465"/>
      <w:bookmarkStart w:id="160" w:name="_Toc425416199"/>
      <w:bookmarkStart w:id="161" w:name="_Toc415670104"/>
      <w:bookmarkStart w:id="162" w:name="_Toc416941376"/>
      <w:bookmarkStart w:id="163" w:name="_Toc421610936"/>
      <w:r>
        <w:rPr>
          <w:rFonts w:hint="eastAsia"/>
        </w:rPr>
        <w:t xml:space="preserve">初始充电状态 </w:t>
      </w:r>
      <w:hyperlink r:id="rId13" w:tgtFrame="_blank" w:history="1">
        <w:r w:rsidRPr="009C2A69">
          <w:t xml:space="preserve">initial </w:t>
        </w:r>
        <w:r w:rsidRPr="009C2A69">
          <w:rPr>
            <w:rFonts w:hint="eastAsia"/>
          </w:rPr>
          <w:t xml:space="preserve">charge </w:t>
        </w:r>
        <w:r w:rsidRPr="009C2A69">
          <w:t>status</w:t>
        </w:r>
        <w:bookmarkEnd w:id="150"/>
        <w:bookmarkEnd w:id="151"/>
        <w:bookmarkEnd w:id="152"/>
        <w:bookmarkEnd w:id="153"/>
        <w:bookmarkEnd w:id="154"/>
        <w:bookmarkEnd w:id="155"/>
      </w:hyperlink>
    </w:p>
    <w:p w:rsidR="00DB4C57" w:rsidRPr="00DB4C57" w:rsidRDefault="00E777C6" w:rsidP="00DB4C57">
      <w:pPr>
        <w:pStyle w:val="afff2"/>
      </w:pPr>
      <w:r>
        <w:rPr>
          <w:rFonts w:hint="eastAsia"/>
        </w:rPr>
        <w:t>终端耗电自动关机以后，再次接入充电回路的瞬间状态。</w:t>
      </w:r>
    </w:p>
    <w:p w:rsidR="005C276C" w:rsidRPr="005558A7" w:rsidRDefault="00003331" w:rsidP="00F65529">
      <w:pPr>
        <w:pStyle w:val="ab"/>
        <w:spacing w:before="156" w:after="156"/>
      </w:pPr>
      <w:bookmarkStart w:id="164" w:name="_Toc427679303"/>
      <w:bookmarkStart w:id="165" w:name="_Toc435012975"/>
      <w:bookmarkStart w:id="166" w:name="_Toc435628450"/>
      <w:bookmarkStart w:id="167" w:name="_Toc444261067"/>
      <w:bookmarkStart w:id="168" w:name="_Toc444261204"/>
      <w:bookmarkStart w:id="169" w:name="_Toc444589050"/>
      <w:r w:rsidRPr="005558A7">
        <w:rPr>
          <w:rFonts w:hint="eastAsia"/>
        </w:rPr>
        <w:t>Ⅰ型快速充电</w:t>
      </w:r>
      <w:bookmarkEnd w:id="156"/>
      <w:bookmarkEnd w:id="157"/>
      <w:r w:rsidR="00AC37CD">
        <w:rPr>
          <w:rFonts w:hint="eastAsia"/>
        </w:rPr>
        <w:t>模式</w:t>
      </w:r>
      <w:r w:rsidRPr="005558A7">
        <w:rPr>
          <w:rFonts w:hint="eastAsia"/>
        </w:rPr>
        <w:t xml:space="preserve"> type Ⅰfast charge</w:t>
      </w:r>
      <w:bookmarkEnd w:id="158"/>
      <w:bookmarkEnd w:id="159"/>
      <w:bookmarkEnd w:id="160"/>
      <w:bookmarkEnd w:id="161"/>
      <w:bookmarkEnd w:id="162"/>
      <w:bookmarkEnd w:id="163"/>
      <w:bookmarkEnd w:id="164"/>
      <w:bookmarkEnd w:id="165"/>
      <w:bookmarkEnd w:id="166"/>
      <w:bookmarkEnd w:id="167"/>
      <w:bookmarkEnd w:id="168"/>
      <w:bookmarkEnd w:id="169"/>
      <w:r w:rsidR="00AC37CD">
        <w:t xml:space="preserve"> model</w:t>
      </w:r>
    </w:p>
    <w:p w:rsidR="005C276C" w:rsidRDefault="00003331">
      <w:pPr>
        <w:pStyle w:val="afff2"/>
      </w:pPr>
      <w:r>
        <w:rPr>
          <w:rFonts w:hint="eastAsia"/>
        </w:rPr>
        <w:t>通过提高适配器的输出电压来提高终端充电功率和速率的充电模式。</w:t>
      </w:r>
    </w:p>
    <w:p w:rsidR="005C276C" w:rsidRPr="005558A7" w:rsidRDefault="00003331" w:rsidP="00F65529">
      <w:pPr>
        <w:pStyle w:val="ab"/>
        <w:spacing w:before="156" w:after="156"/>
      </w:pPr>
      <w:bookmarkStart w:id="170" w:name="_Toc414343452"/>
      <w:bookmarkStart w:id="171" w:name="_Toc413681177"/>
      <w:bookmarkStart w:id="172" w:name="_Toc416941377"/>
      <w:bookmarkStart w:id="173" w:name="_Toc421610937"/>
      <w:bookmarkStart w:id="174" w:name="_Toc415670105"/>
      <w:bookmarkStart w:id="175" w:name="_Toc425261355"/>
      <w:bookmarkStart w:id="176" w:name="_Toc425261466"/>
      <w:bookmarkStart w:id="177" w:name="_Toc425416200"/>
      <w:bookmarkStart w:id="178" w:name="_Toc427679304"/>
      <w:bookmarkStart w:id="179" w:name="_Toc435012976"/>
      <w:bookmarkStart w:id="180" w:name="_Toc435628451"/>
      <w:bookmarkStart w:id="181" w:name="_Toc444261068"/>
      <w:bookmarkStart w:id="182" w:name="_Toc444261205"/>
      <w:bookmarkStart w:id="183" w:name="_Toc444589051"/>
      <w:r w:rsidRPr="005558A7">
        <w:rPr>
          <w:rFonts w:hint="eastAsia"/>
        </w:rPr>
        <w:t>Ⅱ型快速充电</w:t>
      </w:r>
      <w:bookmarkEnd w:id="170"/>
      <w:bookmarkEnd w:id="171"/>
      <w:r w:rsidR="00AC37CD">
        <w:rPr>
          <w:rFonts w:hint="eastAsia"/>
        </w:rPr>
        <w:t>模式</w:t>
      </w:r>
      <w:r w:rsidRPr="005558A7">
        <w:rPr>
          <w:rFonts w:hint="eastAsia"/>
        </w:rPr>
        <w:t xml:space="preserve"> type Ⅱfast charge</w:t>
      </w:r>
      <w:bookmarkEnd w:id="172"/>
      <w:bookmarkEnd w:id="173"/>
      <w:bookmarkEnd w:id="174"/>
      <w:bookmarkEnd w:id="175"/>
      <w:bookmarkEnd w:id="176"/>
      <w:bookmarkEnd w:id="177"/>
      <w:bookmarkEnd w:id="178"/>
      <w:bookmarkEnd w:id="179"/>
      <w:bookmarkEnd w:id="180"/>
      <w:bookmarkEnd w:id="181"/>
      <w:bookmarkEnd w:id="182"/>
      <w:bookmarkEnd w:id="183"/>
      <w:r w:rsidR="00AC37CD">
        <w:t xml:space="preserve"> model</w:t>
      </w:r>
    </w:p>
    <w:p w:rsidR="005C276C" w:rsidRDefault="00003331">
      <w:pPr>
        <w:pStyle w:val="afff2"/>
      </w:pPr>
      <w:r>
        <w:rPr>
          <w:rFonts w:hint="eastAsia"/>
        </w:rPr>
        <w:t>通过提高适配器的输出电流来提高终端充电功率和速率的充电模式。</w:t>
      </w:r>
    </w:p>
    <w:p w:rsidR="00563598" w:rsidRDefault="00A81333" w:rsidP="00A52B46">
      <w:pPr>
        <w:pStyle w:val="afff2"/>
        <w:ind w:firstLine="300"/>
        <w:rPr>
          <w:sz w:val="15"/>
          <w:szCs w:val="15"/>
        </w:rPr>
      </w:pPr>
      <w:r w:rsidRPr="00A81333">
        <w:rPr>
          <w:rFonts w:hint="eastAsia"/>
          <w:sz w:val="15"/>
          <w:szCs w:val="15"/>
        </w:rPr>
        <w:t>注：在快速充电过程中，根据不同的协议，</w:t>
      </w:r>
      <w:r w:rsidR="00A52B46" w:rsidRPr="00A52B46">
        <w:rPr>
          <w:rFonts w:hint="eastAsia"/>
          <w:sz w:val="15"/>
          <w:szCs w:val="15"/>
        </w:rPr>
        <w:t>Ⅰ</w:t>
      </w:r>
      <w:r w:rsidRPr="00A81333">
        <w:rPr>
          <w:rFonts w:hint="eastAsia"/>
          <w:sz w:val="15"/>
          <w:szCs w:val="15"/>
        </w:rPr>
        <w:t>型和</w:t>
      </w:r>
      <w:r w:rsidR="00A52B46" w:rsidRPr="00A52B46">
        <w:rPr>
          <w:rFonts w:hint="eastAsia"/>
          <w:sz w:val="15"/>
          <w:szCs w:val="15"/>
        </w:rPr>
        <w:t>Ⅱ</w:t>
      </w:r>
      <w:r w:rsidRPr="00A81333">
        <w:rPr>
          <w:rFonts w:hint="eastAsia"/>
          <w:sz w:val="15"/>
          <w:szCs w:val="15"/>
        </w:rPr>
        <w:t>型可以在起始阶段选定，也可能在充电过程中切换。</w:t>
      </w:r>
    </w:p>
    <w:p w:rsidR="005C276C" w:rsidRDefault="00003331" w:rsidP="00F65529">
      <w:pPr>
        <w:pStyle w:val="ab"/>
        <w:spacing w:before="156" w:after="156"/>
      </w:pPr>
      <w:bookmarkStart w:id="184" w:name="_Toc413681178"/>
      <w:bookmarkStart w:id="185" w:name="_Toc414343453"/>
      <w:bookmarkStart w:id="186" w:name="_Toc425261356"/>
      <w:bookmarkStart w:id="187" w:name="_Toc425261467"/>
      <w:bookmarkStart w:id="188" w:name="_Toc425416201"/>
      <w:bookmarkStart w:id="189" w:name="_Toc416941378"/>
      <w:bookmarkStart w:id="190" w:name="_Toc415670106"/>
      <w:bookmarkStart w:id="191" w:name="_Toc421610938"/>
      <w:bookmarkStart w:id="192" w:name="_Toc427679305"/>
      <w:bookmarkStart w:id="193" w:name="_Toc435012977"/>
      <w:bookmarkStart w:id="194" w:name="_Toc435628452"/>
      <w:bookmarkStart w:id="195" w:name="_Toc444261069"/>
      <w:bookmarkStart w:id="196" w:name="_Toc444261206"/>
      <w:bookmarkStart w:id="197" w:name="_Toc444589052"/>
      <w:r>
        <w:rPr>
          <w:rFonts w:hint="eastAsia"/>
        </w:rPr>
        <w:t>普通充电</w:t>
      </w:r>
      <w:bookmarkEnd w:id="184"/>
      <w:bookmarkEnd w:id="185"/>
      <w:r>
        <w:rPr>
          <w:rFonts w:hint="eastAsia"/>
        </w:rPr>
        <w:t xml:space="preserve"> normal charge</w:t>
      </w:r>
      <w:bookmarkEnd w:id="186"/>
      <w:bookmarkEnd w:id="187"/>
      <w:bookmarkEnd w:id="188"/>
      <w:bookmarkEnd w:id="189"/>
      <w:bookmarkEnd w:id="190"/>
      <w:bookmarkEnd w:id="191"/>
      <w:bookmarkEnd w:id="192"/>
      <w:bookmarkEnd w:id="193"/>
      <w:bookmarkEnd w:id="194"/>
      <w:bookmarkEnd w:id="195"/>
      <w:bookmarkEnd w:id="196"/>
      <w:bookmarkEnd w:id="197"/>
    </w:p>
    <w:p w:rsidR="005C276C" w:rsidRDefault="00003331">
      <w:pPr>
        <w:pStyle w:val="afff2"/>
      </w:pPr>
      <w:r>
        <w:rPr>
          <w:rFonts w:hint="eastAsia"/>
        </w:rPr>
        <w:t>适配器额定输出电压为5V，额定输出电流小于等于2.5A的充电模式，在此模式下适配器输出端口D+和D-短路。</w:t>
      </w:r>
    </w:p>
    <w:p w:rsidR="005C276C" w:rsidRDefault="00003331" w:rsidP="00F65529">
      <w:pPr>
        <w:pStyle w:val="ab"/>
        <w:spacing w:before="156" w:after="156"/>
      </w:pPr>
      <w:bookmarkStart w:id="198" w:name="_Toc425261468"/>
      <w:bookmarkStart w:id="199" w:name="_Toc425261357"/>
      <w:bookmarkStart w:id="200" w:name="_Toc425416202"/>
      <w:bookmarkStart w:id="201" w:name="_Toc427679306"/>
      <w:bookmarkStart w:id="202" w:name="_Toc435012978"/>
      <w:bookmarkStart w:id="203" w:name="_Toc435628453"/>
      <w:bookmarkStart w:id="204" w:name="_Toc444261070"/>
      <w:bookmarkStart w:id="205" w:name="_Toc444261207"/>
      <w:bookmarkStart w:id="206" w:name="_Toc444589053"/>
      <w:r>
        <w:rPr>
          <w:rFonts w:hint="eastAsia"/>
        </w:rPr>
        <w:t>快速充电适配器fast charge power adapter</w:t>
      </w:r>
      <w:bookmarkEnd w:id="146"/>
      <w:bookmarkEnd w:id="147"/>
      <w:bookmarkEnd w:id="198"/>
      <w:bookmarkEnd w:id="199"/>
      <w:bookmarkEnd w:id="200"/>
      <w:bookmarkEnd w:id="201"/>
      <w:bookmarkEnd w:id="202"/>
      <w:bookmarkEnd w:id="203"/>
      <w:bookmarkEnd w:id="204"/>
      <w:bookmarkEnd w:id="205"/>
      <w:bookmarkEnd w:id="206"/>
    </w:p>
    <w:p w:rsidR="005C276C" w:rsidRDefault="00003331">
      <w:pPr>
        <w:pStyle w:val="afff2"/>
      </w:pPr>
      <w:r>
        <w:lastRenderedPageBreak/>
        <w:t>能够兼容普通</w:t>
      </w:r>
      <w:r>
        <w:rPr>
          <w:rFonts w:hint="eastAsia"/>
        </w:rPr>
        <w:t>充电</w:t>
      </w:r>
      <w:r>
        <w:t>和</w:t>
      </w:r>
      <w:r>
        <w:rPr>
          <w:rFonts w:hint="eastAsia"/>
        </w:rPr>
        <w:t>至少一种</w:t>
      </w:r>
      <w:r>
        <w:t>快速充电</w:t>
      </w:r>
      <w:r>
        <w:rPr>
          <w:rFonts w:hint="eastAsia"/>
        </w:rPr>
        <w:t>模式</w:t>
      </w:r>
      <w:r>
        <w:t>的适配器。</w:t>
      </w:r>
    </w:p>
    <w:p w:rsidR="005C276C" w:rsidRDefault="00003331" w:rsidP="00F65529">
      <w:pPr>
        <w:pStyle w:val="ab"/>
        <w:spacing w:before="156" w:after="156"/>
      </w:pPr>
      <w:bookmarkStart w:id="207" w:name="_Toc416941373"/>
      <w:bookmarkStart w:id="208" w:name="_Toc425416203"/>
      <w:bookmarkStart w:id="209" w:name="_Toc421610933"/>
      <w:bookmarkStart w:id="210" w:name="_Toc425261358"/>
      <w:bookmarkStart w:id="211" w:name="_Toc425261469"/>
      <w:bookmarkStart w:id="212" w:name="_Toc427679307"/>
      <w:bookmarkStart w:id="213" w:name="_Toc435012979"/>
      <w:bookmarkStart w:id="214" w:name="_Toc435628454"/>
      <w:bookmarkStart w:id="215" w:name="_Toc444261071"/>
      <w:bookmarkStart w:id="216" w:name="_Toc444261208"/>
      <w:bookmarkStart w:id="217" w:name="_Toc444589054"/>
      <w:r>
        <w:rPr>
          <w:rFonts w:hint="eastAsia"/>
        </w:rPr>
        <w:t>快速</w:t>
      </w:r>
      <w:r>
        <w:t>充电</w:t>
      </w:r>
      <w:r>
        <w:rPr>
          <w:rFonts w:hint="eastAsia"/>
        </w:rPr>
        <w:t>终端fast charge</w:t>
      </w:r>
      <w:r w:rsidR="00420A5D">
        <w:t>d</w:t>
      </w:r>
      <w:del w:id="218" w:author="徐春莹" w:date="2016-10-10T13:41:00Z">
        <w:r w:rsidR="00A02FE6" w:rsidDel="007616DF">
          <w:delText>?</w:delText>
        </w:r>
      </w:del>
      <w:r>
        <w:rPr>
          <w:rFonts w:hint="eastAsia"/>
        </w:rPr>
        <w:t xml:space="preserve"> terminal</w:t>
      </w:r>
      <w:bookmarkEnd w:id="207"/>
      <w:bookmarkEnd w:id="208"/>
      <w:bookmarkEnd w:id="209"/>
      <w:bookmarkEnd w:id="210"/>
      <w:bookmarkEnd w:id="211"/>
      <w:bookmarkEnd w:id="212"/>
      <w:bookmarkEnd w:id="213"/>
      <w:bookmarkEnd w:id="214"/>
      <w:bookmarkEnd w:id="215"/>
      <w:bookmarkEnd w:id="216"/>
      <w:bookmarkEnd w:id="217"/>
    </w:p>
    <w:p w:rsidR="005C276C" w:rsidRDefault="00003331">
      <w:pPr>
        <w:pStyle w:val="afff2"/>
      </w:pPr>
      <w:r>
        <w:rPr>
          <w:rFonts w:hint="eastAsia"/>
        </w:rPr>
        <w:t>具有快速充电管理功能，</w:t>
      </w:r>
      <w:r>
        <w:t>能够兼容普通</w:t>
      </w:r>
      <w:r>
        <w:rPr>
          <w:rFonts w:hint="eastAsia"/>
        </w:rPr>
        <w:t>充电</w:t>
      </w:r>
      <w:r>
        <w:t>和</w:t>
      </w:r>
      <w:r>
        <w:rPr>
          <w:rFonts w:hint="eastAsia"/>
        </w:rPr>
        <w:t>至少一种</w:t>
      </w:r>
      <w:r>
        <w:t>快速充电</w:t>
      </w:r>
      <w:r>
        <w:rPr>
          <w:rFonts w:hint="eastAsia"/>
        </w:rPr>
        <w:t>模式</w:t>
      </w:r>
      <w:r>
        <w:t>的</w:t>
      </w:r>
      <w:r>
        <w:rPr>
          <w:rFonts w:hint="eastAsia"/>
        </w:rPr>
        <w:t>终端。</w:t>
      </w:r>
    </w:p>
    <w:p w:rsidR="005C276C" w:rsidRDefault="00003331" w:rsidP="00F65529">
      <w:pPr>
        <w:pStyle w:val="ab"/>
        <w:spacing w:before="156" w:after="156"/>
      </w:pPr>
      <w:bookmarkStart w:id="219" w:name="_Toc425261470"/>
      <w:bookmarkStart w:id="220" w:name="_Toc425416204"/>
      <w:bookmarkStart w:id="221" w:name="_Toc421610932"/>
      <w:bookmarkStart w:id="222" w:name="_Toc416941372"/>
      <w:bookmarkStart w:id="223" w:name="_Toc425261359"/>
      <w:bookmarkStart w:id="224" w:name="_Toc427679308"/>
      <w:bookmarkStart w:id="225" w:name="_Toc435012980"/>
      <w:bookmarkStart w:id="226" w:name="_Toc435628455"/>
      <w:bookmarkStart w:id="227" w:name="_Toc444261072"/>
      <w:bookmarkStart w:id="228" w:name="_Toc444261209"/>
      <w:bookmarkStart w:id="229" w:name="_Toc444589055"/>
      <w:bookmarkStart w:id="230" w:name="_Toc416941374"/>
      <w:bookmarkStart w:id="231" w:name="_Toc421610934"/>
      <w:r>
        <w:rPr>
          <w:rFonts w:hint="eastAsia"/>
        </w:rPr>
        <w:t>快速充电电池fast charge</w:t>
      </w:r>
      <w:r w:rsidR="0048107D">
        <w:t>d</w:t>
      </w:r>
      <w:del w:id="232" w:author="徐春莹" w:date="2016-10-10T13:41:00Z">
        <w:r w:rsidR="00A02FE6" w:rsidDel="007616DF">
          <w:delText>?</w:delText>
        </w:r>
      </w:del>
      <w:r>
        <w:rPr>
          <w:rFonts w:hint="eastAsia"/>
        </w:rPr>
        <w:t xml:space="preserve"> </w:t>
      </w:r>
      <w:r>
        <w:t>battery</w:t>
      </w:r>
      <w:bookmarkEnd w:id="219"/>
      <w:bookmarkEnd w:id="220"/>
      <w:bookmarkEnd w:id="221"/>
      <w:bookmarkEnd w:id="222"/>
      <w:bookmarkEnd w:id="223"/>
      <w:bookmarkEnd w:id="224"/>
      <w:bookmarkEnd w:id="225"/>
      <w:bookmarkEnd w:id="226"/>
      <w:bookmarkEnd w:id="227"/>
      <w:bookmarkEnd w:id="228"/>
      <w:bookmarkEnd w:id="229"/>
    </w:p>
    <w:p w:rsidR="005C276C" w:rsidRDefault="00DB426F">
      <w:pPr>
        <w:pStyle w:val="afff2"/>
      </w:pPr>
      <w:r>
        <w:rPr>
          <w:rFonts w:hint="eastAsia"/>
        </w:rPr>
        <w:t>能够在</w:t>
      </w:r>
      <w:r w:rsidR="00003331">
        <w:rPr>
          <w:rFonts w:hint="eastAsia"/>
        </w:rPr>
        <w:t>快速充电系统中使用的电池</w:t>
      </w:r>
      <w:r w:rsidR="00003331">
        <w:t>。</w:t>
      </w:r>
    </w:p>
    <w:p w:rsidR="00F65529" w:rsidRDefault="00F65529" w:rsidP="00F65529">
      <w:pPr>
        <w:pStyle w:val="ab"/>
        <w:spacing w:before="156" w:after="156"/>
      </w:pPr>
      <w:bookmarkStart w:id="233" w:name="_Toc427679309"/>
      <w:bookmarkStart w:id="234" w:name="_Toc435012981"/>
      <w:bookmarkStart w:id="235" w:name="_Toc435628456"/>
      <w:bookmarkStart w:id="236" w:name="_Toc444261073"/>
      <w:bookmarkStart w:id="237" w:name="_Toc444261210"/>
      <w:bookmarkStart w:id="238" w:name="_Toc444589056"/>
      <w:bookmarkStart w:id="239" w:name="_Toc425416205"/>
      <w:bookmarkStart w:id="240" w:name="_Toc425261471"/>
      <w:bookmarkStart w:id="241" w:name="_Toc425261360"/>
      <w:r>
        <w:rPr>
          <w:rFonts w:hint="eastAsia"/>
        </w:rPr>
        <w:t>快速充电系统fast charge</w:t>
      </w:r>
      <w:r w:rsidR="0048107D">
        <w:rPr>
          <w:rFonts w:hint="eastAsia"/>
        </w:rPr>
        <w:t xml:space="preserve"> </w:t>
      </w:r>
      <w:r>
        <w:rPr>
          <w:rFonts w:hint="eastAsia"/>
        </w:rPr>
        <w:t>system</w:t>
      </w:r>
    </w:p>
    <w:p w:rsidR="00F65529" w:rsidRPr="00F65529" w:rsidRDefault="00F65529" w:rsidP="00F65529">
      <w:pPr>
        <w:pStyle w:val="afff2"/>
      </w:pPr>
      <w:r>
        <w:rPr>
          <w:rFonts w:hint="eastAsia"/>
        </w:rPr>
        <w:t>包含快速充电适配器、线缆及快速充电终端（含快速充电电池），并能够在快速充电模式下进行充电的系统。</w:t>
      </w:r>
    </w:p>
    <w:p w:rsidR="00F65529" w:rsidRDefault="00F65529" w:rsidP="00F65529">
      <w:pPr>
        <w:pStyle w:val="aa"/>
        <w:spacing w:before="156" w:after="156"/>
        <w:ind w:left="0"/>
      </w:pPr>
      <w:r>
        <w:rPr>
          <w:rFonts w:hint="eastAsia"/>
        </w:rPr>
        <w:t>缩略语</w:t>
      </w:r>
    </w:p>
    <w:bookmarkEnd w:id="230"/>
    <w:bookmarkEnd w:id="231"/>
    <w:bookmarkEnd w:id="233"/>
    <w:bookmarkEnd w:id="234"/>
    <w:bookmarkEnd w:id="235"/>
    <w:bookmarkEnd w:id="236"/>
    <w:bookmarkEnd w:id="237"/>
    <w:bookmarkEnd w:id="238"/>
    <w:bookmarkEnd w:id="239"/>
    <w:bookmarkEnd w:id="240"/>
    <w:bookmarkEnd w:id="241"/>
    <w:p w:rsidR="005C276C" w:rsidRDefault="00F65529">
      <w:pPr>
        <w:pStyle w:val="afff2"/>
        <w:rPr>
          <w:ins w:id="242" w:author="徐春莹" w:date="2016-10-10T10:10:00Z"/>
        </w:rPr>
      </w:pPr>
      <w:r>
        <w:rPr>
          <w:rFonts w:hint="eastAsia"/>
        </w:rPr>
        <w:t>下列缩略语适用于本标准</w:t>
      </w:r>
    </w:p>
    <w:p w:rsidR="002F5901" w:rsidRDefault="002F5901">
      <w:pPr>
        <w:pStyle w:val="afff2"/>
      </w:pPr>
      <w:r>
        <w:rPr>
          <w:rFonts w:hint="eastAsia"/>
        </w:rPr>
        <w:t>D+                  Data+                          高电平数据线</w:t>
      </w:r>
    </w:p>
    <w:p w:rsidR="002F5901" w:rsidRDefault="002F5901">
      <w:pPr>
        <w:pStyle w:val="afff2"/>
      </w:pPr>
      <w:r>
        <w:rPr>
          <w:rFonts w:hint="eastAsia"/>
        </w:rPr>
        <w:t>D-                  Data-                          低电平数据线</w:t>
      </w:r>
    </w:p>
    <w:p w:rsidR="00563598" w:rsidRDefault="00563598">
      <w:pPr>
        <w:pStyle w:val="afff2"/>
      </w:pPr>
      <w:r>
        <w:rPr>
          <w:rFonts w:hint="eastAsia"/>
        </w:rPr>
        <w:t>GND                 Ground                         地（电源负极）</w:t>
      </w:r>
    </w:p>
    <w:p w:rsidR="00A363CC" w:rsidRDefault="00A363CC">
      <w:pPr>
        <w:pStyle w:val="afff2"/>
      </w:pPr>
      <w:r>
        <w:rPr>
          <w:rFonts w:hint="eastAsia"/>
        </w:rPr>
        <w:t xml:space="preserve">Micro-USB B         Micro-Universal Serial Bus B  </w:t>
      </w:r>
      <w:r w:rsidR="00106419">
        <w:rPr>
          <w:rFonts w:hint="eastAsia"/>
        </w:rPr>
        <w:t xml:space="preserve"> </w:t>
      </w:r>
      <w:r>
        <w:rPr>
          <w:rFonts w:hint="eastAsia"/>
        </w:rPr>
        <w:t>通用串行总线Micro-B型</w:t>
      </w:r>
    </w:p>
    <w:p w:rsidR="002F5901" w:rsidRDefault="002F5901">
      <w:pPr>
        <w:pStyle w:val="afff2"/>
      </w:pPr>
      <w:r>
        <w:rPr>
          <w:rFonts w:hint="eastAsia"/>
        </w:rPr>
        <w:t xml:space="preserve">PD                  Power Delivery                 </w:t>
      </w:r>
      <w:ins w:id="243" w:author="徐春莹" w:date="2016-10-10T15:29:00Z">
        <w:r w:rsidR="00186C2A">
          <w:rPr>
            <w:rFonts w:hint="eastAsia"/>
          </w:rPr>
          <w:t>？？</w:t>
        </w:r>
      </w:ins>
    </w:p>
    <w:p w:rsidR="00563598" w:rsidRDefault="00563598">
      <w:pPr>
        <w:pStyle w:val="afff2"/>
      </w:pPr>
      <w:r>
        <w:rPr>
          <w:rFonts w:hint="eastAsia"/>
        </w:rPr>
        <w:t>USB                 Universal Serial Bus           通用串行总线</w:t>
      </w:r>
    </w:p>
    <w:p w:rsidR="00563598" w:rsidRDefault="00563598">
      <w:pPr>
        <w:pStyle w:val="afff2"/>
      </w:pPr>
      <w:r>
        <w:rPr>
          <w:rFonts w:hint="eastAsia"/>
        </w:rPr>
        <w:t>USB A               Universal Serial Bus A         通用串行总线A型</w:t>
      </w:r>
    </w:p>
    <w:p w:rsidR="00563598" w:rsidRDefault="00563598" w:rsidP="00563598">
      <w:pPr>
        <w:pStyle w:val="afff2"/>
      </w:pPr>
      <w:r>
        <w:rPr>
          <w:rFonts w:hint="eastAsia"/>
        </w:rPr>
        <w:t xml:space="preserve">USB C               Universal Serial Bus </w:t>
      </w:r>
      <w:r w:rsidR="002F5901">
        <w:rPr>
          <w:rFonts w:hint="eastAsia"/>
        </w:rPr>
        <w:t>C</w:t>
      </w:r>
      <w:r>
        <w:rPr>
          <w:rFonts w:hint="eastAsia"/>
        </w:rPr>
        <w:t xml:space="preserve">         通用串行总线</w:t>
      </w:r>
      <w:r w:rsidR="002F5901">
        <w:rPr>
          <w:rFonts w:hint="eastAsia"/>
        </w:rPr>
        <w:t>C</w:t>
      </w:r>
      <w:r>
        <w:rPr>
          <w:rFonts w:hint="eastAsia"/>
        </w:rPr>
        <w:t>型</w:t>
      </w:r>
    </w:p>
    <w:p w:rsidR="00563598" w:rsidRPr="00563598" w:rsidRDefault="002F5901">
      <w:pPr>
        <w:pStyle w:val="afff2"/>
      </w:pPr>
      <w:r>
        <w:rPr>
          <w:rFonts w:hint="eastAsia"/>
        </w:rPr>
        <w:t>USB IF              USB Implementers Forum         通用串行总线实施论坛</w:t>
      </w:r>
    </w:p>
    <w:p w:rsidR="00563598" w:rsidRDefault="00563598">
      <w:pPr>
        <w:pStyle w:val="afff2"/>
      </w:pPr>
      <w:r>
        <w:rPr>
          <w:rFonts w:hint="eastAsia"/>
        </w:rPr>
        <w:t>VBUS                Voltage Bus                    总线电压（电源正极）</w:t>
      </w:r>
    </w:p>
    <w:p w:rsidR="005C276C" w:rsidRDefault="00003331">
      <w:pPr>
        <w:pStyle w:val="a9"/>
        <w:spacing w:before="312" w:after="312"/>
      </w:pPr>
      <w:bookmarkStart w:id="244" w:name="_GoBack"/>
      <w:bookmarkStart w:id="245" w:name="_Toc413399539"/>
      <w:bookmarkStart w:id="246" w:name="_Toc413399591"/>
      <w:bookmarkStart w:id="247" w:name="_Toc413399686"/>
      <w:bookmarkStart w:id="248" w:name="_Toc413399740"/>
      <w:bookmarkStart w:id="249" w:name="_Toc413400283"/>
      <w:bookmarkStart w:id="250" w:name="_Toc413681179"/>
      <w:bookmarkStart w:id="251" w:name="_Toc413826663"/>
      <w:bookmarkStart w:id="252" w:name="_Toc414343462"/>
      <w:bookmarkStart w:id="253" w:name="_Toc415670112"/>
      <w:bookmarkStart w:id="254" w:name="_Toc416941380"/>
      <w:bookmarkStart w:id="255" w:name="_Toc421610940"/>
      <w:bookmarkStart w:id="256" w:name="_Toc425261361"/>
      <w:bookmarkStart w:id="257" w:name="_Toc425261472"/>
      <w:bookmarkStart w:id="258" w:name="_Toc425416206"/>
      <w:bookmarkStart w:id="259" w:name="_Toc427679311"/>
      <w:bookmarkStart w:id="260" w:name="_Toc435012982"/>
      <w:bookmarkStart w:id="261" w:name="_Toc435628457"/>
      <w:bookmarkStart w:id="262" w:name="_Toc444261074"/>
      <w:bookmarkStart w:id="263" w:name="_Toc444261211"/>
      <w:bookmarkStart w:id="264" w:name="_Toc444589057"/>
      <w:bookmarkEnd w:id="134"/>
      <w:bookmarkEnd w:id="148"/>
      <w:bookmarkEnd w:id="149"/>
      <w:bookmarkEnd w:id="244"/>
      <w:r>
        <w:rPr>
          <w:rFonts w:hint="eastAsia"/>
        </w:rPr>
        <w:t>技术要求</w:t>
      </w:r>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p>
    <w:p w:rsidR="005C276C" w:rsidRDefault="00003331">
      <w:pPr>
        <w:pStyle w:val="aa"/>
        <w:spacing w:before="156" w:after="156"/>
        <w:ind w:left="0"/>
      </w:pPr>
      <w:bookmarkStart w:id="265" w:name="_Toc427679312"/>
      <w:bookmarkStart w:id="266" w:name="_Toc435012983"/>
      <w:bookmarkStart w:id="267" w:name="_Toc435628458"/>
      <w:bookmarkStart w:id="268" w:name="_Toc444261075"/>
      <w:bookmarkStart w:id="269" w:name="_Toc444261212"/>
      <w:bookmarkStart w:id="270" w:name="_Toc444589058"/>
      <w:bookmarkStart w:id="271" w:name="_Toc413399540"/>
      <w:bookmarkStart w:id="272" w:name="_Toc413399592"/>
      <w:bookmarkStart w:id="273" w:name="_Toc413399687"/>
      <w:bookmarkStart w:id="274" w:name="_Toc413399741"/>
      <w:bookmarkStart w:id="275" w:name="_Toc413400284"/>
      <w:bookmarkStart w:id="276" w:name="_Toc413681180"/>
      <w:bookmarkStart w:id="277" w:name="_Toc413826664"/>
      <w:bookmarkStart w:id="278" w:name="_Toc414343463"/>
      <w:bookmarkStart w:id="279" w:name="_Toc415670113"/>
      <w:bookmarkStart w:id="280" w:name="_Toc416941381"/>
      <w:bookmarkStart w:id="281" w:name="_Toc421610941"/>
      <w:bookmarkStart w:id="282" w:name="_Toc425261362"/>
      <w:bookmarkStart w:id="283" w:name="_Toc425261473"/>
      <w:bookmarkStart w:id="284" w:name="_Toc425416207"/>
      <w:r>
        <w:rPr>
          <w:rFonts w:hint="eastAsia"/>
        </w:rPr>
        <w:t>总体连接结构</w:t>
      </w:r>
      <w:bookmarkEnd w:id="265"/>
      <w:bookmarkEnd w:id="266"/>
      <w:bookmarkEnd w:id="267"/>
      <w:bookmarkEnd w:id="268"/>
      <w:bookmarkEnd w:id="269"/>
      <w:bookmarkEnd w:id="270"/>
    </w:p>
    <w:p w:rsidR="005C276C" w:rsidRDefault="00003331">
      <w:pPr>
        <w:pStyle w:val="afff2"/>
      </w:pPr>
      <w:r>
        <w:rPr>
          <w:rFonts w:ascii="Calibri" w:hAnsi="Calibri" w:hint="eastAsia"/>
        </w:rPr>
        <w:t>快速充电系统包括快速充电终端（含</w:t>
      </w:r>
      <w:r>
        <w:rPr>
          <w:rFonts w:hint="eastAsia"/>
        </w:rPr>
        <w:t>电池</w:t>
      </w:r>
      <w:r>
        <w:rPr>
          <w:rFonts w:ascii="Calibri" w:hAnsi="Calibri" w:hint="eastAsia"/>
        </w:rPr>
        <w:t>）</w:t>
      </w:r>
      <w:r>
        <w:rPr>
          <w:rFonts w:hint="eastAsia"/>
        </w:rPr>
        <w:t>、</w:t>
      </w:r>
      <w:r>
        <w:rPr>
          <w:rFonts w:ascii="Calibri" w:hAnsi="Calibri" w:hint="eastAsia"/>
        </w:rPr>
        <w:t>线缆和快速充电适配器</w:t>
      </w:r>
      <w:r>
        <w:rPr>
          <w:rFonts w:hint="eastAsia"/>
        </w:rPr>
        <w:t>。终端与适配器</w:t>
      </w:r>
      <w:r w:rsidR="0048107D">
        <w:rPr>
          <w:rFonts w:hint="eastAsia"/>
        </w:rPr>
        <w:t>通过协议</w:t>
      </w:r>
      <w:r>
        <w:rPr>
          <w:rFonts w:hint="eastAsia"/>
        </w:rPr>
        <w:t>进行握手</w:t>
      </w:r>
      <w:r w:rsidR="0048107D">
        <w:rPr>
          <w:rFonts w:hint="eastAsia"/>
        </w:rPr>
        <w:t>协商</w:t>
      </w:r>
      <w:r>
        <w:rPr>
          <w:rFonts w:hint="eastAsia"/>
        </w:rPr>
        <w:t>通信，判断双方是否满足快速充电功能要求以及适合的快速充电模式，由适配器根据协商的模式对终端进行充电。适配器和线缆应采用分离式设计。</w:t>
      </w:r>
    </w:p>
    <w:p w:rsidR="005C276C" w:rsidRDefault="00F65529">
      <w:pPr>
        <w:widowControl/>
        <w:jc w:val="center"/>
      </w:pPr>
      <w:r>
        <w:rPr>
          <w:rFonts w:ascii="宋体" w:hAnsi="宋体" w:cs="宋体"/>
          <w:noProof/>
          <w:kern w:val="0"/>
          <w:sz w:val="24"/>
        </w:rPr>
        <w:drawing>
          <wp:inline distT="0" distB="0" distL="0" distR="0">
            <wp:extent cx="4886325" cy="790575"/>
            <wp:effectExtent l="0" t="0" r="0" b="0"/>
            <wp:docPr id="2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
                    <pic:cNvPicPr>
                      <a:picLocks noChangeAspect="1" noChangeArrowheads="1"/>
                    </pic:cNvPicPr>
                  </pic:nvPicPr>
                  <pic:blipFill>
                    <a:blip r:embed="rId1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a:stretch>
                      <a:fillRect/>
                    </a:stretch>
                  </pic:blipFill>
                  <pic:spPr bwMode="auto">
                    <a:xfrm>
                      <a:off x="0" y="0"/>
                      <a:ext cx="4886325" cy="790575"/>
                    </a:xfrm>
                    <a:prstGeom prst="rect">
                      <a:avLst/>
                    </a:prstGeom>
                    <a:noFill/>
                    <a:ln>
                      <a:noFill/>
                    </a:ln>
                  </pic:spPr>
                </pic:pic>
              </a:graphicData>
            </a:graphic>
          </wp:inline>
        </w:drawing>
      </w:r>
    </w:p>
    <w:p w:rsidR="005C276C" w:rsidRDefault="00003331">
      <w:pPr>
        <w:pStyle w:val="a2"/>
        <w:spacing w:before="156" w:after="156"/>
      </w:pPr>
      <w:r>
        <w:rPr>
          <w:rFonts w:hint="eastAsia"/>
        </w:rPr>
        <w:t>快速充电系统总体连接结构</w:t>
      </w:r>
    </w:p>
    <w:p w:rsidR="005C276C" w:rsidRDefault="00003331">
      <w:pPr>
        <w:pStyle w:val="aa"/>
        <w:spacing w:before="156" w:after="156"/>
        <w:ind w:left="0"/>
      </w:pPr>
      <w:bookmarkStart w:id="285" w:name="_Toc427679313"/>
      <w:bookmarkStart w:id="286" w:name="_Toc435012984"/>
      <w:bookmarkStart w:id="287" w:name="_Toc435628459"/>
      <w:bookmarkStart w:id="288" w:name="_Toc444261076"/>
      <w:bookmarkStart w:id="289" w:name="_Toc444261213"/>
      <w:bookmarkStart w:id="290" w:name="_Toc444589059"/>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r>
        <w:rPr>
          <w:rFonts w:hint="eastAsia"/>
        </w:rPr>
        <w:t>系统</w:t>
      </w:r>
      <w:ins w:id="291" w:author="何桂立" w:date="2016-06-30T09:17:00Z">
        <w:r w:rsidR="009C0F2D">
          <w:rPr>
            <w:rFonts w:hint="eastAsia"/>
          </w:rPr>
          <w:t>适配</w:t>
        </w:r>
      </w:ins>
      <w:r>
        <w:rPr>
          <w:rFonts w:hint="eastAsia"/>
        </w:rPr>
        <w:t>要求</w:t>
      </w:r>
      <w:bookmarkEnd w:id="285"/>
      <w:bookmarkEnd w:id="286"/>
      <w:bookmarkEnd w:id="287"/>
      <w:bookmarkEnd w:id="288"/>
      <w:bookmarkEnd w:id="289"/>
      <w:bookmarkEnd w:id="290"/>
    </w:p>
    <w:p w:rsidR="005C276C" w:rsidRDefault="00003331">
      <w:pPr>
        <w:pStyle w:val="ab"/>
        <w:spacing w:before="156" w:after="156"/>
      </w:pPr>
      <w:bookmarkStart w:id="292" w:name="_Toc413399542"/>
      <w:bookmarkStart w:id="293" w:name="_Toc415670115"/>
      <w:bookmarkStart w:id="294" w:name="_Toc416941383"/>
      <w:bookmarkStart w:id="295" w:name="_Toc421610943"/>
      <w:bookmarkStart w:id="296" w:name="_Toc425261364"/>
      <w:bookmarkStart w:id="297" w:name="_Toc425261475"/>
      <w:bookmarkStart w:id="298" w:name="_Toc425416209"/>
      <w:bookmarkStart w:id="299" w:name="_Toc427679314"/>
      <w:bookmarkStart w:id="300" w:name="_Toc435012985"/>
      <w:bookmarkStart w:id="301" w:name="_Toc444261077"/>
      <w:r>
        <w:rPr>
          <w:rFonts w:hint="eastAsia"/>
        </w:rPr>
        <w:t>兼容性</w:t>
      </w:r>
      <w:bookmarkEnd w:id="292"/>
      <w:bookmarkEnd w:id="293"/>
      <w:bookmarkEnd w:id="294"/>
      <w:bookmarkEnd w:id="295"/>
      <w:bookmarkEnd w:id="296"/>
      <w:bookmarkEnd w:id="297"/>
      <w:bookmarkEnd w:id="298"/>
      <w:bookmarkEnd w:id="299"/>
      <w:bookmarkEnd w:id="300"/>
      <w:bookmarkEnd w:id="301"/>
    </w:p>
    <w:p w:rsidR="005C276C" w:rsidRPr="008F6F7A" w:rsidRDefault="00003331">
      <w:pPr>
        <w:pStyle w:val="ab"/>
        <w:numPr>
          <w:ilvl w:val="3"/>
          <w:numId w:val="3"/>
        </w:numPr>
        <w:spacing w:before="156" w:after="156"/>
      </w:pPr>
      <w:bookmarkStart w:id="302" w:name="_Toc427679315"/>
      <w:bookmarkStart w:id="303" w:name="_Toc435012986"/>
      <w:bookmarkStart w:id="304" w:name="_Toc444261078"/>
      <w:r w:rsidRPr="008F6F7A">
        <w:rPr>
          <w:rFonts w:hint="eastAsia"/>
        </w:rPr>
        <w:t>纵向兼容</w:t>
      </w:r>
      <w:bookmarkEnd w:id="302"/>
      <w:bookmarkEnd w:id="303"/>
      <w:bookmarkEnd w:id="304"/>
    </w:p>
    <w:p w:rsidR="005C276C" w:rsidRDefault="00003331">
      <w:pPr>
        <w:ind w:firstLineChars="200" w:firstLine="420"/>
      </w:pPr>
      <w:del w:id="305" w:author="何桂立" w:date="2016-06-30T09:36:00Z">
        <w:r w:rsidDel="00B931FF">
          <w:rPr>
            <w:rFonts w:hint="eastAsia"/>
          </w:rPr>
          <w:delText>快速充电系统</w:delText>
        </w:r>
        <w:r w:rsidDel="00B931FF">
          <w:rPr>
            <w:rFonts w:ascii="Calibri" w:hAnsi="Calibri" w:hint="eastAsia"/>
          </w:rPr>
          <w:delText>应能识别</w:delText>
        </w:r>
      </w:del>
      <w:ins w:id="306" w:author="徐春莹" w:date="2016-10-13T15:23:00Z">
        <w:r w:rsidR="00BA012D">
          <w:rPr>
            <w:rFonts w:ascii="Calibri" w:hAnsi="Calibri" w:hint="eastAsia"/>
          </w:rPr>
          <w:t>终端</w:t>
        </w:r>
      </w:ins>
      <w:del w:id="307" w:author="徐春莹" w:date="2016-10-13T15:23:00Z">
        <w:r w:rsidDel="00BA012D">
          <w:rPr>
            <w:rFonts w:ascii="Calibri" w:hAnsi="Calibri" w:hint="eastAsia"/>
          </w:rPr>
          <w:delText>适配器</w:delText>
        </w:r>
      </w:del>
      <w:ins w:id="308" w:author="何桂立" w:date="2016-06-30T09:36:00Z">
        <w:r w:rsidR="00B931FF">
          <w:rPr>
            <w:rFonts w:ascii="Calibri" w:hAnsi="Calibri" w:hint="eastAsia"/>
          </w:rPr>
          <w:t>应能识别</w:t>
        </w:r>
      </w:ins>
      <w:del w:id="309" w:author="何桂立" w:date="2016-06-30T09:36:00Z">
        <w:r w:rsidDel="00B931FF">
          <w:rPr>
            <w:rFonts w:ascii="Calibri" w:hAnsi="Calibri" w:hint="eastAsia"/>
          </w:rPr>
          <w:delText>、</w:delText>
        </w:r>
      </w:del>
      <w:r>
        <w:rPr>
          <w:rFonts w:ascii="Calibri" w:hAnsi="Calibri" w:hint="eastAsia"/>
        </w:rPr>
        <w:t>线缆和</w:t>
      </w:r>
      <w:del w:id="310" w:author="徐春莹" w:date="2016-10-13T15:23:00Z">
        <w:r w:rsidDel="00BA012D">
          <w:rPr>
            <w:rFonts w:ascii="Calibri" w:hAnsi="Calibri" w:hint="eastAsia"/>
          </w:rPr>
          <w:delText>终端</w:delText>
        </w:r>
      </w:del>
      <w:ins w:id="311" w:author="徐春莹" w:date="2016-10-13T15:23:00Z">
        <w:r w:rsidR="00BA012D">
          <w:rPr>
            <w:rFonts w:ascii="Calibri" w:hAnsi="Calibri" w:hint="eastAsia"/>
          </w:rPr>
          <w:t>适配器</w:t>
        </w:r>
      </w:ins>
      <w:r>
        <w:rPr>
          <w:rFonts w:ascii="Calibri" w:hAnsi="Calibri" w:hint="eastAsia"/>
        </w:rPr>
        <w:t>是否满足快速充电要求，并采取相</w:t>
      </w:r>
      <w:r>
        <w:rPr>
          <w:rFonts w:ascii="Calibri" w:hAnsi="Calibri" w:hint="eastAsia"/>
        </w:rPr>
        <w:lastRenderedPageBreak/>
        <w:t>应</w:t>
      </w:r>
      <w:r w:rsidR="0035296A">
        <w:rPr>
          <w:rFonts w:ascii="Calibri" w:hAnsi="Calibri" w:hint="eastAsia"/>
        </w:rPr>
        <w:t>的普通</w:t>
      </w:r>
      <w:r>
        <w:rPr>
          <w:rFonts w:ascii="Calibri" w:hAnsi="Calibri" w:hint="eastAsia"/>
        </w:rPr>
        <w:t>充电模式</w:t>
      </w:r>
      <w:r w:rsidR="0035296A">
        <w:rPr>
          <w:rFonts w:ascii="Calibri" w:hAnsi="Calibri" w:hint="eastAsia"/>
        </w:rPr>
        <w:t>或快速充电模式</w:t>
      </w:r>
      <w:r>
        <w:rPr>
          <w:rFonts w:ascii="Calibri" w:hAnsi="Calibri" w:hint="eastAsia"/>
        </w:rPr>
        <w:t>。</w:t>
      </w:r>
    </w:p>
    <w:p w:rsidR="005C276C" w:rsidRPr="0052192A" w:rsidRDefault="00003331">
      <w:pPr>
        <w:pStyle w:val="ab"/>
        <w:numPr>
          <w:ilvl w:val="3"/>
          <w:numId w:val="3"/>
        </w:numPr>
        <w:spacing w:before="156" w:after="156"/>
      </w:pPr>
      <w:bookmarkStart w:id="312" w:name="_Toc427679316"/>
      <w:bookmarkStart w:id="313" w:name="_Toc435012987"/>
      <w:bookmarkStart w:id="314" w:name="_Toc444261079"/>
      <w:r w:rsidRPr="0052192A">
        <w:rPr>
          <w:rFonts w:hint="eastAsia"/>
        </w:rPr>
        <w:t>横向兼容</w:t>
      </w:r>
      <w:bookmarkEnd w:id="312"/>
      <w:bookmarkEnd w:id="313"/>
      <w:bookmarkEnd w:id="314"/>
    </w:p>
    <w:p w:rsidR="00E247B5" w:rsidRDefault="0048107D" w:rsidP="00E247B5">
      <w:pPr>
        <w:pStyle w:val="afff2"/>
      </w:pPr>
      <w:r>
        <w:t>a.</w:t>
      </w:r>
      <w:r w:rsidR="00E247B5">
        <w:rPr>
          <w:rFonts w:hint="eastAsia"/>
        </w:rPr>
        <w:t>快速充电系统</w:t>
      </w:r>
      <w:r w:rsidR="00B931FF">
        <w:rPr>
          <w:rFonts w:hint="eastAsia"/>
        </w:rPr>
        <w:t>中的适配器和终端</w:t>
      </w:r>
      <w:r w:rsidR="00E247B5">
        <w:rPr>
          <w:rFonts w:hint="eastAsia"/>
        </w:rPr>
        <w:t>应</w:t>
      </w:r>
      <w:r w:rsidR="00A02FE6">
        <w:rPr>
          <w:rFonts w:hint="eastAsia"/>
        </w:rPr>
        <w:t>采</w:t>
      </w:r>
      <w:r w:rsidR="00E247B5">
        <w:rPr>
          <w:rFonts w:hint="eastAsia"/>
        </w:rPr>
        <w:t>用本标准</w:t>
      </w:r>
      <w:r w:rsidR="00B931FF">
        <w:rPr>
          <w:rFonts w:hint="eastAsia"/>
        </w:rPr>
        <w:t>规定</w:t>
      </w:r>
      <w:r w:rsidR="00E247B5">
        <w:rPr>
          <w:rFonts w:hint="eastAsia"/>
        </w:rPr>
        <w:t>的快速充电协议,以保证不同品牌的适配器和终端最大程度的实现横向兼容。</w:t>
      </w:r>
    </w:p>
    <w:p w:rsidR="0048107D" w:rsidRDefault="0048107D" w:rsidP="00E247B5">
      <w:pPr>
        <w:pStyle w:val="afff2"/>
      </w:pPr>
      <w:r>
        <w:rPr>
          <w:rFonts w:hint="eastAsia"/>
        </w:rPr>
        <w:t>b.</w:t>
      </w:r>
      <w:r w:rsidR="008F6F7A">
        <w:rPr>
          <w:rFonts w:hint="eastAsia"/>
        </w:rPr>
        <w:t>快速</w:t>
      </w:r>
      <w:r w:rsidR="009F084E">
        <w:rPr>
          <w:rFonts w:hint="eastAsia"/>
        </w:rPr>
        <w:t>充电系统中的终端应</w:t>
      </w:r>
      <w:r w:rsidR="00A02FE6">
        <w:rPr>
          <w:rFonts w:hint="eastAsia"/>
        </w:rPr>
        <w:t>采</w:t>
      </w:r>
      <w:r w:rsidR="009F084E">
        <w:rPr>
          <w:rFonts w:hint="eastAsia"/>
        </w:rPr>
        <w:t>用本标准推荐的任</w:t>
      </w:r>
      <w:r w:rsidR="003D45ED">
        <w:rPr>
          <w:rFonts w:hint="eastAsia"/>
        </w:rPr>
        <w:t>一种快速充电协议</w:t>
      </w:r>
      <w:r>
        <w:rPr>
          <w:rFonts w:hint="eastAsia"/>
        </w:rPr>
        <w:t>。</w:t>
      </w:r>
    </w:p>
    <w:p w:rsidR="0040539F" w:rsidRDefault="0048107D" w:rsidP="0040539F">
      <w:pPr>
        <w:pStyle w:val="afff2"/>
      </w:pPr>
      <w:r>
        <w:rPr>
          <w:rFonts w:hint="eastAsia"/>
        </w:rPr>
        <w:t>c.</w:t>
      </w:r>
      <w:r w:rsidR="00B931FF">
        <w:rPr>
          <w:rFonts w:hint="eastAsia"/>
        </w:rPr>
        <w:t>快速充电系统中的</w:t>
      </w:r>
      <w:r w:rsidR="003D45ED">
        <w:rPr>
          <w:rFonts w:hint="eastAsia"/>
        </w:rPr>
        <w:t>适配器</w:t>
      </w:r>
      <w:r w:rsidR="006D423D">
        <w:rPr>
          <w:rFonts w:hint="eastAsia"/>
        </w:rPr>
        <w:t>应</w:t>
      </w:r>
      <w:r w:rsidR="003D45ED">
        <w:rPr>
          <w:rFonts w:hint="eastAsia"/>
        </w:rPr>
        <w:t>能兼容本标准</w:t>
      </w:r>
      <w:r w:rsidR="00B931FF">
        <w:rPr>
          <w:rFonts w:hint="eastAsia"/>
        </w:rPr>
        <w:t>规定</w:t>
      </w:r>
      <w:r w:rsidR="003D45ED">
        <w:rPr>
          <w:rFonts w:hint="eastAsia"/>
        </w:rPr>
        <w:t>的</w:t>
      </w:r>
      <w:r w:rsidR="006D423D">
        <w:rPr>
          <w:rFonts w:hint="eastAsia"/>
        </w:rPr>
        <w:t>一种或多</w:t>
      </w:r>
      <w:r w:rsidR="003D45ED">
        <w:rPr>
          <w:rFonts w:hint="eastAsia"/>
        </w:rPr>
        <w:t>种快速充电协议。</w:t>
      </w:r>
    </w:p>
    <w:p w:rsidR="003D45ED" w:rsidRDefault="009D3D8F" w:rsidP="00E247B5">
      <w:pPr>
        <w:pStyle w:val="afff2"/>
      </w:pPr>
      <w:r>
        <w:t>d</w:t>
      </w:r>
      <w:r w:rsidR="0040539F">
        <w:t>.</w:t>
      </w:r>
      <w:r w:rsidR="0040539F">
        <w:rPr>
          <w:rFonts w:hint="eastAsia"/>
        </w:rPr>
        <w:t>本标准规定了一种适用于适配器侧和终端侧均采用USB C型接口的快速充电系统的协议</w:t>
      </w:r>
      <w:r>
        <w:rPr>
          <w:rFonts w:hint="eastAsia"/>
        </w:rPr>
        <w:t>（见附录A）</w:t>
      </w:r>
      <w:r w:rsidR="0040539F">
        <w:rPr>
          <w:rFonts w:hint="eastAsia"/>
        </w:rPr>
        <w:t>。</w:t>
      </w:r>
    </w:p>
    <w:p w:rsidR="00E8043B" w:rsidRDefault="00A02FE6" w:rsidP="00E8043B">
      <w:pPr>
        <w:pStyle w:val="afff2"/>
      </w:pPr>
      <w:r>
        <w:rPr>
          <w:rFonts w:hint="eastAsia"/>
        </w:rPr>
        <w:t>e</w:t>
      </w:r>
      <w:r w:rsidR="0048107D">
        <w:rPr>
          <w:rFonts w:hint="eastAsia"/>
        </w:rPr>
        <w:t>.</w:t>
      </w:r>
      <w:r w:rsidR="00E8043B">
        <w:rPr>
          <w:rFonts w:hint="eastAsia"/>
        </w:rPr>
        <w:t>本标准</w:t>
      </w:r>
      <w:r w:rsidR="0040539F">
        <w:rPr>
          <w:rFonts w:hint="eastAsia"/>
        </w:rPr>
        <w:t>规定了</w:t>
      </w:r>
      <w:r w:rsidR="00E8043B">
        <w:rPr>
          <w:rFonts w:hint="eastAsia"/>
        </w:rPr>
        <w:t>四种</w:t>
      </w:r>
      <w:r w:rsidR="009D3D8F">
        <w:rPr>
          <w:rFonts w:hint="eastAsia"/>
        </w:rPr>
        <w:t>适用于适配器侧采用USB A型接口以及终端侧采用USB B型、USB C型接口的快速充电系统的</w:t>
      </w:r>
      <w:r w:rsidR="00E8043B">
        <w:rPr>
          <w:rFonts w:hint="eastAsia"/>
        </w:rPr>
        <w:t>协议，分别为</w:t>
      </w:r>
      <w:r w:rsidR="00C942C5">
        <w:rPr>
          <w:rFonts w:hint="eastAsia"/>
        </w:rPr>
        <w:t>FB</w:t>
      </w:r>
      <w:r w:rsidR="00E8043B">
        <w:rPr>
          <w:rFonts w:hint="eastAsia"/>
        </w:rPr>
        <w:t>、</w:t>
      </w:r>
      <w:r w:rsidR="00C942C5">
        <w:rPr>
          <w:rFonts w:hint="eastAsia"/>
        </w:rPr>
        <w:t>FC</w:t>
      </w:r>
      <w:r w:rsidR="00E8043B">
        <w:rPr>
          <w:rFonts w:hint="eastAsia"/>
        </w:rPr>
        <w:t>、</w:t>
      </w:r>
      <w:r w:rsidR="00C942C5">
        <w:rPr>
          <w:rFonts w:hint="eastAsia"/>
        </w:rPr>
        <w:t>FD</w:t>
      </w:r>
      <w:r w:rsidR="00E8043B">
        <w:rPr>
          <w:rFonts w:hint="eastAsia"/>
        </w:rPr>
        <w:t>、</w:t>
      </w:r>
      <w:r w:rsidR="00C942C5">
        <w:rPr>
          <w:rFonts w:hint="eastAsia"/>
        </w:rPr>
        <w:t>FE</w:t>
      </w:r>
      <w:r w:rsidR="00E8043B">
        <w:rPr>
          <w:rFonts w:hint="eastAsia"/>
        </w:rPr>
        <w:t>。其中</w:t>
      </w:r>
      <w:r w:rsidR="00C942C5">
        <w:rPr>
          <w:rFonts w:hint="eastAsia"/>
        </w:rPr>
        <w:t>FB</w:t>
      </w:r>
      <w:r w:rsidR="00E8043B">
        <w:rPr>
          <w:rFonts w:hint="eastAsia"/>
        </w:rPr>
        <w:t>支持Ⅰ型快速充电和Ⅱ型快速充电，</w:t>
      </w:r>
      <w:r w:rsidR="00C942C5">
        <w:rPr>
          <w:rFonts w:hint="eastAsia"/>
        </w:rPr>
        <w:t>FC</w:t>
      </w:r>
      <w:r w:rsidR="00E8043B">
        <w:rPr>
          <w:rFonts w:hint="eastAsia"/>
        </w:rPr>
        <w:t>和</w:t>
      </w:r>
      <w:r w:rsidR="00C942C5">
        <w:rPr>
          <w:rFonts w:hint="eastAsia"/>
        </w:rPr>
        <w:t>FD</w:t>
      </w:r>
      <w:r w:rsidR="00E8043B">
        <w:rPr>
          <w:rFonts w:hint="eastAsia"/>
        </w:rPr>
        <w:t>支持Ⅰ型快速充电，</w:t>
      </w:r>
      <w:r w:rsidR="00C942C5">
        <w:rPr>
          <w:rFonts w:hint="eastAsia"/>
        </w:rPr>
        <w:t>FE</w:t>
      </w:r>
      <w:r w:rsidR="00E8043B">
        <w:rPr>
          <w:rFonts w:hint="eastAsia"/>
        </w:rPr>
        <w:t>支持Ⅱ型快速充电</w:t>
      </w:r>
      <w:r w:rsidR="009D3D8F">
        <w:t>(</w:t>
      </w:r>
      <w:r w:rsidR="009D3D8F">
        <w:rPr>
          <w:rFonts w:hint="eastAsia"/>
        </w:rPr>
        <w:t>见附录</w:t>
      </w:r>
      <w:r w:rsidR="009D3D8F">
        <w:t>B</w:t>
      </w:r>
      <w:r w:rsidR="009D3D8F">
        <w:rPr>
          <w:rFonts w:hint="eastAsia"/>
        </w:rPr>
        <w:t>、附录</w:t>
      </w:r>
      <w:r w:rsidR="009D3D8F">
        <w:t>C</w:t>
      </w:r>
      <w:r w:rsidR="009D3D8F">
        <w:rPr>
          <w:rFonts w:hint="eastAsia"/>
        </w:rPr>
        <w:t>、附录</w:t>
      </w:r>
      <w:r w:rsidR="009D3D8F">
        <w:t>D</w:t>
      </w:r>
      <w:r w:rsidR="009D3D8F">
        <w:rPr>
          <w:rFonts w:hint="eastAsia"/>
        </w:rPr>
        <w:t>、附录</w:t>
      </w:r>
      <w:r w:rsidR="009D3D8F">
        <w:t>E)</w:t>
      </w:r>
      <w:r w:rsidR="00E8043B">
        <w:rPr>
          <w:rFonts w:hint="eastAsia"/>
        </w:rPr>
        <w:t>。</w:t>
      </w:r>
    </w:p>
    <w:p w:rsidR="005C276C" w:rsidRPr="00841F02" w:rsidDel="00BA012D" w:rsidRDefault="00003331">
      <w:pPr>
        <w:pStyle w:val="ab"/>
        <w:spacing w:before="156" w:after="156"/>
        <w:rPr>
          <w:del w:id="315" w:author="徐春莹" w:date="2016-10-13T15:25:00Z"/>
        </w:rPr>
      </w:pPr>
      <w:bookmarkStart w:id="316" w:name="_Toc427679317"/>
      <w:bookmarkStart w:id="317" w:name="_Toc435012988"/>
      <w:bookmarkStart w:id="318" w:name="_Toc444261080"/>
      <w:bookmarkStart w:id="319" w:name="_Toc425261365"/>
      <w:bookmarkStart w:id="320" w:name="_Toc425261476"/>
      <w:bookmarkStart w:id="321" w:name="_Toc425416210"/>
      <w:del w:id="322" w:author="徐春莹" w:date="2016-10-13T15:25:00Z">
        <w:r w:rsidRPr="00841F02" w:rsidDel="00BA012D">
          <w:rPr>
            <w:rFonts w:hint="eastAsia"/>
          </w:rPr>
          <w:delText>快速充电速率要求</w:delText>
        </w:r>
      </w:del>
      <w:bookmarkEnd w:id="316"/>
      <w:bookmarkEnd w:id="317"/>
      <w:bookmarkEnd w:id="318"/>
      <w:ins w:id="323" w:author="何桂立" w:date="2016-06-30T09:14:00Z">
        <w:del w:id="324" w:author="徐春莹" w:date="2016-10-13T15:25:00Z">
          <w:r w:rsidR="009C0F2D" w:rsidDel="00BA012D">
            <w:rPr>
              <w:rFonts w:hint="eastAsia"/>
            </w:rPr>
            <w:delText>（</w:delText>
          </w:r>
        </w:del>
      </w:ins>
      <w:ins w:id="325" w:author="何桂立" w:date="2016-06-30T09:15:00Z">
        <w:del w:id="326" w:author="徐春莹" w:date="2016-10-13T15:25:00Z">
          <w:r w:rsidR="009C0F2D" w:rsidDel="00BA012D">
            <w:rPr>
              <w:rFonts w:hint="eastAsia"/>
            </w:rPr>
            <w:delText>？此条要求不明确对象</w:delText>
          </w:r>
        </w:del>
      </w:ins>
      <w:ins w:id="327" w:author="何桂立" w:date="2016-06-30T09:16:00Z">
        <w:del w:id="328" w:author="徐春莹" w:date="2016-10-13T15:25:00Z">
          <w:r w:rsidR="009C0F2D" w:rsidDel="00BA012D">
            <w:rPr>
              <w:rFonts w:hint="eastAsia"/>
            </w:rPr>
            <w:delText>，建议删除</w:delText>
          </w:r>
        </w:del>
      </w:ins>
      <w:ins w:id="329" w:author="何桂立" w:date="2016-06-30T09:14:00Z">
        <w:del w:id="330" w:author="徐春莹" w:date="2016-10-13T15:25:00Z">
          <w:r w:rsidR="009C0F2D" w:rsidDel="00BA012D">
            <w:rPr>
              <w:rFonts w:hint="eastAsia"/>
            </w:rPr>
            <w:delText>）</w:delText>
          </w:r>
        </w:del>
      </w:ins>
    </w:p>
    <w:p w:rsidR="005C276C" w:rsidDel="00BA012D" w:rsidRDefault="00153708" w:rsidP="00D2047C">
      <w:pPr>
        <w:pStyle w:val="afff2"/>
        <w:rPr>
          <w:del w:id="331" w:author="徐春莹" w:date="2016-10-13T15:25:00Z"/>
        </w:rPr>
      </w:pPr>
      <w:bookmarkStart w:id="332" w:name="_Toc427679318"/>
      <w:del w:id="333" w:author="徐春莹" w:date="2016-10-13T15:25:00Z">
        <w:r w:rsidDel="00BA012D">
          <w:rPr>
            <w:rFonts w:hint="eastAsia"/>
          </w:rPr>
          <w:delText>在2</w:delText>
        </w:r>
        <w:r w:rsidR="00393649" w:rsidDel="00BA012D">
          <w:rPr>
            <w:rFonts w:hint="eastAsia"/>
          </w:rPr>
          <w:delText>3</w:delText>
        </w:r>
        <w:r w:rsidDel="00BA012D">
          <w:rPr>
            <w:rFonts w:hint="eastAsia"/>
          </w:rPr>
          <w:delText>±2℃时,</w:delText>
        </w:r>
        <w:r w:rsidDel="00BA012D">
          <w:rPr>
            <w:rFonts w:hint="eastAsia"/>
          </w:rPr>
          <w:delText>快速充电系统中的适配器</w:delText>
        </w:r>
        <w:r w:rsidDel="00BA012D">
          <w:rPr>
            <w:rFonts w:hint="eastAsia"/>
          </w:rPr>
          <w:delText>、</w:delText>
        </w:r>
      </w:del>
      <w:ins w:id="334" w:author="何桂立" w:date="2016-06-30T09:44:00Z">
        <w:del w:id="335" w:author="徐春莹" w:date="2016-10-13T15:25:00Z">
          <w:r w:rsidR="00B931FF" w:rsidDel="00BA012D">
            <w:rPr>
              <w:rFonts w:hint="eastAsia"/>
            </w:rPr>
            <w:delText>与符合快速充电要求的</w:delText>
          </w:r>
        </w:del>
      </w:ins>
      <w:del w:id="336" w:author="徐春莹" w:date="2016-10-13T15:25:00Z">
        <w:r w:rsidDel="00BA012D">
          <w:rPr>
            <w:rFonts w:hint="eastAsia"/>
          </w:rPr>
          <w:delText>线缆和终端</w:delText>
        </w:r>
        <w:r w:rsidDel="00BA012D">
          <w:rPr>
            <w:rFonts w:hint="eastAsia"/>
          </w:rPr>
          <w:delText>为</w:delText>
        </w:r>
        <w:r w:rsidRPr="002A6C36" w:rsidDel="00BA012D">
          <w:rPr>
            <w:rFonts w:hint="eastAsia"/>
          </w:rPr>
          <w:delText>标准配置</w:delText>
        </w:r>
        <w:r w:rsidDel="00BA012D">
          <w:rPr>
            <w:rFonts w:hint="eastAsia"/>
          </w:rPr>
          <w:delText>时</w:delText>
        </w:r>
      </w:del>
      <w:ins w:id="337" w:author="何桂立" w:date="2016-06-30T09:44:00Z">
        <w:del w:id="338" w:author="徐春莹" w:date="2016-10-13T15:25:00Z">
          <w:r w:rsidR="00B931FF" w:rsidDel="00BA012D">
            <w:rPr>
              <w:rFonts w:hint="eastAsia"/>
            </w:rPr>
            <w:delText>配合时</w:delText>
          </w:r>
        </w:del>
      </w:ins>
      <w:del w:id="339" w:author="徐春莹" w:date="2016-10-13T15:25:00Z">
        <w:r w:rsidDel="00BA012D">
          <w:rPr>
            <w:rFonts w:hint="eastAsia"/>
          </w:rPr>
          <w:delText>，</w:delText>
        </w:r>
        <w:r w:rsidDel="00BA012D">
          <w:rPr>
            <w:rFonts w:hint="eastAsia"/>
          </w:rPr>
          <w:delText>系统充电</w:delText>
        </w:r>
      </w:del>
      <w:ins w:id="340" w:author="何桂立" w:date="2016-06-30T09:45:00Z">
        <w:del w:id="341" w:author="徐春莹" w:date="2016-10-13T15:25:00Z">
          <w:r w:rsidR="00B931FF" w:rsidDel="00BA012D">
            <w:rPr>
              <w:rFonts w:hint="eastAsia"/>
            </w:rPr>
            <w:delText>应能</w:delText>
          </w:r>
        </w:del>
      </w:ins>
      <w:del w:id="342" w:author="徐春莹" w:date="2016-10-13T15:25:00Z">
        <w:r w:rsidRPr="00897BF1" w:rsidDel="00BA012D">
          <w:rPr>
            <w:rFonts w:hint="eastAsia"/>
          </w:rPr>
          <w:delText>从初始</w:delText>
        </w:r>
        <w:r w:rsidDel="00BA012D">
          <w:rPr>
            <w:rFonts w:hint="eastAsia"/>
          </w:rPr>
          <w:delText>充电</w:delText>
        </w:r>
        <w:r w:rsidRPr="00897BF1" w:rsidDel="00BA012D">
          <w:rPr>
            <w:rFonts w:hint="eastAsia"/>
          </w:rPr>
          <w:delText>状态开始充电30分钟，该期间</w:delText>
        </w:r>
        <w:r w:rsidDel="00BA012D">
          <w:rPr>
            <w:rFonts w:hint="eastAsia"/>
          </w:rPr>
          <w:delText>进入电池平均</w:delText>
        </w:r>
        <w:r w:rsidR="002E48F8" w:rsidDel="00BA012D">
          <w:rPr>
            <w:rFonts w:hint="eastAsia"/>
          </w:rPr>
          <w:delText>输入电流</w:delText>
        </w:r>
        <w:r w:rsidRPr="00897BF1" w:rsidDel="00BA012D">
          <w:rPr>
            <w:rFonts w:hint="eastAsia"/>
          </w:rPr>
          <w:delText>大于等于</w:delText>
        </w:r>
        <w:r w:rsidR="002E48F8" w:rsidDel="00BA012D">
          <w:rPr>
            <w:rFonts w:hint="eastAsia"/>
          </w:rPr>
          <w:delText>3A</w:delText>
        </w:r>
        <w:r w:rsidRPr="00897BF1" w:rsidDel="00BA012D">
          <w:rPr>
            <w:rFonts w:hint="eastAsia"/>
          </w:rPr>
          <w:delText>或总充电量大于等于电池</w:delText>
        </w:r>
        <w:r w:rsidR="005A67F1" w:rsidDel="00BA012D">
          <w:rPr>
            <w:rFonts w:hint="eastAsia"/>
          </w:rPr>
          <w:delText>标称</w:delText>
        </w:r>
        <w:r w:rsidRPr="00897BF1" w:rsidDel="00BA012D">
          <w:rPr>
            <w:rFonts w:hint="eastAsia"/>
          </w:rPr>
          <w:delText>容量的60%</w:delText>
        </w:r>
        <w:r w:rsidDel="00BA012D">
          <w:rPr>
            <w:rFonts w:hint="eastAsia"/>
          </w:rPr>
          <w:delText>。</w:delText>
        </w:r>
        <w:bookmarkEnd w:id="332"/>
      </w:del>
    </w:p>
    <w:p w:rsidR="005C276C" w:rsidRDefault="00003331">
      <w:pPr>
        <w:pStyle w:val="aa"/>
        <w:spacing w:before="156" w:after="156"/>
        <w:ind w:left="0"/>
      </w:pPr>
      <w:bookmarkStart w:id="343" w:name="_Toc413399545"/>
      <w:bookmarkStart w:id="344" w:name="_Toc413399593"/>
      <w:bookmarkStart w:id="345" w:name="_Toc413399688"/>
      <w:bookmarkStart w:id="346" w:name="_Toc413399742"/>
      <w:bookmarkStart w:id="347" w:name="_Toc413400285"/>
      <w:bookmarkStart w:id="348" w:name="_Toc413681181"/>
      <w:bookmarkStart w:id="349" w:name="_Toc413826665"/>
      <w:bookmarkStart w:id="350" w:name="_Toc414343464"/>
      <w:bookmarkStart w:id="351" w:name="_Toc415670120"/>
      <w:bookmarkStart w:id="352" w:name="_Toc416941388"/>
      <w:bookmarkStart w:id="353" w:name="_Toc421610948"/>
      <w:bookmarkStart w:id="354" w:name="_Toc425261369"/>
      <w:bookmarkStart w:id="355" w:name="_Toc425261480"/>
      <w:bookmarkStart w:id="356" w:name="_Toc425416214"/>
      <w:bookmarkStart w:id="357" w:name="_Toc427679323"/>
      <w:bookmarkStart w:id="358" w:name="_Toc435012993"/>
      <w:bookmarkStart w:id="359" w:name="_Toc435628461"/>
      <w:bookmarkStart w:id="360" w:name="_Toc444261081"/>
      <w:bookmarkStart w:id="361" w:name="_Toc444261214"/>
      <w:bookmarkStart w:id="362" w:name="_Toc444589060"/>
      <w:bookmarkEnd w:id="319"/>
      <w:bookmarkEnd w:id="320"/>
      <w:bookmarkEnd w:id="321"/>
      <w:r>
        <w:rPr>
          <w:rFonts w:hint="eastAsia"/>
        </w:rPr>
        <w:t>快速充电适配器</w:t>
      </w:r>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p>
    <w:p w:rsidR="005C276C" w:rsidRDefault="006B0CE1">
      <w:pPr>
        <w:pStyle w:val="ab"/>
        <w:spacing w:before="156" w:after="156"/>
      </w:pPr>
      <w:bookmarkStart w:id="363" w:name="_Toc425261370"/>
      <w:bookmarkStart w:id="364" w:name="_Toc425261481"/>
      <w:bookmarkStart w:id="365" w:name="_Toc425416215"/>
      <w:bookmarkStart w:id="366" w:name="_Toc427679324"/>
      <w:bookmarkStart w:id="367" w:name="_Toc435012994"/>
      <w:bookmarkStart w:id="368" w:name="_Toc444261082"/>
      <w:r>
        <w:rPr>
          <w:rFonts w:hint="eastAsia"/>
        </w:rPr>
        <w:t>输入输出接口要求</w:t>
      </w:r>
      <w:bookmarkEnd w:id="363"/>
      <w:bookmarkEnd w:id="364"/>
      <w:bookmarkEnd w:id="365"/>
      <w:bookmarkEnd w:id="366"/>
      <w:bookmarkEnd w:id="367"/>
      <w:bookmarkEnd w:id="368"/>
    </w:p>
    <w:p w:rsidR="00563598" w:rsidRDefault="006B0CE1">
      <w:pPr>
        <w:pStyle w:val="afff2"/>
        <w:numPr>
          <w:ilvl w:val="0"/>
          <w:numId w:val="33"/>
        </w:numPr>
        <w:ind w:firstLineChars="0"/>
      </w:pPr>
      <w:r>
        <w:rPr>
          <w:rFonts w:hint="eastAsia"/>
        </w:rPr>
        <w:t>输入接口应符合</w:t>
      </w:r>
      <w:r w:rsidR="00434DD7">
        <w:rPr>
          <w:rFonts w:hint="eastAsia"/>
        </w:rPr>
        <w:t>YD/T 1591最新版本</w:t>
      </w:r>
      <w:r>
        <w:rPr>
          <w:rFonts w:hint="eastAsia"/>
        </w:rPr>
        <w:t>的要求。</w:t>
      </w:r>
    </w:p>
    <w:p w:rsidR="00A02A26" w:rsidRDefault="00003331">
      <w:pPr>
        <w:pStyle w:val="afff2"/>
        <w:numPr>
          <w:ilvl w:val="0"/>
          <w:numId w:val="33"/>
        </w:numPr>
        <w:ind w:firstLineChars="0"/>
        <w:jc w:val="left"/>
      </w:pPr>
      <w:r>
        <w:rPr>
          <w:rFonts w:hint="eastAsia"/>
        </w:rPr>
        <w:t>输出接口应采用USB A型接口或</w:t>
      </w:r>
      <w:r w:rsidR="006B0CE1">
        <w:t>USB C</w:t>
      </w:r>
      <w:r>
        <w:rPr>
          <w:rFonts w:hint="eastAsia"/>
        </w:rPr>
        <w:t>型接口。</w:t>
      </w:r>
      <w:r w:rsidR="00B641CC">
        <w:t>USB</w:t>
      </w:r>
      <w:r w:rsidR="00B641CC">
        <w:rPr>
          <w:rFonts w:hint="eastAsia"/>
        </w:rPr>
        <w:t>3.1</w:t>
      </w:r>
      <w:r w:rsidR="00B641CC">
        <w:t xml:space="preserve"> A</w:t>
      </w:r>
      <w:r w:rsidR="00B641CC">
        <w:rPr>
          <w:rFonts w:hint="eastAsia"/>
        </w:rPr>
        <w:t>型接口的机械结构如图</w:t>
      </w:r>
      <w:r w:rsidR="00B641CC">
        <w:t>2</w:t>
      </w:r>
      <w:r w:rsidR="00B641CC">
        <w:rPr>
          <w:rFonts w:hint="eastAsia"/>
        </w:rPr>
        <w:t>所示。</w:t>
      </w:r>
      <w:r w:rsidR="00B641CC">
        <w:t>USB</w:t>
      </w:r>
      <w:r w:rsidR="00B641CC">
        <w:rPr>
          <w:rFonts w:hint="eastAsia"/>
        </w:rPr>
        <w:t>2.0</w:t>
      </w:r>
      <w:r w:rsidR="00B641CC">
        <w:t xml:space="preserve"> A</w:t>
      </w:r>
      <w:r w:rsidR="00B641CC">
        <w:rPr>
          <w:rFonts w:hint="eastAsia"/>
        </w:rPr>
        <w:t>型接口的机械结构如图3所示。</w:t>
      </w:r>
      <w:r w:rsidR="003F1642">
        <w:rPr>
          <w:rFonts w:hint="eastAsia"/>
        </w:rPr>
        <w:t>USB</w:t>
      </w:r>
      <w:r w:rsidR="003F1642">
        <w:t xml:space="preserve"> C</w:t>
      </w:r>
      <w:r w:rsidR="003F1642">
        <w:rPr>
          <w:rFonts w:hint="eastAsia"/>
        </w:rPr>
        <w:t>型接口的机械结构如图4所示。</w:t>
      </w:r>
    </w:p>
    <w:p w:rsidR="00A02A26" w:rsidRDefault="00B641CC" w:rsidP="00A02A26">
      <w:pPr>
        <w:pStyle w:val="afff2"/>
        <w:ind w:left="780" w:firstLineChars="0" w:firstLine="0"/>
        <w:jc w:val="center"/>
        <w:pPrChange w:id="369" w:author="徐春莹" w:date="2016-10-10T14:27:00Z">
          <w:pPr>
            <w:pStyle w:val="afff2"/>
            <w:ind w:left="780" w:firstLineChars="0" w:firstLine="0"/>
          </w:pPr>
        </w:pPrChange>
      </w:pPr>
      <w:r>
        <w:rPr>
          <w:noProof/>
        </w:rPr>
        <w:lastRenderedPageBreak/>
        <w:drawing>
          <wp:inline distT="0" distB="0" distL="0" distR="0">
            <wp:extent cx="4352925" cy="2333625"/>
            <wp:effectExtent l="19050" t="0" r="9525" b="0"/>
            <wp:docPr id="38" name="图片 38" descr="98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98E3"/>
                    <pic:cNvPicPr>
                      <a:picLocks noChangeAspect="1" noChangeArrowheads="1"/>
                    </pic:cNvPicPr>
                  </pic:nvPicPr>
                  <pic:blipFill>
                    <a:blip r:embed="rId15"/>
                    <a:srcRect/>
                    <a:stretch>
                      <a:fillRect/>
                    </a:stretch>
                  </pic:blipFill>
                  <pic:spPr bwMode="auto">
                    <a:xfrm>
                      <a:off x="0" y="0"/>
                      <a:ext cx="4352925" cy="2333625"/>
                    </a:xfrm>
                    <a:prstGeom prst="rect">
                      <a:avLst/>
                    </a:prstGeom>
                    <a:noFill/>
                    <a:ln w="9525">
                      <a:noFill/>
                      <a:miter lim="800000"/>
                      <a:headEnd/>
                      <a:tailEnd/>
                    </a:ln>
                  </pic:spPr>
                </pic:pic>
              </a:graphicData>
            </a:graphic>
          </wp:inline>
        </w:drawing>
      </w:r>
      <w:r>
        <w:rPr>
          <w:noProof/>
        </w:rPr>
        <w:drawing>
          <wp:inline distT="0" distB="0" distL="0" distR="0">
            <wp:extent cx="3609975" cy="1743075"/>
            <wp:effectExtent l="19050" t="0" r="9525" b="0"/>
            <wp:docPr id="41" name="图片 41" descr="2C8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2C8C"/>
                    <pic:cNvPicPr>
                      <a:picLocks noChangeAspect="1" noChangeArrowheads="1"/>
                    </pic:cNvPicPr>
                  </pic:nvPicPr>
                  <pic:blipFill>
                    <a:blip r:embed="rId16"/>
                    <a:srcRect/>
                    <a:stretch>
                      <a:fillRect/>
                    </a:stretch>
                  </pic:blipFill>
                  <pic:spPr bwMode="auto">
                    <a:xfrm>
                      <a:off x="0" y="0"/>
                      <a:ext cx="3609975" cy="1743075"/>
                    </a:xfrm>
                    <a:prstGeom prst="rect">
                      <a:avLst/>
                    </a:prstGeom>
                    <a:noFill/>
                    <a:ln w="9525">
                      <a:noFill/>
                      <a:miter lim="800000"/>
                      <a:headEnd/>
                      <a:tailEnd/>
                    </a:ln>
                  </pic:spPr>
                </pic:pic>
              </a:graphicData>
            </a:graphic>
          </wp:inline>
        </w:drawing>
      </w:r>
      <w:r>
        <w:rPr>
          <w:noProof/>
        </w:rPr>
        <w:drawing>
          <wp:inline distT="0" distB="0" distL="0" distR="0">
            <wp:extent cx="3476625" cy="1838325"/>
            <wp:effectExtent l="19050" t="0" r="9525" b="0"/>
            <wp:docPr id="44" name="图片 44" descr="5C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5C74"/>
                    <pic:cNvPicPr>
                      <a:picLocks noChangeAspect="1" noChangeArrowheads="1"/>
                    </pic:cNvPicPr>
                  </pic:nvPicPr>
                  <pic:blipFill>
                    <a:blip r:embed="rId17"/>
                    <a:srcRect/>
                    <a:stretch>
                      <a:fillRect/>
                    </a:stretch>
                  </pic:blipFill>
                  <pic:spPr bwMode="auto">
                    <a:xfrm>
                      <a:off x="0" y="0"/>
                      <a:ext cx="3476625" cy="1838325"/>
                    </a:xfrm>
                    <a:prstGeom prst="rect">
                      <a:avLst/>
                    </a:prstGeom>
                    <a:noFill/>
                    <a:ln w="9525">
                      <a:noFill/>
                      <a:miter lim="800000"/>
                      <a:headEnd/>
                      <a:tailEnd/>
                    </a:ln>
                  </pic:spPr>
                </pic:pic>
              </a:graphicData>
            </a:graphic>
          </wp:inline>
        </w:drawing>
      </w:r>
      <w:r>
        <w:rPr>
          <w:noProof/>
        </w:rPr>
        <w:lastRenderedPageBreak/>
        <w:drawing>
          <wp:inline distT="0" distB="0" distL="0" distR="0">
            <wp:extent cx="2200275" cy="1323975"/>
            <wp:effectExtent l="19050" t="0" r="9525" b="0"/>
            <wp:docPr id="47" name="图片 47" descr="8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8940"/>
                    <pic:cNvPicPr>
                      <a:picLocks noChangeAspect="1" noChangeArrowheads="1"/>
                    </pic:cNvPicPr>
                  </pic:nvPicPr>
                  <pic:blipFill>
                    <a:blip r:embed="rId18"/>
                    <a:srcRect/>
                    <a:stretch>
                      <a:fillRect/>
                    </a:stretch>
                  </pic:blipFill>
                  <pic:spPr bwMode="auto">
                    <a:xfrm>
                      <a:off x="0" y="0"/>
                      <a:ext cx="2200275" cy="1323975"/>
                    </a:xfrm>
                    <a:prstGeom prst="rect">
                      <a:avLst/>
                    </a:prstGeom>
                    <a:noFill/>
                    <a:ln w="9525">
                      <a:noFill/>
                      <a:miter lim="800000"/>
                      <a:headEnd/>
                      <a:tailEnd/>
                    </a:ln>
                  </pic:spPr>
                </pic:pic>
              </a:graphicData>
            </a:graphic>
          </wp:inline>
        </w:drawing>
      </w:r>
      <w:r>
        <w:rPr>
          <w:noProof/>
        </w:rPr>
        <w:drawing>
          <wp:inline distT="0" distB="0" distL="0" distR="0">
            <wp:extent cx="3829050" cy="2333625"/>
            <wp:effectExtent l="19050" t="0" r="0" b="0"/>
            <wp:docPr id="50" name="图片 50" descr="B88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B88C"/>
                    <pic:cNvPicPr>
                      <a:picLocks noChangeAspect="1" noChangeArrowheads="1"/>
                    </pic:cNvPicPr>
                  </pic:nvPicPr>
                  <pic:blipFill>
                    <a:blip r:embed="rId19"/>
                    <a:srcRect/>
                    <a:stretch>
                      <a:fillRect/>
                    </a:stretch>
                  </pic:blipFill>
                  <pic:spPr bwMode="auto">
                    <a:xfrm>
                      <a:off x="0" y="0"/>
                      <a:ext cx="3829050" cy="2333625"/>
                    </a:xfrm>
                    <a:prstGeom prst="rect">
                      <a:avLst/>
                    </a:prstGeom>
                    <a:noFill/>
                    <a:ln w="9525">
                      <a:noFill/>
                      <a:miter lim="800000"/>
                      <a:headEnd/>
                      <a:tailEnd/>
                    </a:ln>
                  </pic:spPr>
                </pic:pic>
              </a:graphicData>
            </a:graphic>
          </wp:inline>
        </w:drawing>
      </w:r>
    </w:p>
    <w:p w:rsidR="00B641CC" w:rsidRDefault="00B641CC" w:rsidP="003F1642">
      <w:pPr>
        <w:pStyle w:val="a2"/>
        <w:spacing w:before="156" w:after="156"/>
      </w:pPr>
      <w:r>
        <w:rPr>
          <w:rFonts w:hint="eastAsia"/>
        </w:rPr>
        <w:t>适配器</w:t>
      </w:r>
      <w:r>
        <w:t>USB</w:t>
      </w:r>
      <w:r>
        <w:rPr>
          <w:rFonts w:hint="eastAsia"/>
        </w:rPr>
        <w:t xml:space="preserve">3.1 </w:t>
      </w:r>
      <w:r>
        <w:t>A</w:t>
      </w:r>
      <w:r>
        <w:rPr>
          <w:rFonts w:hint="eastAsia"/>
        </w:rPr>
        <w:t>型输出接口插座结构及尺寸</w:t>
      </w:r>
      <w:r>
        <w:object w:dxaOrig="13695" w:dyaOrig="784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25.9pt;height:186pt" o:ole="">
            <v:imagedata r:id="rId20" o:title=""/>
          </v:shape>
          <o:OLEObject Type="Embed" ProgID="AutoCAD.Drawing.16" ShapeID="_x0000_i1025" DrawAspect="Content" ObjectID="_1537881943" r:id="rId21"/>
        </w:object>
      </w:r>
    </w:p>
    <w:p w:rsidR="003F1642" w:rsidRDefault="00B641CC" w:rsidP="003F1642">
      <w:pPr>
        <w:pStyle w:val="a2"/>
        <w:spacing w:before="156" w:after="156"/>
      </w:pPr>
      <w:r>
        <w:rPr>
          <w:rFonts w:hint="eastAsia"/>
        </w:rPr>
        <w:t>适配器</w:t>
      </w:r>
      <w:r>
        <w:t>USB</w:t>
      </w:r>
      <w:bookmarkStart w:id="370" w:name="OLE_LINK171"/>
      <w:bookmarkStart w:id="371" w:name="OLE_LINK172"/>
      <w:r>
        <w:rPr>
          <w:rFonts w:hint="eastAsia"/>
        </w:rPr>
        <w:t>2.0</w:t>
      </w:r>
      <w:r>
        <w:t xml:space="preserve"> </w:t>
      </w:r>
      <w:bookmarkEnd w:id="370"/>
      <w:bookmarkEnd w:id="371"/>
      <w:r>
        <w:t>A</w:t>
      </w:r>
      <w:r>
        <w:rPr>
          <w:rFonts w:hint="eastAsia"/>
        </w:rPr>
        <w:t>型输出接口插座结构及尺寸</w:t>
      </w:r>
      <w:bookmarkStart w:id="372" w:name="OLE_LINK52"/>
      <w:bookmarkStart w:id="373" w:name="OLE_LINK53"/>
      <w:r w:rsidR="003F1642">
        <w:rPr>
          <w:rFonts w:hAnsi="宋体" w:cs="宋体"/>
          <w:noProof/>
          <w:sz w:val="24"/>
        </w:rPr>
        <w:drawing>
          <wp:inline distT="0" distB="0" distL="0" distR="0">
            <wp:extent cx="3524250" cy="1276350"/>
            <wp:effectExtent l="19050" t="0" r="0" b="0"/>
            <wp:docPr id="55" name="图片 55" descr="EU2{]{{X3B~6D[7XW9P97C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EU2{]{{X3B~6D[7XW9P97CF"/>
                    <pic:cNvPicPr>
                      <a:picLocks noChangeAspect="1" noChangeArrowheads="1"/>
                    </pic:cNvPicPr>
                  </pic:nvPicPr>
                  <pic:blipFill>
                    <a:blip r:embed="rId22" cstate="print"/>
                    <a:srcRect/>
                    <a:stretch>
                      <a:fillRect/>
                    </a:stretch>
                  </pic:blipFill>
                  <pic:spPr bwMode="auto">
                    <a:xfrm>
                      <a:off x="0" y="0"/>
                      <a:ext cx="3524250" cy="1276350"/>
                    </a:xfrm>
                    <a:prstGeom prst="rect">
                      <a:avLst/>
                    </a:prstGeom>
                    <a:noFill/>
                    <a:ln w="9525">
                      <a:noFill/>
                      <a:miter lim="800000"/>
                      <a:headEnd/>
                      <a:tailEnd/>
                    </a:ln>
                  </pic:spPr>
                </pic:pic>
              </a:graphicData>
            </a:graphic>
          </wp:inline>
        </w:drawing>
      </w:r>
      <w:bookmarkEnd w:id="372"/>
      <w:bookmarkEnd w:id="373"/>
      <w:r w:rsidR="003F1642">
        <w:rPr>
          <w:rFonts w:hAnsi="宋体" w:cs="宋体"/>
          <w:noProof/>
          <w:sz w:val="24"/>
        </w:rPr>
        <w:lastRenderedPageBreak/>
        <w:drawing>
          <wp:inline distT="0" distB="0" distL="0" distR="0">
            <wp:extent cx="4438650" cy="1628775"/>
            <wp:effectExtent l="19050" t="0" r="0" b="0"/>
            <wp:docPr id="58" name="图片 58" descr="~(P@EE659UIU3DF6NL8I1Z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P@EE659UIU3DF6NL8I1ZT"/>
                    <pic:cNvPicPr>
                      <a:picLocks noChangeAspect="1" noChangeArrowheads="1"/>
                    </pic:cNvPicPr>
                  </pic:nvPicPr>
                  <pic:blipFill>
                    <a:blip r:embed="rId23" cstate="print"/>
                    <a:srcRect/>
                    <a:stretch>
                      <a:fillRect/>
                    </a:stretch>
                  </pic:blipFill>
                  <pic:spPr bwMode="auto">
                    <a:xfrm>
                      <a:off x="0" y="0"/>
                      <a:ext cx="4438650" cy="1628775"/>
                    </a:xfrm>
                    <a:prstGeom prst="rect">
                      <a:avLst/>
                    </a:prstGeom>
                    <a:noFill/>
                    <a:ln w="9525">
                      <a:noFill/>
                      <a:miter lim="800000"/>
                      <a:headEnd/>
                      <a:tailEnd/>
                    </a:ln>
                  </pic:spPr>
                </pic:pic>
              </a:graphicData>
            </a:graphic>
          </wp:inline>
        </w:drawing>
      </w:r>
      <w:bookmarkStart w:id="374" w:name="OLE_LINK56"/>
      <w:bookmarkStart w:id="375" w:name="OLE_LINK57"/>
      <w:r w:rsidR="003F1642">
        <w:rPr>
          <w:rFonts w:hAnsi="宋体" w:cs="宋体"/>
          <w:noProof/>
          <w:sz w:val="24"/>
        </w:rPr>
        <w:drawing>
          <wp:inline distT="0" distB="0" distL="0" distR="0">
            <wp:extent cx="4000500" cy="2781300"/>
            <wp:effectExtent l="19050" t="0" r="0" b="0"/>
            <wp:docPr id="61" name="图片 61" descr="[P${Q]]E5UZ5QIG6HF{LQ%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P${Q]]E5UZ5QIG6HF{LQ%K"/>
                    <pic:cNvPicPr>
                      <a:picLocks noChangeAspect="1" noChangeArrowheads="1"/>
                    </pic:cNvPicPr>
                  </pic:nvPicPr>
                  <pic:blipFill>
                    <a:blip r:embed="rId24" cstate="print"/>
                    <a:srcRect/>
                    <a:stretch>
                      <a:fillRect/>
                    </a:stretch>
                  </pic:blipFill>
                  <pic:spPr bwMode="auto">
                    <a:xfrm>
                      <a:off x="0" y="0"/>
                      <a:ext cx="4000500" cy="2781300"/>
                    </a:xfrm>
                    <a:prstGeom prst="rect">
                      <a:avLst/>
                    </a:prstGeom>
                    <a:noFill/>
                    <a:ln w="9525">
                      <a:noFill/>
                      <a:miter lim="800000"/>
                      <a:headEnd/>
                      <a:tailEnd/>
                    </a:ln>
                  </pic:spPr>
                </pic:pic>
              </a:graphicData>
            </a:graphic>
          </wp:inline>
        </w:drawing>
      </w:r>
      <w:bookmarkEnd w:id="374"/>
      <w:bookmarkEnd w:id="375"/>
      <w:r w:rsidR="003F1642">
        <w:rPr>
          <w:rFonts w:hAnsi="宋体" w:cs="宋体"/>
          <w:noProof/>
          <w:sz w:val="24"/>
        </w:rPr>
        <w:drawing>
          <wp:inline distT="0" distB="0" distL="0" distR="0">
            <wp:extent cx="4514850" cy="3114675"/>
            <wp:effectExtent l="19050" t="0" r="0" b="0"/>
            <wp:docPr id="64" name="图片 64" descr="J@00Z1TPJ5E3_AC`~KIW}_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J@00Z1TPJ5E3_AC`~KIW}_N"/>
                    <pic:cNvPicPr>
                      <a:picLocks noChangeAspect="1" noChangeArrowheads="1"/>
                    </pic:cNvPicPr>
                  </pic:nvPicPr>
                  <pic:blipFill>
                    <a:blip r:embed="rId25"/>
                    <a:srcRect b="505"/>
                    <a:stretch>
                      <a:fillRect/>
                    </a:stretch>
                  </pic:blipFill>
                  <pic:spPr bwMode="auto">
                    <a:xfrm>
                      <a:off x="0" y="0"/>
                      <a:ext cx="4514850" cy="3114675"/>
                    </a:xfrm>
                    <a:prstGeom prst="rect">
                      <a:avLst/>
                    </a:prstGeom>
                    <a:noFill/>
                    <a:ln w="9525">
                      <a:noFill/>
                      <a:miter lim="800000"/>
                      <a:headEnd/>
                      <a:tailEnd/>
                    </a:ln>
                  </pic:spPr>
                </pic:pic>
              </a:graphicData>
            </a:graphic>
          </wp:inline>
        </w:drawing>
      </w:r>
      <w:r w:rsidR="003F1642">
        <w:rPr>
          <w:rFonts w:hAnsi="宋体" w:cs="宋体"/>
          <w:noProof/>
          <w:sz w:val="24"/>
        </w:rPr>
        <w:lastRenderedPageBreak/>
        <w:drawing>
          <wp:inline distT="0" distB="0" distL="0" distR="0">
            <wp:extent cx="2962275" cy="1552575"/>
            <wp:effectExtent l="19050" t="0" r="9525" b="0"/>
            <wp:docPr id="67" name="图片 67" descr="}LF@4LOYT`Y2X}$H$~IZAW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LF@4LOYT`Y2X}$H$~IZAWO"/>
                    <pic:cNvPicPr>
                      <a:picLocks noChangeAspect="1" noChangeArrowheads="1"/>
                    </pic:cNvPicPr>
                  </pic:nvPicPr>
                  <pic:blipFill>
                    <a:blip r:embed="rId26" cstate="print"/>
                    <a:srcRect/>
                    <a:stretch>
                      <a:fillRect/>
                    </a:stretch>
                  </pic:blipFill>
                  <pic:spPr bwMode="auto">
                    <a:xfrm>
                      <a:off x="0" y="0"/>
                      <a:ext cx="2962275" cy="1552575"/>
                    </a:xfrm>
                    <a:prstGeom prst="rect">
                      <a:avLst/>
                    </a:prstGeom>
                    <a:noFill/>
                    <a:ln w="9525">
                      <a:noFill/>
                      <a:miter lim="800000"/>
                      <a:headEnd/>
                      <a:tailEnd/>
                    </a:ln>
                  </pic:spPr>
                </pic:pic>
              </a:graphicData>
            </a:graphic>
          </wp:inline>
        </w:drawing>
      </w:r>
      <w:r w:rsidR="003F1642">
        <w:rPr>
          <w:rFonts w:hAnsi="宋体" w:cs="宋体"/>
          <w:noProof/>
          <w:sz w:val="24"/>
        </w:rPr>
        <w:drawing>
          <wp:inline distT="0" distB="0" distL="0" distR="0">
            <wp:extent cx="3190875" cy="1743075"/>
            <wp:effectExtent l="19050" t="0" r="9525" b="0"/>
            <wp:docPr id="70" name="图片 70" descr="G%[%}S[I9(}RNR703}(AX]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G%[%}S[I9(}RNR703}(AX]F"/>
                    <pic:cNvPicPr>
                      <a:picLocks noChangeAspect="1" noChangeArrowheads="1"/>
                    </pic:cNvPicPr>
                  </pic:nvPicPr>
                  <pic:blipFill>
                    <a:blip r:embed="rId27" cstate="print"/>
                    <a:srcRect/>
                    <a:stretch>
                      <a:fillRect/>
                    </a:stretch>
                  </pic:blipFill>
                  <pic:spPr bwMode="auto">
                    <a:xfrm>
                      <a:off x="0" y="0"/>
                      <a:ext cx="3190875" cy="1743075"/>
                    </a:xfrm>
                    <a:prstGeom prst="rect">
                      <a:avLst/>
                    </a:prstGeom>
                    <a:noFill/>
                    <a:ln w="9525">
                      <a:noFill/>
                      <a:miter lim="800000"/>
                      <a:headEnd/>
                      <a:tailEnd/>
                    </a:ln>
                  </pic:spPr>
                </pic:pic>
              </a:graphicData>
            </a:graphic>
          </wp:inline>
        </w:drawing>
      </w:r>
      <w:bookmarkStart w:id="376" w:name="OLE_LINK58"/>
      <w:bookmarkStart w:id="377" w:name="OLE_LINK59"/>
      <w:r w:rsidR="003F1642">
        <w:rPr>
          <w:rFonts w:hAnsi="宋体" w:cs="宋体"/>
          <w:noProof/>
          <w:sz w:val="24"/>
        </w:rPr>
        <w:drawing>
          <wp:inline distT="0" distB="0" distL="0" distR="0">
            <wp:extent cx="2876550" cy="1685925"/>
            <wp:effectExtent l="19050" t="0" r="0" b="0"/>
            <wp:docPr id="73" name="图片 73" descr="`XDPOHEFK@_E]%@UBN5VAJ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XDPOHEFK@_E]%@UBN5VAJS"/>
                    <pic:cNvPicPr>
                      <a:picLocks noChangeAspect="1" noChangeArrowheads="1"/>
                    </pic:cNvPicPr>
                  </pic:nvPicPr>
                  <pic:blipFill>
                    <a:blip r:embed="rId28" cstate="print"/>
                    <a:srcRect/>
                    <a:stretch>
                      <a:fillRect/>
                    </a:stretch>
                  </pic:blipFill>
                  <pic:spPr bwMode="auto">
                    <a:xfrm>
                      <a:off x="0" y="0"/>
                      <a:ext cx="2876550" cy="1685925"/>
                    </a:xfrm>
                    <a:prstGeom prst="rect">
                      <a:avLst/>
                    </a:prstGeom>
                    <a:noFill/>
                    <a:ln w="9525">
                      <a:noFill/>
                      <a:miter lim="800000"/>
                      <a:headEnd/>
                      <a:tailEnd/>
                    </a:ln>
                  </pic:spPr>
                </pic:pic>
              </a:graphicData>
            </a:graphic>
          </wp:inline>
        </w:drawing>
      </w:r>
      <w:bookmarkEnd w:id="376"/>
      <w:bookmarkEnd w:id="377"/>
    </w:p>
    <w:p w:rsidR="003F1642" w:rsidRPr="003F1642" w:rsidRDefault="003F1642" w:rsidP="003F1642">
      <w:pPr>
        <w:pStyle w:val="a2"/>
        <w:spacing w:before="156" w:after="156"/>
      </w:pPr>
      <w:r>
        <w:rPr>
          <w:rFonts w:hint="eastAsia"/>
        </w:rPr>
        <w:t>适配器USB</w:t>
      </w:r>
      <w:r>
        <w:t xml:space="preserve"> C</w:t>
      </w:r>
      <w:r>
        <w:rPr>
          <w:rFonts w:hint="eastAsia"/>
        </w:rPr>
        <w:t>型输出接口插座结构及尺寸</w:t>
      </w:r>
    </w:p>
    <w:p w:rsidR="005C276C" w:rsidRPr="00572F5B" w:rsidRDefault="00003331">
      <w:pPr>
        <w:pStyle w:val="ab"/>
        <w:spacing w:before="156" w:after="156"/>
      </w:pPr>
      <w:bookmarkStart w:id="378" w:name="_Toc427679325"/>
      <w:bookmarkStart w:id="379" w:name="_Toc435012995"/>
      <w:bookmarkStart w:id="380" w:name="_Toc444261083"/>
      <w:bookmarkStart w:id="381" w:name="_Toc413399547"/>
      <w:bookmarkStart w:id="382" w:name="_Toc415670122"/>
      <w:bookmarkStart w:id="383" w:name="_Toc416941390"/>
      <w:bookmarkStart w:id="384" w:name="_Toc421610950"/>
      <w:bookmarkStart w:id="385" w:name="_Toc425261371"/>
      <w:bookmarkStart w:id="386" w:name="_Toc425261482"/>
      <w:bookmarkStart w:id="387" w:name="_Toc425416216"/>
      <w:r w:rsidRPr="00572F5B">
        <w:t>能力分级</w:t>
      </w:r>
      <w:r w:rsidRPr="00572F5B">
        <w:rPr>
          <w:rFonts w:hint="eastAsia"/>
        </w:rPr>
        <w:t>及额定输出规格要求</w:t>
      </w:r>
      <w:bookmarkEnd w:id="378"/>
      <w:bookmarkEnd w:id="379"/>
      <w:bookmarkEnd w:id="380"/>
      <w:ins w:id="388" w:author="何桂立" w:date="2016-06-30T09:50:00Z">
        <w:r w:rsidR="006B0CE1">
          <w:rPr>
            <w:rFonts w:hint="eastAsia"/>
          </w:rPr>
          <w:t>（请考虑C---C能力级）</w:t>
        </w:r>
      </w:ins>
    </w:p>
    <w:p w:rsidR="005C276C" w:rsidRDefault="00003331">
      <w:pPr>
        <w:pStyle w:val="afff2"/>
      </w:pPr>
      <w:r>
        <w:t>适配器能力分级</w:t>
      </w:r>
      <w:r>
        <w:rPr>
          <w:rFonts w:hint="eastAsia"/>
        </w:rPr>
        <w:t>及额定输出规格见表1，</w:t>
      </w:r>
      <w:r>
        <w:t>适配器</w:t>
      </w:r>
      <w:r>
        <w:rPr>
          <w:rFonts w:hint="eastAsia"/>
        </w:rPr>
        <w:t>的额定输出规格，除</w:t>
      </w:r>
      <w:r w:rsidR="00174EB9">
        <w:rPr>
          <w:rFonts w:hint="eastAsia"/>
        </w:rPr>
        <w:t>符合</w:t>
      </w:r>
      <w:r>
        <w:rPr>
          <w:rFonts w:hint="eastAsia"/>
        </w:rPr>
        <w:t>普通充电输出规格要求外，还应至少包含该表中一种输出规格。例如，包含模式</w:t>
      </w:r>
      <w:r w:rsidR="00A23439">
        <w:rPr>
          <w:rFonts w:hint="eastAsia"/>
          <w:sz w:val="18"/>
        </w:rPr>
        <w:t>Ⅰ</w:t>
      </w:r>
      <w:r>
        <w:rPr>
          <w:rFonts w:hint="eastAsia"/>
        </w:rPr>
        <w:t>，能力等级为3级的输出规格“12V/2.5A，9V/</w:t>
      </w:r>
      <w:r w:rsidR="00355883">
        <w:rPr>
          <w:rFonts w:hint="eastAsia"/>
          <w:sz w:val="18"/>
        </w:rPr>
        <w:t>(</w:t>
      </w:r>
      <w:r w:rsidR="00355883" w:rsidRPr="001A5A18">
        <w:rPr>
          <w:rFonts w:hint="eastAsia"/>
        </w:rPr>
        <w:t>≥2.5A)</w:t>
      </w:r>
      <w:r>
        <w:rPr>
          <w:rFonts w:hint="eastAsia"/>
        </w:rPr>
        <w:t>”。</w:t>
      </w:r>
      <w:r w:rsidR="00355883">
        <w:rPr>
          <w:rFonts w:hint="eastAsia"/>
        </w:rPr>
        <w:t>即该充电器具有输出12V/2.5A和9V/</w:t>
      </w:r>
      <w:r w:rsidR="00355883">
        <w:rPr>
          <w:rFonts w:hint="eastAsia"/>
          <w:sz w:val="18"/>
        </w:rPr>
        <w:t>(</w:t>
      </w:r>
      <w:r w:rsidR="00355883" w:rsidRPr="001A5A18">
        <w:rPr>
          <w:rFonts w:hint="eastAsia"/>
        </w:rPr>
        <w:t>≥2.5A</w:t>
      </w:r>
      <w:r w:rsidR="00355883">
        <w:rPr>
          <w:rFonts w:hint="eastAsia"/>
          <w:sz w:val="18"/>
        </w:rPr>
        <w:t>)</w:t>
      </w:r>
      <w:r w:rsidR="00355883">
        <w:rPr>
          <w:rFonts w:hint="eastAsia"/>
        </w:rPr>
        <w:t>的能力。</w:t>
      </w:r>
    </w:p>
    <w:p w:rsidR="005C276C" w:rsidRDefault="00003331">
      <w:pPr>
        <w:pStyle w:val="afa"/>
        <w:spacing w:before="156" w:after="156"/>
      </w:pPr>
      <w:r>
        <w:t>适配器能力</w:t>
      </w:r>
      <w:r w:rsidR="00393649">
        <w:rPr>
          <w:rFonts w:hint="eastAsia"/>
        </w:rPr>
        <w:t>等级</w:t>
      </w:r>
      <w:r>
        <w:t>分级</w:t>
      </w:r>
      <w:r>
        <w:rPr>
          <w:rFonts w:hint="eastAsia"/>
        </w:rPr>
        <w:t>及额定输出规格表</w:t>
      </w:r>
    </w:p>
    <w:tbl>
      <w:tblPr>
        <w:tblStyle w:val="afff8"/>
        <w:tblW w:w="9570" w:type="dxa"/>
        <w:tblLayout w:type="fixed"/>
        <w:tblLook w:val="04A0"/>
      </w:tblPr>
      <w:tblGrid>
        <w:gridCol w:w="3190"/>
        <w:gridCol w:w="3190"/>
        <w:gridCol w:w="3190"/>
      </w:tblGrid>
      <w:tr w:rsidR="005C276C">
        <w:trPr>
          <w:trHeight w:val="567"/>
        </w:trPr>
        <w:tc>
          <w:tcPr>
            <w:tcW w:w="3190" w:type="dxa"/>
            <w:tcBorders>
              <w:tl2br w:val="single" w:sz="4" w:space="0" w:color="auto"/>
            </w:tcBorders>
          </w:tcPr>
          <w:p w:rsidR="005C276C" w:rsidRDefault="00003331">
            <w:pPr>
              <w:pStyle w:val="afff2"/>
              <w:ind w:firstLineChars="0" w:firstLine="0"/>
              <w:rPr>
                <w:sz w:val="18"/>
              </w:rPr>
            </w:pPr>
            <w:r>
              <w:rPr>
                <w:rFonts w:hint="eastAsia"/>
                <w:sz w:val="18"/>
              </w:rPr>
              <w:t xml:space="preserve">         快充模式</w:t>
            </w:r>
          </w:p>
          <w:p w:rsidR="005C276C" w:rsidRDefault="00003331">
            <w:pPr>
              <w:pStyle w:val="afff2"/>
              <w:ind w:firstLineChars="0" w:firstLine="0"/>
            </w:pPr>
            <w:r>
              <w:rPr>
                <w:rFonts w:hint="eastAsia"/>
                <w:sz w:val="18"/>
              </w:rPr>
              <w:t>能力</w:t>
            </w:r>
            <w:r>
              <w:rPr>
                <w:sz w:val="18"/>
              </w:rPr>
              <w:t>等级</w:t>
            </w:r>
          </w:p>
        </w:tc>
        <w:tc>
          <w:tcPr>
            <w:tcW w:w="3190" w:type="dxa"/>
          </w:tcPr>
          <w:p w:rsidR="005C276C" w:rsidRDefault="00A23439">
            <w:pPr>
              <w:pStyle w:val="afff2"/>
              <w:ind w:firstLineChars="0" w:firstLine="0"/>
            </w:pPr>
            <w:r>
              <w:rPr>
                <w:rFonts w:hint="eastAsia"/>
                <w:sz w:val="18"/>
              </w:rPr>
              <w:t>Ⅰ</w:t>
            </w:r>
            <w:r w:rsidR="00003331">
              <w:rPr>
                <w:rFonts w:hint="eastAsia"/>
                <w:sz w:val="18"/>
              </w:rPr>
              <w:t>型快充</w:t>
            </w:r>
          </w:p>
        </w:tc>
        <w:tc>
          <w:tcPr>
            <w:tcW w:w="3190" w:type="dxa"/>
          </w:tcPr>
          <w:p w:rsidR="005C276C" w:rsidRDefault="00A23439">
            <w:pPr>
              <w:pStyle w:val="afff2"/>
              <w:numPr>
                <w:ilvl w:val="0"/>
                <w:numId w:val="0"/>
              </w:numPr>
              <w:ind w:left="465"/>
            </w:pPr>
            <w:r>
              <w:rPr>
                <w:rFonts w:hAnsi="宋体" w:cs="宋体" w:hint="eastAsia"/>
                <w:sz w:val="18"/>
              </w:rPr>
              <w:t>Ⅱ</w:t>
            </w:r>
            <w:r w:rsidR="00003331">
              <w:rPr>
                <w:rFonts w:hint="eastAsia"/>
                <w:sz w:val="18"/>
              </w:rPr>
              <w:t>型快充</w:t>
            </w:r>
          </w:p>
        </w:tc>
      </w:tr>
      <w:tr w:rsidR="005C276C">
        <w:tc>
          <w:tcPr>
            <w:tcW w:w="3190" w:type="dxa"/>
          </w:tcPr>
          <w:p w:rsidR="005C276C" w:rsidRDefault="00003331">
            <w:pPr>
              <w:pStyle w:val="afff2"/>
              <w:ind w:firstLineChars="0" w:firstLine="0"/>
            </w:pPr>
            <w:r>
              <w:rPr>
                <w:rFonts w:hint="eastAsia"/>
                <w:sz w:val="18"/>
              </w:rPr>
              <w:t>1级</w:t>
            </w:r>
          </w:p>
        </w:tc>
        <w:tc>
          <w:tcPr>
            <w:tcW w:w="3190" w:type="dxa"/>
          </w:tcPr>
          <w:p w:rsidR="005C276C" w:rsidRDefault="00003331">
            <w:pPr>
              <w:pStyle w:val="afff2"/>
              <w:ind w:firstLineChars="0" w:firstLine="0"/>
            </w:pPr>
            <w:r>
              <w:rPr>
                <w:rFonts w:hint="eastAsia"/>
                <w:sz w:val="18"/>
              </w:rPr>
              <w:t>9V/</w:t>
            </w:r>
            <w:r w:rsidR="00F856E7">
              <w:rPr>
                <w:rFonts w:hint="eastAsia"/>
                <w:sz w:val="18"/>
              </w:rPr>
              <w:t>1.67-</w:t>
            </w:r>
            <w:r>
              <w:rPr>
                <w:rFonts w:hint="eastAsia"/>
                <w:sz w:val="18"/>
              </w:rPr>
              <w:t>2A</w:t>
            </w:r>
          </w:p>
        </w:tc>
        <w:tc>
          <w:tcPr>
            <w:tcW w:w="3190" w:type="dxa"/>
          </w:tcPr>
          <w:p w:rsidR="005C276C" w:rsidRDefault="00003331">
            <w:pPr>
              <w:pStyle w:val="afff2"/>
              <w:ind w:firstLineChars="0" w:firstLine="0"/>
            </w:pPr>
            <w:r>
              <w:rPr>
                <w:rFonts w:hint="eastAsia"/>
                <w:sz w:val="18"/>
              </w:rPr>
              <w:t>5V/3A</w:t>
            </w:r>
          </w:p>
        </w:tc>
      </w:tr>
      <w:tr w:rsidR="005C276C">
        <w:tc>
          <w:tcPr>
            <w:tcW w:w="3190" w:type="dxa"/>
          </w:tcPr>
          <w:p w:rsidR="005C276C" w:rsidRDefault="00003331">
            <w:pPr>
              <w:pStyle w:val="afff2"/>
              <w:ind w:firstLineChars="0" w:firstLine="0"/>
            </w:pPr>
            <w:r>
              <w:rPr>
                <w:rFonts w:hint="eastAsia"/>
                <w:sz w:val="18"/>
              </w:rPr>
              <w:t>2级</w:t>
            </w:r>
          </w:p>
        </w:tc>
        <w:tc>
          <w:tcPr>
            <w:tcW w:w="3190" w:type="dxa"/>
          </w:tcPr>
          <w:p w:rsidR="005C276C" w:rsidRDefault="00003331">
            <w:pPr>
              <w:pStyle w:val="afff2"/>
              <w:ind w:firstLineChars="0" w:firstLine="0"/>
            </w:pPr>
            <w:r>
              <w:rPr>
                <w:rFonts w:hint="eastAsia"/>
                <w:sz w:val="18"/>
              </w:rPr>
              <w:t>12V/2A</w:t>
            </w:r>
          </w:p>
          <w:p w:rsidR="005C276C" w:rsidRDefault="00003331" w:rsidP="006B226E">
            <w:pPr>
              <w:pStyle w:val="afff2"/>
              <w:ind w:firstLineChars="0" w:firstLine="0"/>
            </w:pPr>
            <w:r>
              <w:rPr>
                <w:rFonts w:hint="eastAsia"/>
                <w:sz w:val="18"/>
              </w:rPr>
              <w:t>9V/</w:t>
            </w:r>
            <w:r w:rsidR="006B226E">
              <w:rPr>
                <w:rFonts w:hint="eastAsia"/>
                <w:sz w:val="18"/>
              </w:rPr>
              <w:t>(≥2A)</w:t>
            </w:r>
          </w:p>
        </w:tc>
        <w:tc>
          <w:tcPr>
            <w:tcW w:w="3190" w:type="dxa"/>
          </w:tcPr>
          <w:p w:rsidR="005C276C" w:rsidRDefault="00003331">
            <w:pPr>
              <w:pStyle w:val="afff2"/>
              <w:ind w:firstLineChars="0" w:firstLine="0"/>
            </w:pPr>
            <w:r>
              <w:rPr>
                <w:rFonts w:hint="eastAsia"/>
                <w:sz w:val="18"/>
              </w:rPr>
              <w:t>5V/4A</w:t>
            </w:r>
          </w:p>
        </w:tc>
      </w:tr>
      <w:tr w:rsidR="005C276C">
        <w:tc>
          <w:tcPr>
            <w:tcW w:w="3190" w:type="dxa"/>
          </w:tcPr>
          <w:p w:rsidR="005C276C" w:rsidRDefault="00003331">
            <w:pPr>
              <w:pStyle w:val="afff2"/>
              <w:ind w:firstLineChars="0" w:firstLine="0"/>
            </w:pPr>
            <w:r>
              <w:rPr>
                <w:rFonts w:hint="eastAsia"/>
                <w:sz w:val="18"/>
              </w:rPr>
              <w:t>3级</w:t>
            </w:r>
          </w:p>
        </w:tc>
        <w:tc>
          <w:tcPr>
            <w:tcW w:w="3190" w:type="dxa"/>
          </w:tcPr>
          <w:p w:rsidR="005C276C" w:rsidRDefault="00003331">
            <w:pPr>
              <w:pStyle w:val="afff2"/>
              <w:ind w:firstLineChars="0" w:firstLine="0"/>
            </w:pPr>
            <w:r>
              <w:rPr>
                <w:rFonts w:hint="eastAsia"/>
                <w:sz w:val="18"/>
              </w:rPr>
              <w:t>12V/2.5A</w:t>
            </w:r>
          </w:p>
          <w:p w:rsidR="005C276C" w:rsidRDefault="00003331">
            <w:pPr>
              <w:pStyle w:val="afff2"/>
              <w:ind w:firstLineChars="0" w:firstLine="0"/>
            </w:pPr>
            <w:r>
              <w:rPr>
                <w:rFonts w:hint="eastAsia"/>
                <w:sz w:val="18"/>
              </w:rPr>
              <w:t>9V/</w:t>
            </w:r>
            <w:r w:rsidR="006B226E">
              <w:rPr>
                <w:rFonts w:hint="eastAsia"/>
                <w:sz w:val="18"/>
              </w:rPr>
              <w:t>(≥</w:t>
            </w:r>
            <w:r>
              <w:rPr>
                <w:rFonts w:hint="eastAsia"/>
                <w:sz w:val="18"/>
              </w:rPr>
              <w:t>2.5A</w:t>
            </w:r>
            <w:r w:rsidR="006B226E">
              <w:rPr>
                <w:rFonts w:hint="eastAsia"/>
                <w:sz w:val="18"/>
              </w:rPr>
              <w:t>)</w:t>
            </w:r>
          </w:p>
        </w:tc>
        <w:tc>
          <w:tcPr>
            <w:tcW w:w="3190" w:type="dxa"/>
          </w:tcPr>
          <w:p w:rsidR="005C276C" w:rsidRDefault="00003331">
            <w:pPr>
              <w:pStyle w:val="afff2"/>
              <w:ind w:firstLineChars="0" w:firstLine="0"/>
            </w:pPr>
            <w:r>
              <w:rPr>
                <w:rFonts w:hint="eastAsia"/>
                <w:sz w:val="18"/>
              </w:rPr>
              <w:t>5V/5A</w:t>
            </w:r>
          </w:p>
        </w:tc>
      </w:tr>
      <w:tr w:rsidR="005C276C">
        <w:tc>
          <w:tcPr>
            <w:tcW w:w="3190" w:type="dxa"/>
          </w:tcPr>
          <w:p w:rsidR="005C276C" w:rsidRDefault="00003331">
            <w:pPr>
              <w:pStyle w:val="afff2"/>
              <w:ind w:firstLineChars="0" w:firstLine="0"/>
            </w:pPr>
            <w:r>
              <w:rPr>
                <w:rFonts w:hint="eastAsia"/>
                <w:sz w:val="18"/>
              </w:rPr>
              <w:t>4级</w:t>
            </w:r>
          </w:p>
        </w:tc>
        <w:tc>
          <w:tcPr>
            <w:tcW w:w="3190" w:type="dxa"/>
          </w:tcPr>
          <w:p w:rsidR="005C276C" w:rsidRDefault="00003331">
            <w:pPr>
              <w:pStyle w:val="afff2"/>
              <w:ind w:firstLineChars="0" w:firstLine="0"/>
            </w:pPr>
            <w:r>
              <w:rPr>
                <w:rFonts w:hint="eastAsia"/>
                <w:sz w:val="18"/>
              </w:rPr>
              <w:t>12V/3A</w:t>
            </w:r>
          </w:p>
          <w:p w:rsidR="005C276C" w:rsidRDefault="00003331">
            <w:pPr>
              <w:pStyle w:val="afff2"/>
              <w:ind w:firstLineChars="0" w:firstLine="0"/>
            </w:pPr>
            <w:r>
              <w:rPr>
                <w:rFonts w:hint="eastAsia"/>
                <w:sz w:val="18"/>
              </w:rPr>
              <w:lastRenderedPageBreak/>
              <w:t xml:space="preserve"> 9V/</w:t>
            </w:r>
            <w:r w:rsidR="006B226E">
              <w:rPr>
                <w:rFonts w:hint="eastAsia"/>
                <w:sz w:val="18"/>
              </w:rPr>
              <w:t>(≥</w:t>
            </w:r>
            <w:r>
              <w:rPr>
                <w:rFonts w:hint="eastAsia"/>
                <w:sz w:val="18"/>
              </w:rPr>
              <w:t>3A</w:t>
            </w:r>
            <w:r w:rsidR="006B226E">
              <w:rPr>
                <w:rFonts w:hint="eastAsia"/>
                <w:sz w:val="18"/>
              </w:rPr>
              <w:t>)</w:t>
            </w:r>
          </w:p>
        </w:tc>
        <w:tc>
          <w:tcPr>
            <w:tcW w:w="3190" w:type="dxa"/>
          </w:tcPr>
          <w:p w:rsidR="005C276C" w:rsidRDefault="00003331">
            <w:pPr>
              <w:pStyle w:val="afff2"/>
              <w:ind w:firstLineChars="0" w:firstLine="0"/>
            </w:pPr>
            <w:r>
              <w:rPr>
                <w:rFonts w:hint="eastAsia"/>
                <w:sz w:val="18"/>
              </w:rPr>
              <w:lastRenderedPageBreak/>
              <w:t>5V/6A</w:t>
            </w:r>
          </w:p>
        </w:tc>
      </w:tr>
    </w:tbl>
    <w:p w:rsidR="005C276C" w:rsidRDefault="005C276C">
      <w:pPr>
        <w:pStyle w:val="afff2"/>
      </w:pPr>
    </w:p>
    <w:p w:rsidR="005C276C" w:rsidRDefault="00003331">
      <w:pPr>
        <w:pStyle w:val="ab"/>
        <w:spacing w:before="156" w:after="156"/>
      </w:pPr>
      <w:bookmarkStart w:id="389" w:name="_Toc427679326"/>
      <w:bookmarkStart w:id="390" w:name="_Toc435012996"/>
      <w:bookmarkStart w:id="391" w:name="_Toc444261084"/>
      <w:r>
        <w:rPr>
          <w:rFonts w:hint="eastAsia"/>
        </w:rPr>
        <w:t>电气性能要求</w:t>
      </w:r>
      <w:bookmarkEnd w:id="381"/>
      <w:bookmarkEnd w:id="382"/>
      <w:bookmarkEnd w:id="383"/>
      <w:bookmarkEnd w:id="384"/>
      <w:bookmarkEnd w:id="385"/>
      <w:bookmarkEnd w:id="386"/>
      <w:bookmarkEnd w:id="387"/>
      <w:bookmarkEnd w:id="389"/>
      <w:bookmarkEnd w:id="390"/>
      <w:bookmarkEnd w:id="391"/>
      <w:ins w:id="392" w:author="何桂立" w:date="2016-06-30T13:23:00Z">
        <w:r w:rsidR="008C1BCB">
          <w:rPr>
            <w:rFonts w:hint="eastAsia"/>
          </w:rPr>
          <w:t>（考虑C型接口）</w:t>
        </w:r>
      </w:ins>
    </w:p>
    <w:p w:rsidR="005C276C" w:rsidRDefault="00003331">
      <w:pPr>
        <w:pStyle w:val="ab"/>
        <w:numPr>
          <w:ilvl w:val="3"/>
          <w:numId w:val="3"/>
        </w:numPr>
        <w:spacing w:before="156" w:after="156"/>
      </w:pPr>
      <w:bookmarkStart w:id="393" w:name="_Toc415670123"/>
      <w:bookmarkStart w:id="394" w:name="_Toc416941391"/>
      <w:bookmarkStart w:id="395" w:name="_Toc421610951"/>
      <w:bookmarkStart w:id="396" w:name="_Toc425261372"/>
      <w:bookmarkStart w:id="397" w:name="_Toc425261483"/>
      <w:bookmarkStart w:id="398" w:name="_Toc425416217"/>
      <w:bookmarkStart w:id="399" w:name="_Toc427679327"/>
      <w:bookmarkStart w:id="400" w:name="_Toc435012997"/>
      <w:bookmarkStart w:id="401" w:name="_Toc444261085"/>
      <w:bookmarkStart w:id="402" w:name="_Toc413399548"/>
      <w:r>
        <w:rPr>
          <w:rFonts w:hint="eastAsia"/>
        </w:rPr>
        <w:t>一般要求</w:t>
      </w:r>
      <w:bookmarkEnd w:id="393"/>
      <w:bookmarkEnd w:id="394"/>
      <w:bookmarkEnd w:id="395"/>
      <w:bookmarkEnd w:id="396"/>
      <w:bookmarkEnd w:id="397"/>
      <w:bookmarkEnd w:id="398"/>
      <w:bookmarkEnd w:id="399"/>
      <w:bookmarkEnd w:id="400"/>
      <w:bookmarkEnd w:id="401"/>
    </w:p>
    <w:p w:rsidR="00657171" w:rsidRDefault="00003331" w:rsidP="00657171">
      <w:pPr>
        <w:pStyle w:val="afff2"/>
        <w:rPr>
          <w:ins w:id="403" w:author="徐春莹" w:date="2016-10-10T14:37:00Z"/>
        </w:rPr>
      </w:pPr>
      <w:r>
        <w:rPr>
          <w:rFonts w:hint="eastAsia"/>
        </w:rPr>
        <w:t>快速充电适配器应具有普通充电模式和快速充电模式。在普通充电模式下，若本标准没有具体规定，则相关电气性能应满足YD/T1591的电气性能要求，见YD/T1591</w:t>
      </w:r>
      <w:r w:rsidR="005A67F1">
        <w:rPr>
          <w:rFonts w:hint="eastAsia"/>
        </w:rPr>
        <w:t>-2009</w:t>
      </w:r>
      <w:r>
        <w:rPr>
          <w:rFonts w:hint="eastAsia"/>
        </w:rPr>
        <w:t>中4.2.3.4；在快速充电模式下，电气性能应满足本标准规定的电气性能要求。</w:t>
      </w:r>
    </w:p>
    <w:p w:rsidR="00130B23" w:rsidRDefault="00130B23" w:rsidP="00130B23">
      <w:pPr>
        <w:pStyle w:val="ab"/>
        <w:numPr>
          <w:ilvl w:val="3"/>
          <w:numId w:val="3"/>
        </w:numPr>
        <w:spacing w:before="156" w:after="156"/>
      </w:pPr>
      <w:r>
        <w:rPr>
          <w:rFonts w:hint="eastAsia"/>
        </w:rPr>
        <w:t>输入端适应范围</w:t>
      </w:r>
    </w:p>
    <w:p w:rsidR="00563598" w:rsidRDefault="00130B23" w:rsidP="00130B23">
      <w:pPr>
        <w:ind w:firstLine="420"/>
      </w:pPr>
      <w:r>
        <w:rPr>
          <w:rFonts w:hint="eastAsia"/>
        </w:rPr>
        <w:t>适配</w:t>
      </w:r>
      <w:r w:rsidRPr="00C95039">
        <w:rPr>
          <w:rFonts w:hint="eastAsia"/>
        </w:rPr>
        <w:t>器输入额定交流电压适应范围应为</w:t>
      </w:r>
      <w:r w:rsidRPr="00C95039">
        <w:t>100</w:t>
      </w:r>
      <w:r>
        <w:t>Vac-</w:t>
      </w:r>
      <w:r w:rsidRPr="00C95039">
        <w:t>240V</w:t>
      </w:r>
      <w:r>
        <w:t>ac</w:t>
      </w:r>
      <w:r w:rsidRPr="00C95039">
        <w:rPr>
          <w:rFonts w:hint="eastAsia"/>
        </w:rPr>
        <w:t>，</w:t>
      </w:r>
      <w:r>
        <w:rPr>
          <w:rFonts w:hint="eastAsia"/>
        </w:rPr>
        <w:t>容差</w:t>
      </w:r>
      <w:r w:rsidRPr="00C95039">
        <w:rPr>
          <w:rFonts w:hint="eastAsia"/>
        </w:rPr>
        <w:t>±</w:t>
      </w:r>
      <w:r w:rsidRPr="00C95039">
        <w:t>10</w:t>
      </w:r>
      <w:r w:rsidRPr="00C95039">
        <w:rPr>
          <w:rFonts w:hint="eastAsia"/>
        </w:rPr>
        <w:t>％</w:t>
      </w:r>
      <w:r>
        <w:rPr>
          <w:rFonts w:hint="eastAsia"/>
        </w:rPr>
        <w:t>。</w:t>
      </w:r>
      <w:r w:rsidRPr="00C95039">
        <w:rPr>
          <w:rFonts w:hint="eastAsia"/>
        </w:rPr>
        <w:t>频率为</w:t>
      </w:r>
      <w:r w:rsidRPr="00C95039">
        <w:t>50/60Hz</w:t>
      </w:r>
      <w:r w:rsidRPr="00C95039">
        <w:rPr>
          <w:rFonts w:hint="eastAsia"/>
        </w:rPr>
        <w:t>或</w:t>
      </w:r>
      <w:r w:rsidRPr="00C95039">
        <w:t>50-60Hz</w:t>
      </w:r>
      <w:r w:rsidRPr="00C95039">
        <w:rPr>
          <w:rFonts w:hint="eastAsia"/>
        </w:rPr>
        <w:t>。在正常负载条件下，其稳态输入电流不应超过额定电流的</w:t>
      </w:r>
      <w:r w:rsidRPr="00C95039">
        <w:t>1.1</w:t>
      </w:r>
      <w:r w:rsidRPr="00C95039">
        <w:rPr>
          <w:rFonts w:hint="eastAsia"/>
        </w:rPr>
        <w:t>倍。</w:t>
      </w:r>
    </w:p>
    <w:p w:rsidR="005C276C" w:rsidRDefault="00003331">
      <w:pPr>
        <w:pStyle w:val="ab"/>
        <w:numPr>
          <w:ilvl w:val="3"/>
          <w:numId w:val="3"/>
        </w:numPr>
        <w:spacing w:before="156" w:after="156"/>
      </w:pPr>
      <w:bookmarkStart w:id="404" w:name="_Toc415670124"/>
      <w:bookmarkStart w:id="405" w:name="_Toc416941392"/>
      <w:bookmarkStart w:id="406" w:name="_Toc421610952"/>
      <w:bookmarkStart w:id="407" w:name="_Toc425261373"/>
      <w:bookmarkStart w:id="408" w:name="_Toc425261484"/>
      <w:bookmarkStart w:id="409" w:name="_Toc425416218"/>
      <w:bookmarkStart w:id="410" w:name="_Toc427679328"/>
      <w:bookmarkStart w:id="411" w:name="_Toc435012998"/>
      <w:bookmarkStart w:id="412" w:name="_Toc444261086"/>
      <w:bookmarkEnd w:id="402"/>
      <w:r>
        <w:rPr>
          <w:rFonts w:hint="eastAsia"/>
        </w:rPr>
        <w:t>额定输出电压</w:t>
      </w:r>
      <w:bookmarkEnd w:id="404"/>
      <w:bookmarkEnd w:id="405"/>
      <w:bookmarkEnd w:id="406"/>
      <w:bookmarkEnd w:id="407"/>
      <w:bookmarkEnd w:id="408"/>
      <w:bookmarkEnd w:id="409"/>
      <w:bookmarkEnd w:id="410"/>
      <w:bookmarkEnd w:id="411"/>
      <w:bookmarkEnd w:id="412"/>
    </w:p>
    <w:p w:rsidR="005C276C" w:rsidRDefault="00003331" w:rsidP="003A4F41">
      <w:pPr>
        <w:pStyle w:val="afff2"/>
        <w:numPr>
          <w:ilvl w:val="0"/>
          <w:numId w:val="37"/>
        </w:numPr>
        <w:ind w:firstLineChars="0"/>
      </w:pPr>
      <w:r>
        <w:rPr>
          <w:rFonts w:hint="eastAsia"/>
        </w:rPr>
        <w:t>对于</w:t>
      </w:r>
      <w:r w:rsidR="008C1BCB">
        <w:rPr>
          <w:rFonts w:hAnsi="黑体" w:hint="eastAsia"/>
        </w:rPr>
        <w:t>仅适用于</w:t>
      </w:r>
      <w:r>
        <w:rPr>
          <w:rFonts w:hAnsi="黑体" w:hint="eastAsia"/>
        </w:rPr>
        <w:t>Ⅰ</w:t>
      </w:r>
      <w:r>
        <w:rPr>
          <w:rFonts w:hint="eastAsia"/>
        </w:rPr>
        <w:t>型</w:t>
      </w:r>
      <w:r w:rsidR="008C1BCB">
        <w:rPr>
          <w:rFonts w:hint="eastAsia"/>
        </w:rPr>
        <w:t>的</w:t>
      </w:r>
      <w:r>
        <w:rPr>
          <w:rFonts w:hint="eastAsia"/>
        </w:rPr>
        <w:t>快速充电适配器，</w:t>
      </w:r>
      <w:r w:rsidR="008B58C5">
        <w:rPr>
          <w:rFonts w:hint="eastAsia"/>
        </w:rPr>
        <w:t>普通充电模式下</w:t>
      </w:r>
      <w:r w:rsidR="001509CD">
        <w:rPr>
          <w:rFonts w:hint="eastAsia"/>
        </w:rPr>
        <w:t>和</w:t>
      </w:r>
      <w:r w:rsidR="00740F00">
        <w:rPr>
          <w:rFonts w:hint="eastAsia"/>
        </w:rPr>
        <w:t>快速充电模式下，</w:t>
      </w:r>
      <w:r w:rsidR="005F79A9">
        <w:rPr>
          <w:rFonts w:hint="eastAsia"/>
        </w:rPr>
        <w:t>额定输出电压</w:t>
      </w:r>
      <w:r w:rsidR="00C90B66">
        <w:rPr>
          <w:rFonts w:hint="eastAsia"/>
        </w:rPr>
        <w:t>偏差</w:t>
      </w:r>
      <w:r w:rsidR="005F79A9">
        <w:rPr>
          <w:rFonts w:hint="eastAsia"/>
        </w:rPr>
        <w:t>范围</w:t>
      </w:r>
      <w:r w:rsidR="001509CD">
        <w:rPr>
          <w:rFonts w:hint="eastAsia"/>
        </w:rPr>
        <w:t>均</w:t>
      </w:r>
      <w:r w:rsidR="005F79A9" w:rsidRPr="00793E93">
        <w:rPr>
          <w:rFonts w:hint="eastAsia"/>
        </w:rPr>
        <w:t>为</w:t>
      </w:r>
      <w:r w:rsidRPr="00793E93">
        <w:rPr>
          <w:rFonts w:hint="eastAsia"/>
        </w:rPr>
        <w:t>（-5%</w:t>
      </w:r>
      <w:r w:rsidR="003D549B" w:rsidRPr="00793E93">
        <w:rPr>
          <w:rFonts w:hint="eastAsia"/>
        </w:rPr>
        <w:t>～</w:t>
      </w:r>
      <w:r w:rsidRPr="00793E93">
        <w:rPr>
          <w:rFonts w:hint="eastAsia"/>
        </w:rPr>
        <w:t>+10%）。</w:t>
      </w:r>
    </w:p>
    <w:p w:rsidR="003A4F41" w:rsidRDefault="003A4F41" w:rsidP="003A4F41">
      <w:pPr>
        <w:pStyle w:val="afff2"/>
        <w:numPr>
          <w:ilvl w:val="0"/>
          <w:numId w:val="37"/>
        </w:numPr>
        <w:ind w:firstLineChars="0"/>
      </w:pPr>
      <w:r w:rsidRPr="00793E93">
        <w:rPr>
          <w:rFonts w:hint="eastAsia"/>
        </w:rPr>
        <w:t>对于仅适用于Ⅱ型的快速充电适配器，普通充电模式下，额定输出电压范围为4.75～5.5V；快速充电模式下，额定输出电压范围为3.3～5.5V。</w:t>
      </w:r>
    </w:p>
    <w:p w:rsidR="008C1BCB" w:rsidRDefault="008C1BCB" w:rsidP="003A4F41">
      <w:pPr>
        <w:pStyle w:val="afff2"/>
        <w:numPr>
          <w:ilvl w:val="0"/>
          <w:numId w:val="37"/>
        </w:numPr>
        <w:ind w:firstLineChars="0"/>
      </w:pPr>
      <w:r w:rsidRPr="00793E93">
        <w:rPr>
          <w:rFonts w:hint="eastAsia"/>
        </w:rPr>
        <w:t>对于兼容适用于</w:t>
      </w:r>
      <w:r w:rsidRPr="003A4F41">
        <w:rPr>
          <w:rFonts w:hAnsi="黑体" w:hint="eastAsia"/>
        </w:rPr>
        <w:t>Ⅰ</w:t>
      </w:r>
      <w:r w:rsidRPr="00793E93">
        <w:rPr>
          <w:rFonts w:hint="eastAsia"/>
        </w:rPr>
        <w:t>型和Ⅱ型的快速充电适配器应当在不同情况下满足以上a或b的要求。</w:t>
      </w:r>
    </w:p>
    <w:p w:rsidR="008C1BCB" w:rsidRPr="00793E93" w:rsidRDefault="008C1BCB" w:rsidP="003A4F41">
      <w:pPr>
        <w:pStyle w:val="afff2"/>
        <w:numPr>
          <w:ilvl w:val="0"/>
          <w:numId w:val="37"/>
        </w:numPr>
        <w:ind w:firstLineChars="0"/>
      </w:pPr>
      <w:r w:rsidRPr="00793E93">
        <w:rPr>
          <w:rFonts w:hint="eastAsia"/>
        </w:rPr>
        <w:t>对于在快速充电过程中通过协议协商动态转换</w:t>
      </w:r>
      <w:r w:rsidRPr="003A4F41">
        <w:rPr>
          <w:rFonts w:hAnsi="黑体" w:hint="eastAsia"/>
        </w:rPr>
        <w:t>Ⅰ</w:t>
      </w:r>
      <w:r w:rsidRPr="00793E93">
        <w:rPr>
          <w:rFonts w:hint="eastAsia"/>
        </w:rPr>
        <w:t>型和Ⅱ型充电模式的，在相关模式下应当满足以上a或b的要求。</w:t>
      </w:r>
    </w:p>
    <w:p w:rsidR="005C276C" w:rsidRDefault="00003331">
      <w:pPr>
        <w:pStyle w:val="ab"/>
        <w:numPr>
          <w:ilvl w:val="3"/>
          <w:numId w:val="3"/>
        </w:numPr>
        <w:spacing w:before="156" w:after="156"/>
      </w:pPr>
      <w:bookmarkStart w:id="413" w:name="_Toc415670126"/>
      <w:bookmarkStart w:id="414" w:name="_Toc416941394"/>
      <w:bookmarkStart w:id="415" w:name="_Toc421610954"/>
      <w:bookmarkStart w:id="416" w:name="_Toc425261375"/>
      <w:bookmarkStart w:id="417" w:name="_Toc425261486"/>
      <w:bookmarkStart w:id="418" w:name="_Toc425416220"/>
      <w:bookmarkStart w:id="419" w:name="_Toc427679330"/>
      <w:bookmarkStart w:id="420" w:name="_Toc435012999"/>
      <w:bookmarkStart w:id="421" w:name="_Toc444261087"/>
      <w:r>
        <w:rPr>
          <w:rFonts w:hint="eastAsia"/>
        </w:rPr>
        <w:t>输出电压纹波</w:t>
      </w:r>
      <w:bookmarkEnd w:id="413"/>
      <w:bookmarkEnd w:id="414"/>
      <w:bookmarkEnd w:id="415"/>
      <w:bookmarkEnd w:id="416"/>
      <w:bookmarkEnd w:id="417"/>
      <w:bookmarkEnd w:id="418"/>
      <w:bookmarkEnd w:id="419"/>
      <w:bookmarkEnd w:id="420"/>
      <w:bookmarkEnd w:id="421"/>
      <w:ins w:id="422" w:author="徐春莹" w:date="2016-10-13T15:40:00Z">
        <w:r w:rsidR="00BA012D">
          <w:rPr>
            <w:rFonts w:hint="eastAsia"/>
          </w:rPr>
          <w:t>（考虑C-C情况）</w:t>
        </w:r>
      </w:ins>
    </w:p>
    <w:p w:rsidR="005C276C" w:rsidRDefault="00003331">
      <w:pPr>
        <w:pStyle w:val="afa"/>
        <w:spacing w:before="156" w:after="156"/>
      </w:pPr>
      <w:r>
        <w:rPr>
          <w:rFonts w:hint="eastAsia"/>
        </w:rPr>
        <w:t>电压适配器输出电压</w:t>
      </w:r>
    </w:p>
    <w:tbl>
      <w:tblPr>
        <w:tblW w:w="95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3152"/>
        <w:gridCol w:w="3149"/>
        <w:gridCol w:w="3254"/>
      </w:tblGrid>
      <w:tr w:rsidR="005C276C">
        <w:tc>
          <w:tcPr>
            <w:tcW w:w="3152" w:type="dxa"/>
            <w:tcBorders>
              <w:top w:val="single" w:sz="4" w:space="0" w:color="auto"/>
              <w:left w:val="single" w:sz="4" w:space="0" w:color="auto"/>
              <w:bottom w:val="single" w:sz="4" w:space="0" w:color="auto"/>
              <w:right w:val="single" w:sz="4" w:space="0" w:color="auto"/>
            </w:tcBorders>
          </w:tcPr>
          <w:p w:rsidR="005C276C" w:rsidRDefault="00003331">
            <w:pPr>
              <w:pStyle w:val="afff2"/>
              <w:ind w:firstLineChars="0" w:firstLine="0"/>
              <w:jc w:val="center"/>
            </w:pPr>
            <w:r>
              <w:rPr>
                <w:rFonts w:hint="eastAsia"/>
              </w:rPr>
              <w:t>输入电压</w:t>
            </w:r>
          </w:p>
        </w:tc>
        <w:tc>
          <w:tcPr>
            <w:tcW w:w="3149" w:type="dxa"/>
            <w:tcBorders>
              <w:top w:val="single" w:sz="4" w:space="0" w:color="auto"/>
              <w:left w:val="single" w:sz="4" w:space="0" w:color="auto"/>
              <w:bottom w:val="single" w:sz="4" w:space="0" w:color="auto"/>
              <w:right w:val="single" w:sz="4" w:space="0" w:color="auto"/>
            </w:tcBorders>
          </w:tcPr>
          <w:p w:rsidR="005C276C" w:rsidRDefault="00003331">
            <w:pPr>
              <w:pStyle w:val="afff2"/>
            </w:pPr>
            <w:r>
              <w:rPr>
                <w:rFonts w:hint="eastAsia"/>
              </w:rPr>
              <w:t>输出电压</w:t>
            </w:r>
          </w:p>
        </w:tc>
        <w:tc>
          <w:tcPr>
            <w:tcW w:w="3254" w:type="dxa"/>
            <w:tcBorders>
              <w:top w:val="single" w:sz="4" w:space="0" w:color="auto"/>
              <w:left w:val="single" w:sz="4" w:space="0" w:color="auto"/>
              <w:bottom w:val="single" w:sz="4" w:space="0" w:color="auto"/>
              <w:right w:val="single" w:sz="4" w:space="0" w:color="auto"/>
            </w:tcBorders>
          </w:tcPr>
          <w:p w:rsidR="005C276C" w:rsidRDefault="00003331">
            <w:pPr>
              <w:pStyle w:val="afff2"/>
            </w:pPr>
            <w:r>
              <w:rPr>
                <w:rFonts w:hint="eastAsia"/>
              </w:rPr>
              <w:t>输出纹波限值</w:t>
            </w:r>
          </w:p>
        </w:tc>
      </w:tr>
      <w:tr w:rsidR="005C276C">
        <w:tc>
          <w:tcPr>
            <w:tcW w:w="3152" w:type="dxa"/>
            <w:tcBorders>
              <w:top w:val="single" w:sz="4" w:space="0" w:color="auto"/>
              <w:left w:val="single" w:sz="4" w:space="0" w:color="auto"/>
              <w:bottom w:val="single" w:sz="4" w:space="0" w:color="auto"/>
              <w:right w:val="single" w:sz="4" w:space="0" w:color="auto"/>
            </w:tcBorders>
          </w:tcPr>
          <w:p w:rsidR="005C276C" w:rsidRDefault="00003331">
            <w:pPr>
              <w:pStyle w:val="afff2"/>
              <w:ind w:firstLineChars="0" w:firstLine="0"/>
              <w:jc w:val="center"/>
            </w:pPr>
            <w:r>
              <w:rPr>
                <w:rFonts w:hint="eastAsia"/>
              </w:rPr>
              <w:t>100-240Vac/50-60Hz</w:t>
            </w:r>
          </w:p>
        </w:tc>
        <w:tc>
          <w:tcPr>
            <w:tcW w:w="3149" w:type="dxa"/>
            <w:tcBorders>
              <w:top w:val="single" w:sz="4" w:space="0" w:color="auto"/>
              <w:left w:val="single" w:sz="4" w:space="0" w:color="auto"/>
              <w:bottom w:val="single" w:sz="4" w:space="0" w:color="auto"/>
              <w:right w:val="single" w:sz="4" w:space="0" w:color="auto"/>
            </w:tcBorders>
          </w:tcPr>
          <w:p w:rsidR="005C276C" w:rsidRDefault="00003331">
            <w:pPr>
              <w:pStyle w:val="afff2"/>
            </w:pPr>
            <w:r>
              <w:rPr>
                <w:rFonts w:hint="eastAsia"/>
              </w:rPr>
              <w:t>5V</w:t>
            </w:r>
          </w:p>
        </w:tc>
        <w:tc>
          <w:tcPr>
            <w:tcW w:w="3254" w:type="dxa"/>
            <w:tcBorders>
              <w:top w:val="single" w:sz="4" w:space="0" w:color="auto"/>
              <w:left w:val="single" w:sz="4" w:space="0" w:color="auto"/>
              <w:bottom w:val="single" w:sz="4" w:space="0" w:color="auto"/>
              <w:right w:val="single" w:sz="4" w:space="0" w:color="auto"/>
            </w:tcBorders>
          </w:tcPr>
          <w:p w:rsidR="005C276C" w:rsidRDefault="00003331">
            <w:pPr>
              <w:pStyle w:val="afff2"/>
            </w:pPr>
            <w:r>
              <w:rPr>
                <w:rFonts w:hint="eastAsia"/>
              </w:rPr>
              <w:t>≤80mV峰峰值</w:t>
            </w:r>
          </w:p>
        </w:tc>
      </w:tr>
      <w:tr w:rsidR="005C276C">
        <w:tc>
          <w:tcPr>
            <w:tcW w:w="3152" w:type="dxa"/>
            <w:tcBorders>
              <w:top w:val="single" w:sz="4" w:space="0" w:color="auto"/>
              <w:left w:val="single" w:sz="4" w:space="0" w:color="auto"/>
              <w:bottom w:val="single" w:sz="4" w:space="0" w:color="auto"/>
              <w:right w:val="single" w:sz="4" w:space="0" w:color="auto"/>
            </w:tcBorders>
          </w:tcPr>
          <w:p w:rsidR="005C276C" w:rsidRDefault="00003331">
            <w:pPr>
              <w:pStyle w:val="afff2"/>
              <w:ind w:firstLineChars="0" w:firstLine="0"/>
              <w:jc w:val="center"/>
            </w:pPr>
            <w:r>
              <w:rPr>
                <w:rFonts w:hint="eastAsia"/>
              </w:rPr>
              <w:t>100-240Vac/50-60Hz</w:t>
            </w:r>
          </w:p>
        </w:tc>
        <w:tc>
          <w:tcPr>
            <w:tcW w:w="3149" w:type="dxa"/>
            <w:tcBorders>
              <w:top w:val="single" w:sz="4" w:space="0" w:color="auto"/>
              <w:left w:val="single" w:sz="4" w:space="0" w:color="auto"/>
              <w:bottom w:val="single" w:sz="4" w:space="0" w:color="auto"/>
              <w:right w:val="single" w:sz="4" w:space="0" w:color="auto"/>
            </w:tcBorders>
          </w:tcPr>
          <w:p w:rsidR="005C276C" w:rsidRDefault="00003331">
            <w:pPr>
              <w:pStyle w:val="afff2"/>
            </w:pPr>
            <w:r>
              <w:rPr>
                <w:rFonts w:hint="eastAsia"/>
              </w:rPr>
              <w:t>9V</w:t>
            </w:r>
          </w:p>
        </w:tc>
        <w:tc>
          <w:tcPr>
            <w:tcW w:w="3254" w:type="dxa"/>
            <w:tcBorders>
              <w:top w:val="single" w:sz="4" w:space="0" w:color="auto"/>
              <w:left w:val="single" w:sz="4" w:space="0" w:color="auto"/>
              <w:bottom w:val="single" w:sz="4" w:space="0" w:color="auto"/>
              <w:right w:val="single" w:sz="4" w:space="0" w:color="auto"/>
            </w:tcBorders>
          </w:tcPr>
          <w:p w:rsidR="005C276C" w:rsidRDefault="00003331">
            <w:pPr>
              <w:pStyle w:val="afff2"/>
            </w:pPr>
            <w:r>
              <w:rPr>
                <w:rFonts w:hint="eastAsia"/>
              </w:rPr>
              <w:t>≤150 mV峰峰值</w:t>
            </w:r>
          </w:p>
        </w:tc>
      </w:tr>
      <w:tr w:rsidR="005C276C">
        <w:tc>
          <w:tcPr>
            <w:tcW w:w="3152" w:type="dxa"/>
            <w:tcBorders>
              <w:top w:val="single" w:sz="4" w:space="0" w:color="auto"/>
              <w:left w:val="single" w:sz="4" w:space="0" w:color="auto"/>
              <w:bottom w:val="single" w:sz="4" w:space="0" w:color="auto"/>
              <w:right w:val="single" w:sz="4" w:space="0" w:color="auto"/>
            </w:tcBorders>
          </w:tcPr>
          <w:p w:rsidR="005C276C" w:rsidRDefault="00003331">
            <w:pPr>
              <w:pStyle w:val="afff2"/>
              <w:ind w:firstLineChars="0" w:firstLine="0"/>
              <w:jc w:val="center"/>
            </w:pPr>
            <w:r>
              <w:rPr>
                <w:rFonts w:hint="eastAsia"/>
              </w:rPr>
              <w:t>100-240Vac/50-60Hz</w:t>
            </w:r>
          </w:p>
        </w:tc>
        <w:tc>
          <w:tcPr>
            <w:tcW w:w="3149" w:type="dxa"/>
            <w:tcBorders>
              <w:top w:val="single" w:sz="4" w:space="0" w:color="auto"/>
              <w:left w:val="single" w:sz="4" w:space="0" w:color="auto"/>
              <w:bottom w:val="single" w:sz="4" w:space="0" w:color="auto"/>
              <w:right w:val="single" w:sz="4" w:space="0" w:color="auto"/>
            </w:tcBorders>
          </w:tcPr>
          <w:p w:rsidR="005C276C" w:rsidRDefault="00003331">
            <w:pPr>
              <w:pStyle w:val="afff2"/>
            </w:pPr>
            <w:r>
              <w:rPr>
                <w:rFonts w:hint="eastAsia"/>
              </w:rPr>
              <w:t>12V</w:t>
            </w:r>
          </w:p>
        </w:tc>
        <w:tc>
          <w:tcPr>
            <w:tcW w:w="3254" w:type="dxa"/>
            <w:tcBorders>
              <w:top w:val="single" w:sz="4" w:space="0" w:color="auto"/>
              <w:left w:val="single" w:sz="4" w:space="0" w:color="auto"/>
              <w:bottom w:val="single" w:sz="4" w:space="0" w:color="auto"/>
              <w:right w:val="single" w:sz="4" w:space="0" w:color="auto"/>
            </w:tcBorders>
          </w:tcPr>
          <w:p w:rsidR="005C276C" w:rsidRDefault="00003331">
            <w:pPr>
              <w:pStyle w:val="afff2"/>
            </w:pPr>
            <w:r>
              <w:rPr>
                <w:rFonts w:hint="eastAsia"/>
              </w:rPr>
              <w:t>≤200 mV峰峰值</w:t>
            </w:r>
          </w:p>
        </w:tc>
      </w:tr>
    </w:tbl>
    <w:p w:rsidR="005C276C" w:rsidRDefault="00003331">
      <w:pPr>
        <w:pStyle w:val="ab"/>
        <w:numPr>
          <w:ilvl w:val="3"/>
          <w:numId w:val="3"/>
        </w:numPr>
        <w:spacing w:before="156" w:after="156"/>
      </w:pPr>
      <w:bookmarkStart w:id="423" w:name="_Toc415670128"/>
      <w:bookmarkStart w:id="424" w:name="_Toc416941396"/>
      <w:bookmarkStart w:id="425" w:name="_Toc421610956"/>
      <w:bookmarkStart w:id="426" w:name="_Toc425261377"/>
      <w:bookmarkStart w:id="427" w:name="_Toc425261488"/>
      <w:bookmarkStart w:id="428" w:name="_Toc425416222"/>
      <w:bookmarkStart w:id="429" w:name="_Toc427679332"/>
      <w:bookmarkStart w:id="430" w:name="_Toc435013000"/>
      <w:bookmarkStart w:id="431" w:name="_Toc444261088"/>
      <w:r>
        <w:rPr>
          <w:rFonts w:hint="eastAsia"/>
        </w:rPr>
        <w:t>电流倒灌</w:t>
      </w:r>
      <w:bookmarkEnd w:id="423"/>
      <w:bookmarkEnd w:id="424"/>
      <w:bookmarkEnd w:id="425"/>
      <w:bookmarkEnd w:id="426"/>
      <w:bookmarkEnd w:id="427"/>
      <w:bookmarkEnd w:id="428"/>
      <w:bookmarkEnd w:id="429"/>
      <w:bookmarkEnd w:id="430"/>
      <w:bookmarkEnd w:id="431"/>
    </w:p>
    <w:p w:rsidR="005C276C" w:rsidRDefault="00003331">
      <w:pPr>
        <w:pStyle w:val="afff2"/>
        <w:rPr>
          <w:rFonts w:ascii="Arial" w:hAnsi="Arial" w:cs="Arial"/>
        </w:rPr>
      </w:pPr>
      <w:r>
        <w:rPr>
          <w:rFonts w:ascii="Arial" w:hAnsi="Arial" w:cs="Arial" w:hint="eastAsia"/>
        </w:rPr>
        <w:t>在任何情况下，不论适配器是否插在</w:t>
      </w:r>
      <w:r w:rsidR="004A09F1">
        <w:rPr>
          <w:rFonts w:ascii="Arial" w:hAnsi="Arial" w:cs="Arial" w:hint="eastAsia"/>
        </w:rPr>
        <w:t>供电</w:t>
      </w:r>
      <w:r>
        <w:rPr>
          <w:rFonts w:ascii="Arial" w:hAnsi="Arial" w:cs="Arial" w:hint="eastAsia"/>
        </w:rPr>
        <w:t>电源上，</w:t>
      </w:r>
      <w:r w:rsidR="004A09F1">
        <w:rPr>
          <w:rFonts w:ascii="Arial" w:hAnsi="Arial" w:cs="Arial" w:hint="eastAsia"/>
        </w:rPr>
        <w:t>只要适配器与终端连接，</w:t>
      </w:r>
      <w:r>
        <w:rPr>
          <w:rFonts w:ascii="Arial" w:hAnsi="Arial" w:cs="Arial" w:hint="eastAsia"/>
        </w:rPr>
        <w:t>适配器</w:t>
      </w:r>
      <w:r w:rsidR="004A09F1">
        <w:rPr>
          <w:rFonts w:ascii="Arial" w:hAnsi="Arial" w:cs="Arial" w:hint="eastAsia"/>
        </w:rPr>
        <w:t>从终端侧吸收</w:t>
      </w:r>
      <w:r>
        <w:rPr>
          <w:rFonts w:ascii="Arial" w:hAnsi="Arial" w:cs="Arial" w:hint="eastAsia"/>
        </w:rPr>
        <w:t>的电流应不大于</w:t>
      </w:r>
      <w:r>
        <w:rPr>
          <w:rFonts w:ascii="Arial" w:hAnsi="Arial" w:cs="Arial" w:hint="eastAsia"/>
        </w:rPr>
        <w:t>8</w:t>
      </w:r>
      <w:r>
        <w:rPr>
          <w:rFonts w:ascii="Arial" w:hAnsi="Arial" w:cs="Arial"/>
        </w:rPr>
        <w:t>m</w:t>
      </w:r>
      <w:r w:rsidRPr="006432B8">
        <w:rPr>
          <w:rFonts w:ascii="Arial" w:hAnsi="Arial" w:cs="Arial"/>
        </w:rPr>
        <w:t>A</w:t>
      </w:r>
      <w:r w:rsidRPr="006432B8">
        <w:rPr>
          <w:rFonts w:ascii="Arial" w:hAnsi="Arial" w:cs="Arial" w:hint="eastAsia"/>
        </w:rPr>
        <w:t>。</w:t>
      </w:r>
    </w:p>
    <w:p w:rsidR="005C276C" w:rsidRDefault="00003331">
      <w:pPr>
        <w:pStyle w:val="ab"/>
        <w:numPr>
          <w:ilvl w:val="3"/>
          <w:numId w:val="3"/>
        </w:numPr>
        <w:spacing w:before="156" w:after="156"/>
      </w:pPr>
      <w:bookmarkStart w:id="432" w:name="_Toc415670129"/>
      <w:bookmarkStart w:id="433" w:name="_Toc416941397"/>
      <w:bookmarkStart w:id="434" w:name="_Toc421610957"/>
      <w:bookmarkStart w:id="435" w:name="_Toc425261378"/>
      <w:bookmarkStart w:id="436" w:name="_Toc425261489"/>
      <w:bookmarkStart w:id="437" w:name="_Toc425416223"/>
      <w:bookmarkStart w:id="438" w:name="_Toc427679333"/>
      <w:bookmarkStart w:id="439" w:name="_Toc435013001"/>
      <w:bookmarkStart w:id="440" w:name="_Toc444261089"/>
      <w:r>
        <w:rPr>
          <w:rFonts w:hint="eastAsia"/>
        </w:rPr>
        <w:t>接触</w:t>
      </w:r>
      <w:r>
        <w:t>电流</w:t>
      </w:r>
      <w:bookmarkEnd w:id="432"/>
      <w:bookmarkEnd w:id="433"/>
      <w:bookmarkEnd w:id="434"/>
      <w:bookmarkEnd w:id="435"/>
      <w:bookmarkEnd w:id="436"/>
      <w:bookmarkEnd w:id="437"/>
      <w:bookmarkEnd w:id="438"/>
      <w:bookmarkEnd w:id="439"/>
      <w:bookmarkEnd w:id="440"/>
    </w:p>
    <w:p w:rsidR="005C276C" w:rsidRDefault="00003331">
      <w:pPr>
        <w:pStyle w:val="afff2"/>
        <w:rPr>
          <w:rFonts w:ascii="Arial" w:hAnsi="Arial" w:cs="Arial"/>
        </w:rPr>
      </w:pPr>
      <w:r>
        <w:rPr>
          <w:rFonts w:ascii="Arial" w:hAnsi="Arial" w:cs="Arial"/>
        </w:rPr>
        <w:t>适配器从</w:t>
      </w:r>
      <w:r w:rsidR="004A09F1">
        <w:rPr>
          <w:rFonts w:ascii="Arial" w:hAnsi="Arial" w:cs="Arial"/>
        </w:rPr>
        <w:t>输入端口传到至</w:t>
      </w:r>
      <w:r>
        <w:rPr>
          <w:rFonts w:ascii="Arial" w:hAnsi="Arial" w:cs="Arial"/>
        </w:rPr>
        <w:t>输出端口的接触电流应</w:t>
      </w:r>
      <w:r w:rsidR="004A09F1">
        <w:rPr>
          <w:rFonts w:ascii="Arial" w:hAnsi="Arial" w:cs="Arial" w:hint="eastAsia"/>
        </w:rPr>
        <w:t>满足≤</w:t>
      </w:r>
      <w:r>
        <w:rPr>
          <w:rFonts w:ascii="Arial" w:hAnsi="Arial" w:cs="Arial" w:hint="eastAsia"/>
        </w:rPr>
        <w:t>20</w:t>
      </w:r>
      <w:r w:rsidR="00AB3804" w:rsidRPr="00AB3804">
        <w:rPr>
          <w:rFonts w:ascii="Arial" w:hAnsi="Arial" w:cs="Arial" w:hint="eastAsia"/>
        </w:rPr>
        <w:t>μ</w:t>
      </w:r>
      <w:r>
        <w:rPr>
          <w:rFonts w:ascii="Arial" w:hAnsi="Arial" w:cs="Arial"/>
        </w:rPr>
        <w:t>A</w:t>
      </w:r>
      <w:r>
        <w:rPr>
          <w:rFonts w:ascii="Arial" w:hAnsi="Arial" w:cs="Arial"/>
        </w:rPr>
        <w:t>。</w:t>
      </w:r>
    </w:p>
    <w:p w:rsidR="000F0BA0" w:rsidRPr="00AF77A8" w:rsidRDefault="00003331" w:rsidP="00AF77A8">
      <w:pPr>
        <w:pStyle w:val="ab"/>
        <w:numPr>
          <w:ilvl w:val="3"/>
          <w:numId w:val="3"/>
        </w:numPr>
        <w:spacing w:before="156" w:after="156"/>
      </w:pPr>
      <w:bookmarkStart w:id="441" w:name="_Toc415670130"/>
      <w:bookmarkStart w:id="442" w:name="_Toc416941398"/>
      <w:bookmarkStart w:id="443" w:name="_Toc421610958"/>
      <w:bookmarkStart w:id="444" w:name="_Toc425261379"/>
      <w:bookmarkStart w:id="445" w:name="_Toc425261490"/>
      <w:bookmarkStart w:id="446" w:name="_Toc425416224"/>
      <w:bookmarkStart w:id="447" w:name="_Toc427679334"/>
      <w:bookmarkStart w:id="448" w:name="_Toc435013002"/>
      <w:bookmarkStart w:id="449" w:name="_Toc444261090"/>
      <w:r>
        <w:t>接口</w:t>
      </w:r>
      <w:r>
        <w:rPr>
          <w:rFonts w:hint="eastAsia"/>
        </w:rPr>
        <w:t>短路保护</w:t>
      </w:r>
      <w:bookmarkEnd w:id="441"/>
      <w:bookmarkEnd w:id="442"/>
      <w:bookmarkEnd w:id="443"/>
      <w:bookmarkEnd w:id="444"/>
      <w:bookmarkEnd w:id="445"/>
      <w:bookmarkEnd w:id="446"/>
      <w:bookmarkEnd w:id="447"/>
      <w:bookmarkEnd w:id="448"/>
      <w:bookmarkEnd w:id="449"/>
      <w:ins w:id="450" w:author="徐春莹" w:date="2016-10-13T15:41:00Z">
        <w:r w:rsidR="00B904B9">
          <w:rPr>
            <w:rFonts w:hint="eastAsia"/>
          </w:rPr>
          <w:t>（考虑C-C情况）</w:t>
        </w:r>
      </w:ins>
      <w:ins w:id="451" w:author="徐春莹" w:date="2016-10-13T15:45:00Z">
        <w:r w:rsidR="00480BBE">
          <w:rPr>
            <w:rFonts w:hint="eastAsia"/>
          </w:rPr>
          <w:t>（目前文档仅针对A-B、A-C接口）</w:t>
        </w:r>
      </w:ins>
    </w:p>
    <w:p w:rsidR="007B0247" w:rsidRDefault="007B0247" w:rsidP="00EC4CC9">
      <w:pPr>
        <w:pStyle w:val="afff2"/>
        <w:numPr>
          <w:ilvl w:val="0"/>
          <w:numId w:val="36"/>
        </w:numPr>
        <w:ind w:firstLineChars="0"/>
        <w:rPr>
          <w:rFonts w:ascii="Arial" w:hAnsi="Arial" w:cs="Arial"/>
        </w:rPr>
      </w:pPr>
      <w:r>
        <w:rPr>
          <w:rFonts w:ascii="Arial" w:hAnsi="Arial" w:cs="Arial" w:hint="eastAsia"/>
        </w:rPr>
        <w:t>当</w:t>
      </w:r>
      <w:r>
        <w:rPr>
          <w:rFonts w:ascii="Arial" w:hAnsi="Arial" w:cs="Arial" w:hint="eastAsia"/>
        </w:rPr>
        <w:t>Vbus</w:t>
      </w:r>
      <w:r>
        <w:rPr>
          <w:rFonts w:ascii="Arial" w:hAnsi="Arial" w:cs="Arial" w:hint="eastAsia"/>
        </w:rPr>
        <w:t>和</w:t>
      </w:r>
      <w:r>
        <w:rPr>
          <w:rFonts w:ascii="Arial" w:hAnsi="Arial" w:cs="Arial" w:hint="eastAsia"/>
        </w:rPr>
        <w:t>GND</w:t>
      </w:r>
      <w:r>
        <w:rPr>
          <w:rFonts w:ascii="Arial" w:hAnsi="Arial" w:cs="Arial" w:hint="eastAsia"/>
        </w:rPr>
        <w:t>发生短路时，适配器应进入</w:t>
      </w:r>
      <w:r w:rsidR="0063760A">
        <w:rPr>
          <w:rFonts w:ascii="Arial" w:hAnsi="Arial" w:cs="Arial" w:hint="eastAsia"/>
        </w:rPr>
        <w:t>保护</w:t>
      </w:r>
      <w:r>
        <w:rPr>
          <w:rFonts w:ascii="Arial" w:hAnsi="Arial" w:cs="Arial" w:hint="eastAsia"/>
        </w:rPr>
        <w:t>模式。去除短路故障后，恢复时应先进入普通充电模式，重新</w:t>
      </w:r>
      <w:r w:rsidR="004A09F1">
        <w:rPr>
          <w:rFonts w:ascii="Arial" w:hAnsi="Arial" w:cs="Arial" w:hint="eastAsia"/>
        </w:rPr>
        <w:t>通过协议与终端</w:t>
      </w:r>
      <w:r>
        <w:rPr>
          <w:rFonts w:ascii="Arial" w:hAnsi="Arial" w:cs="Arial" w:hint="eastAsia"/>
        </w:rPr>
        <w:t>握手后，再进入快充模式。</w:t>
      </w:r>
    </w:p>
    <w:p w:rsidR="00EC4CC9" w:rsidRPr="00EC4CC9" w:rsidRDefault="00EC4CC9" w:rsidP="00EC4CC9">
      <w:pPr>
        <w:pStyle w:val="afff2"/>
        <w:numPr>
          <w:ilvl w:val="0"/>
          <w:numId w:val="36"/>
        </w:numPr>
        <w:ind w:firstLineChars="0"/>
        <w:rPr>
          <w:rFonts w:ascii="Arial" w:hAnsi="Arial" w:cs="Arial"/>
        </w:rPr>
      </w:pPr>
      <w:r w:rsidRPr="00EC4CC9">
        <w:rPr>
          <w:rFonts w:ascii="Arial" w:hAnsi="Arial" w:cs="Arial" w:hint="eastAsia"/>
        </w:rPr>
        <w:lastRenderedPageBreak/>
        <w:t>当快充系统依靠</w:t>
      </w:r>
      <w:r w:rsidRPr="00EC4CC9">
        <w:rPr>
          <w:rFonts w:ascii="Arial" w:hAnsi="Arial" w:cs="Arial" w:hint="eastAsia"/>
        </w:rPr>
        <w:t>D+</w:t>
      </w:r>
      <w:r w:rsidRPr="00EC4CC9">
        <w:rPr>
          <w:rFonts w:ascii="Arial" w:hAnsi="Arial" w:cs="Arial" w:hint="eastAsia"/>
        </w:rPr>
        <w:t>和</w:t>
      </w:r>
      <w:r w:rsidRPr="00EC4CC9">
        <w:rPr>
          <w:rFonts w:ascii="Arial" w:hAnsi="Arial" w:cs="Arial" w:hint="eastAsia"/>
        </w:rPr>
        <w:t>D-</w:t>
      </w:r>
      <w:r w:rsidRPr="00EC4CC9">
        <w:rPr>
          <w:rFonts w:ascii="Arial" w:hAnsi="Arial" w:cs="Arial" w:hint="eastAsia"/>
        </w:rPr>
        <w:t>进行协议通信控制时，</w:t>
      </w:r>
      <w:r w:rsidRPr="00EC4CC9">
        <w:rPr>
          <w:rFonts w:ascii="Arial" w:hAnsi="Arial" w:cs="Arial" w:hint="eastAsia"/>
        </w:rPr>
        <w:t>D+</w:t>
      </w:r>
      <w:r w:rsidRPr="00EC4CC9">
        <w:rPr>
          <w:rFonts w:ascii="Arial" w:hAnsi="Arial" w:cs="Arial" w:hint="eastAsia"/>
        </w:rPr>
        <w:t>、</w:t>
      </w:r>
      <w:r w:rsidRPr="00EC4CC9">
        <w:rPr>
          <w:rFonts w:ascii="Arial" w:hAnsi="Arial" w:cs="Arial" w:hint="eastAsia"/>
        </w:rPr>
        <w:t>D-</w:t>
      </w:r>
      <w:r w:rsidRPr="00EC4CC9">
        <w:rPr>
          <w:rFonts w:ascii="Arial" w:hAnsi="Arial" w:cs="Arial" w:hint="eastAsia"/>
        </w:rPr>
        <w:t>、</w:t>
      </w:r>
      <w:r w:rsidRPr="00EC4CC9">
        <w:rPr>
          <w:rFonts w:ascii="Arial" w:hAnsi="Arial" w:cs="Arial" w:hint="eastAsia"/>
        </w:rPr>
        <w:t>GND</w:t>
      </w:r>
      <w:r w:rsidRPr="00EC4CC9">
        <w:rPr>
          <w:rFonts w:ascii="Arial" w:hAnsi="Arial" w:cs="Arial" w:hint="eastAsia"/>
        </w:rPr>
        <w:t>任意之间发生短路或者</w:t>
      </w:r>
      <w:r w:rsidRPr="00EC4CC9">
        <w:rPr>
          <w:rFonts w:ascii="Arial" w:hAnsi="Arial" w:cs="Arial" w:hint="eastAsia"/>
        </w:rPr>
        <w:t>D+</w:t>
      </w:r>
      <w:r w:rsidRPr="00EC4CC9">
        <w:rPr>
          <w:rFonts w:ascii="Arial" w:hAnsi="Arial" w:cs="Arial" w:hint="eastAsia"/>
        </w:rPr>
        <w:t>、</w:t>
      </w:r>
      <w:r w:rsidRPr="00EC4CC9">
        <w:rPr>
          <w:rFonts w:ascii="Arial" w:hAnsi="Arial" w:cs="Arial" w:hint="eastAsia"/>
        </w:rPr>
        <w:t>D-</w:t>
      </w:r>
      <w:r w:rsidRPr="00EC4CC9">
        <w:rPr>
          <w:rFonts w:ascii="Arial" w:hAnsi="Arial" w:cs="Arial" w:hint="eastAsia"/>
        </w:rPr>
        <w:t>、</w:t>
      </w:r>
      <w:r w:rsidRPr="00EC4CC9">
        <w:rPr>
          <w:rFonts w:ascii="Arial" w:hAnsi="Arial" w:cs="Arial" w:hint="eastAsia"/>
        </w:rPr>
        <w:t>Vbus</w:t>
      </w:r>
      <w:r w:rsidRPr="00EC4CC9">
        <w:rPr>
          <w:rFonts w:ascii="Arial" w:hAnsi="Arial" w:cs="Arial" w:hint="eastAsia"/>
        </w:rPr>
        <w:t>任意之间发生短路，适配器输出恢复到普通充电模式或关断。</w:t>
      </w:r>
      <w:ins w:id="452" w:author="徐春莹" w:date="2016-10-13T15:55:00Z">
        <w:r w:rsidR="00201F52">
          <w:rPr>
            <w:rFonts w:ascii="Arial" w:hAnsi="Arial" w:cs="Arial" w:hint="eastAsia"/>
          </w:rPr>
          <w:t>当工作在</w:t>
        </w:r>
        <w:r w:rsidR="00201F52">
          <w:rPr>
            <w:rFonts w:ascii="Arial" w:hAnsi="Arial" w:cs="Arial" w:hint="eastAsia"/>
          </w:rPr>
          <w:t>FB</w:t>
        </w:r>
        <w:r w:rsidR="00201F52">
          <w:rPr>
            <w:rFonts w:ascii="Arial" w:hAnsi="Arial" w:cs="Arial" w:hint="eastAsia"/>
          </w:rPr>
          <w:t>快充协议模式下时，如果</w:t>
        </w:r>
        <w:r w:rsidR="00201F52">
          <w:rPr>
            <w:rFonts w:ascii="Arial" w:hAnsi="Arial" w:cs="Arial" w:hint="eastAsia"/>
          </w:rPr>
          <w:t>D-</w:t>
        </w:r>
        <w:r w:rsidR="00201F52">
          <w:rPr>
            <w:rFonts w:ascii="Arial" w:hAnsi="Arial" w:cs="Arial" w:hint="eastAsia"/>
          </w:rPr>
          <w:t>与</w:t>
        </w:r>
        <w:r w:rsidR="00201F52">
          <w:rPr>
            <w:rFonts w:ascii="Arial" w:hAnsi="Arial" w:cs="Arial" w:hint="eastAsia"/>
          </w:rPr>
          <w:t>GND</w:t>
        </w:r>
      </w:ins>
      <w:ins w:id="453" w:author="徐春莹" w:date="2016-10-13T15:56:00Z">
        <w:r w:rsidR="00201F52">
          <w:rPr>
            <w:rFonts w:ascii="Arial" w:hAnsi="Arial" w:cs="Arial" w:hint="eastAsia"/>
          </w:rPr>
          <w:t>之间发生短路，无需保护。</w:t>
        </w:r>
      </w:ins>
    </w:p>
    <w:p w:rsidR="005C276C" w:rsidRPr="00EC4CC9" w:rsidRDefault="000F0BA0" w:rsidP="00EC4CC9">
      <w:pPr>
        <w:pStyle w:val="afff2"/>
        <w:numPr>
          <w:ilvl w:val="0"/>
          <w:numId w:val="36"/>
        </w:numPr>
        <w:ind w:firstLineChars="0"/>
        <w:rPr>
          <w:rFonts w:ascii="Arial" w:hAnsi="Arial" w:cs="Arial"/>
        </w:rPr>
      </w:pPr>
      <w:r w:rsidRPr="00EC4CC9">
        <w:rPr>
          <w:rFonts w:ascii="Arial" w:hAnsi="Arial" w:cs="Arial" w:hint="eastAsia"/>
        </w:rPr>
        <w:t>当快充系统依靠</w:t>
      </w:r>
      <w:bookmarkStart w:id="454" w:name="OLE_LINK5"/>
      <w:bookmarkStart w:id="455" w:name="OLE_LINK6"/>
      <w:r w:rsidRPr="00EC4CC9">
        <w:rPr>
          <w:rFonts w:ascii="Arial" w:hAnsi="Arial" w:cs="Arial" w:hint="eastAsia"/>
        </w:rPr>
        <w:t>Vbus</w:t>
      </w:r>
      <w:bookmarkEnd w:id="454"/>
      <w:bookmarkEnd w:id="455"/>
      <w:r w:rsidRPr="00EC4CC9">
        <w:rPr>
          <w:rFonts w:ascii="Arial" w:hAnsi="Arial" w:cs="Arial" w:hint="eastAsia"/>
        </w:rPr>
        <w:t>进行</w:t>
      </w:r>
      <w:r w:rsidR="004A09F1" w:rsidRPr="00EC4CC9">
        <w:rPr>
          <w:rFonts w:ascii="Arial" w:hAnsi="Arial" w:cs="Arial" w:hint="eastAsia"/>
        </w:rPr>
        <w:t>协议</w:t>
      </w:r>
      <w:r w:rsidRPr="00EC4CC9">
        <w:rPr>
          <w:rFonts w:ascii="Arial" w:hAnsi="Arial" w:cs="Arial" w:hint="eastAsia"/>
        </w:rPr>
        <w:t>通信控制时，</w:t>
      </w:r>
      <w:r w:rsidRPr="00EC4CC9">
        <w:rPr>
          <w:rFonts w:ascii="Arial" w:hAnsi="Arial" w:cs="Arial" w:hint="eastAsia"/>
        </w:rPr>
        <w:t>D+</w:t>
      </w:r>
      <w:r w:rsidR="000D3599" w:rsidRPr="00EC4CC9">
        <w:rPr>
          <w:rFonts w:ascii="Arial" w:hAnsi="Arial" w:cs="Arial" w:hint="eastAsia"/>
        </w:rPr>
        <w:t>与</w:t>
      </w:r>
      <w:r w:rsidRPr="00EC4CC9">
        <w:rPr>
          <w:rFonts w:ascii="Arial" w:hAnsi="Arial" w:cs="Arial" w:hint="eastAsia"/>
        </w:rPr>
        <w:t>GND</w:t>
      </w:r>
      <w:r w:rsidR="000D3599" w:rsidRPr="00EC4CC9">
        <w:rPr>
          <w:rFonts w:ascii="Arial" w:hAnsi="Arial" w:cs="Arial" w:hint="eastAsia"/>
        </w:rPr>
        <w:t>发生短路或</w:t>
      </w:r>
      <w:r w:rsidR="000D3599" w:rsidRPr="00EC4CC9">
        <w:rPr>
          <w:rFonts w:ascii="Arial" w:hAnsi="Arial" w:cs="Arial" w:hint="eastAsia"/>
        </w:rPr>
        <w:t>D-</w:t>
      </w:r>
      <w:r w:rsidR="000D3599" w:rsidRPr="00EC4CC9">
        <w:rPr>
          <w:rFonts w:ascii="Arial" w:hAnsi="Arial" w:cs="Arial" w:hint="eastAsia"/>
        </w:rPr>
        <w:t>与</w:t>
      </w:r>
      <w:r w:rsidR="000D3599" w:rsidRPr="00EC4CC9">
        <w:rPr>
          <w:rFonts w:ascii="Arial" w:hAnsi="Arial" w:cs="Arial" w:hint="eastAsia"/>
        </w:rPr>
        <w:t>GND</w:t>
      </w:r>
      <w:r w:rsidR="000D3599" w:rsidRPr="00EC4CC9">
        <w:rPr>
          <w:rFonts w:ascii="Arial" w:hAnsi="Arial" w:cs="Arial" w:hint="eastAsia"/>
        </w:rPr>
        <w:t>发生短路，</w:t>
      </w:r>
      <w:r w:rsidR="00003331" w:rsidRPr="00EC4CC9">
        <w:rPr>
          <w:rFonts w:ascii="Arial" w:hAnsi="Arial" w:cs="Arial" w:hint="eastAsia"/>
        </w:rPr>
        <w:t>适配器当前输出电压不能升高；</w:t>
      </w:r>
      <w:r w:rsidR="000D3599" w:rsidRPr="00EC4CC9">
        <w:rPr>
          <w:rFonts w:ascii="Arial" w:hAnsi="Arial" w:cs="Arial" w:hint="eastAsia"/>
        </w:rPr>
        <w:t>D+</w:t>
      </w:r>
      <w:r w:rsidR="000D3599" w:rsidRPr="00EC4CC9">
        <w:rPr>
          <w:rFonts w:ascii="Arial" w:hAnsi="Arial" w:cs="Arial" w:hint="eastAsia"/>
        </w:rPr>
        <w:t>与</w:t>
      </w:r>
      <w:r w:rsidR="000D3599" w:rsidRPr="00EC4CC9">
        <w:rPr>
          <w:rFonts w:ascii="Arial" w:hAnsi="Arial" w:cs="Arial" w:hint="eastAsia"/>
        </w:rPr>
        <w:t>Vbus</w:t>
      </w:r>
      <w:r w:rsidR="000D3599" w:rsidRPr="00EC4CC9">
        <w:rPr>
          <w:rFonts w:ascii="Arial" w:hAnsi="Arial" w:cs="Arial" w:hint="eastAsia"/>
        </w:rPr>
        <w:t>发生短路或</w:t>
      </w:r>
      <w:r w:rsidR="000D3599" w:rsidRPr="00EC4CC9">
        <w:rPr>
          <w:rFonts w:ascii="Arial" w:hAnsi="Arial" w:cs="Arial" w:hint="eastAsia"/>
        </w:rPr>
        <w:t>D-</w:t>
      </w:r>
      <w:r w:rsidR="000D3599" w:rsidRPr="00EC4CC9">
        <w:rPr>
          <w:rFonts w:ascii="Arial" w:hAnsi="Arial" w:cs="Arial" w:hint="eastAsia"/>
        </w:rPr>
        <w:t>与</w:t>
      </w:r>
      <w:r w:rsidR="000D3599" w:rsidRPr="00EC4CC9">
        <w:rPr>
          <w:rFonts w:ascii="Arial" w:hAnsi="Arial" w:cs="Arial" w:hint="eastAsia"/>
        </w:rPr>
        <w:t>Vbus</w:t>
      </w:r>
      <w:r w:rsidR="000D3599" w:rsidRPr="00EC4CC9">
        <w:rPr>
          <w:rFonts w:ascii="Arial" w:hAnsi="Arial" w:cs="Arial" w:hint="eastAsia"/>
        </w:rPr>
        <w:t>发生短路</w:t>
      </w:r>
      <w:r w:rsidR="00003331" w:rsidRPr="00EC4CC9">
        <w:rPr>
          <w:rFonts w:ascii="Arial" w:hAnsi="Arial" w:cs="Arial" w:hint="eastAsia"/>
        </w:rPr>
        <w:t>，适配器输出恢复到普通充电模式或关断</w:t>
      </w:r>
      <w:r w:rsidR="002454AB" w:rsidRPr="00EC4CC9">
        <w:rPr>
          <w:rFonts w:ascii="Arial" w:hAnsi="Arial" w:cs="Arial" w:hint="eastAsia"/>
        </w:rPr>
        <w:t>。</w:t>
      </w:r>
    </w:p>
    <w:p w:rsidR="005C276C" w:rsidRDefault="00003331">
      <w:pPr>
        <w:pStyle w:val="ab"/>
        <w:numPr>
          <w:ilvl w:val="3"/>
          <w:numId w:val="3"/>
        </w:numPr>
        <w:spacing w:before="156" w:after="156"/>
        <w:rPr>
          <w:rFonts w:ascii="Arial" w:hAnsi="Arial" w:cs="Arial"/>
        </w:rPr>
      </w:pPr>
      <w:bookmarkStart w:id="456" w:name="_Toc427679336"/>
      <w:bookmarkStart w:id="457" w:name="_Toc435013004"/>
      <w:bookmarkStart w:id="458" w:name="_Toc444261091"/>
      <w:bookmarkStart w:id="459" w:name="_Toc415670131"/>
      <w:bookmarkStart w:id="460" w:name="_Toc416941399"/>
      <w:bookmarkStart w:id="461" w:name="_Toc421610959"/>
      <w:bookmarkStart w:id="462" w:name="_Toc425261380"/>
      <w:bookmarkStart w:id="463" w:name="_Toc425261491"/>
      <w:bookmarkStart w:id="464" w:name="_Toc425416225"/>
      <w:r>
        <w:rPr>
          <w:rFonts w:ascii="Arial" w:hAnsi="Arial" w:cs="Arial" w:hint="eastAsia"/>
        </w:rPr>
        <w:t>D+</w:t>
      </w:r>
      <w:r>
        <w:rPr>
          <w:rFonts w:ascii="Arial" w:hAnsi="Arial" w:cs="Arial" w:hint="eastAsia"/>
        </w:rPr>
        <w:t>和</w:t>
      </w:r>
      <w:r>
        <w:rPr>
          <w:rFonts w:ascii="Arial" w:hAnsi="Arial" w:cs="Arial" w:hint="eastAsia"/>
        </w:rPr>
        <w:t>D-</w:t>
      </w:r>
      <w:r>
        <w:rPr>
          <w:rFonts w:ascii="Arial" w:hAnsi="Arial" w:cs="Arial" w:hint="eastAsia"/>
        </w:rPr>
        <w:t>输出电压限值</w:t>
      </w:r>
      <w:bookmarkEnd w:id="456"/>
      <w:bookmarkEnd w:id="457"/>
      <w:bookmarkEnd w:id="458"/>
    </w:p>
    <w:p w:rsidR="005C276C" w:rsidRDefault="00003331">
      <w:pPr>
        <w:pStyle w:val="afff2"/>
      </w:pPr>
      <w:r>
        <w:rPr>
          <w:rFonts w:hint="eastAsia"/>
        </w:rPr>
        <w:t>正常工作条件下，D+和D-输出电压不能超过5V。</w:t>
      </w:r>
    </w:p>
    <w:p w:rsidR="005C276C" w:rsidRDefault="00A23439">
      <w:pPr>
        <w:pStyle w:val="ab"/>
        <w:numPr>
          <w:ilvl w:val="3"/>
          <w:numId w:val="3"/>
        </w:numPr>
        <w:spacing w:before="156" w:after="156"/>
      </w:pPr>
      <w:bookmarkStart w:id="465" w:name="_Toc427679337"/>
      <w:bookmarkStart w:id="466" w:name="_Toc435013005"/>
      <w:bookmarkStart w:id="467" w:name="_Toc444261092"/>
      <w:r>
        <w:rPr>
          <w:rFonts w:hint="eastAsia"/>
        </w:rPr>
        <w:t>Ⅰ</w:t>
      </w:r>
      <w:r w:rsidR="00003331">
        <w:rPr>
          <w:rFonts w:hint="eastAsia"/>
        </w:rPr>
        <w:t>型电压跳变</w:t>
      </w:r>
      <w:bookmarkEnd w:id="459"/>
      <w:bookmarkEnd w:id="460"/>
      <w:bookmarkEnd w:id="461"/>
      <w:bookmarkEnd w:id="462"/>
      <w:bookmarkEnd w:id="463"/>
      <w:bookmarkEnd w:id="464"/>
      <w:r w:rsidR="00003331">
        <w:rPr>
          <w:rFonts w:hint="eastAsia"/>
        </w:rPr>
        <w:t>要求</w:t>
      </w:r>
      <w:bookmarkEnd w:id="465"/>
      <w:bookmarkEnd w:id="466"/>
      <w:bookmarkEnd w:id="467"/>
    </w:p>
    <w:p w:rsidR="005C276C" w:rsidRDefault="00003331">
      <w:pPr>
        <w:pStyle w:val="afff2"/>
      </w:pPr>
      <w:r>
        <w:rPr>
          <w:rFonts w:hint="eastAsia"/>
        </w:rPr>
        <w:t>在没有进行通信协商</w:t>
      </w:r>
      <w:r w:rsidR="00D67970" w:rsidRPr="00A82860">
        <w:rPr>
          <w:rFonts w:hint="eastAsia"/>
        </w:rPr>
        <w:t>或协议不正确的</w:t>
      </w:r>
      <w:r>
        <w:rPr>
          <w:rFonts w:hint="eastAsia"/>
        </w:rPr>
        <w:t>情况下，输出电压不能发生电压换挡。</w:t>
      </w:r>
      <w:bookmarkStart w:id="468" w:name="_Toc415670132"/>
      <w:bookmarkStart w:id="469" w:name="_Toc416941400"/>
      <w:bookmarkStart w:id="470" w:name="_Toc421610960"/>
      <w:bookmarkStart w:id="471" w:name="_Toc425261381"/>
      <w:bookmarkStart w:id="472" w:name="_Toc425261492"/>
      <w:bookmarkStart w:id="473" w:name="_Toc425416226"/>
      <w:bookmarkStart w:id="474" w:name="_Toc413399549"/>
    </w:p>
    <w:p w:rsidR="005C276C" w:rsidRDefault="00003331">
      <w:pPr>
        <w:pStyle w:val="ab"/>
        <w:spacing w:before="156" w:after="156"/>
      </w:pPr>
      <w:bookmarkStart w:id="475" w:name="_Toc427679338"/>
      <w:bookmarkStart w:id="476" w:name="_Toc435013006"/>
      <w:bookmarkStart w:id="477" w:name="_Toc444261093"/>
      <w:r>
        <w:rPr>
          <w:rFonts w:hint="eastAsia"/>
        </w:rPr>
        <w:t>安全要求</w:t>
      </w:r>
      <w:bookmarkEnd w:id="468"/>
      <w:bookmarkEnd w:id="469"/>
      <w:bookmarkEnd w:id="470"/>
      <w:bookmarkEnd w:id="471"/>
      <w:bookmarkEnd w:id="472"/>
      <w:bookmarkEnd w:id="473"/>
      <w:bookmarkEnd w:id="475"/>
      <w:bookmarkEnd w:id="476"/>
      <w:bookmarkEnd w:id="477"/>
    </w:p>
    <w:p w:rsidR="005C276C" w:rsidRDefault="00003331">
      <w:pPr>
        <w:pStyle w:val="afff2"/>
      </w:pPr>
      <w:r>
        <w:rPr>
          <w:rFonts w:hint="eastAsia"/>
        </w:rPr>
        <w:t>适配器应符合GB 4943.1-2011的相关要求。</w:t>
      </w:r>
    </w:p>
    <w:p w:rsidR="005C276C" w:rsidRDefault="00003331">
      <w:pPr>
        <w:pStyle w:val="ab"/>
        <w:spacing w:before="156" w:after="156"/>
      </w:pPr>
      <w:bookmarkStart w:id="478" w:name="_Toc421610961"/>
      <w:bookmarkStart w:id="479" w:name="_Toc425261382"/>
      <w:bookmarkStart w:id="480" w:name="_Toc425261493"/>
      <w:bookmarkStart w:id="481" w:name="_Toc425416227"/>
      <w:bookmarkStart w:id="482" w:name="_Toc415670133"/>
      <w:bookmarkStart w:id="483" w:name="_Toc416941401"/>
      <w:bookmarkStart w:id="484" w:name="_Toc427679339"/>
      <w:bookmarkStart w:id="485" w:name="_Toc435013007"/>
      <w:bookmarkStart w:id="486" w:name="_Toc444261094"/>
      <w:r>
        <w:rPr>
          <w:rFonts w:hint="eastAsia"/>
        </w:rPr>
        <w:t>能效要求</w:t>
      </w:r>
      <w:bookmarkEnd w:id="478"/>
      <w:bookmarkEnd w:id="479"/>
      <w:bookmarkEnd w:id="480"/>
      <w:bookmarkEnd w:id="481"/>
      <w:bookmarkEnd w:id="482"/>
      <w:bookmarkEnd w:id="483"/>
      <w:bookmarkEnd w:id="484"/>
      <w:bookmarkEnd w:id="485"/>
      <w:bookmarkEnd w:id="486"/>
    </w:p>
    <w:p w:rsidR="005C276C" w:rsidRDefault="00003331">
      <w:pPr>
        <w:pStyle w:val="afff2"/>
      </w:pPr>
      <w:r>
        <w:rPr>
          <w:rFonts w:hint="eastAsia"/>
        </w:rPr>
        <w:t>输入电压为220V/50Hz条件下，普通充电模式和各个快速充电模式的平均效率和空载最大功率均应满足下表要求。</w:t>
      </w:r>
      <w:ins w:id="487" w:author="何桂立" w:date="2016-07-01T08:54:00Z">
        <w:r w:rsidR="00FA3FBD">
          <w:rPr>
            <w:rFonts w:hint="eastAsia"/>
          </w:rPr>
          <w:t>（考虑C型）</w:t>
        </w:r>
      </w:ins>
    </w:p>
    <w:p w:rsidR="005C276C" w:rsidRDefault="00003331">
      <w:pPr>
        <w:pStyle w:val="afa"/>
        <w:spacing w:before="156" w:after="156"/>
      </w:pPr>
      <w:r>
        <w:rPr>
          <w:rFonts w:hint="eastAsia"/>
        </w:rPr>
        <w:t>普通充电模式和快速充电模式的平均效率和空载最大功率要求值</w:t>
      </w:r>
    </w:p>
    <w:tbl>
      <w:tblPr>
        <w:tblW w:w="95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3154"/>
        <w:gridCol w:w="3261"/>
        <w:gridCol w:w="3155"/>
      </w:tblGrid>
      <w:tr w:rsidR="005C276C">
        <w:tc>
          <w:tcPr>
            <w:tcW w:w="3154" w:type="dxa"/>
            <w:tcBorders>
              <w:top w:val="single" w:sz="4" w:space="0" w:color="auto"/>
              <w:left w:val="single" w:sz="4" w:space="0" w:color="auto"/>
              <w:bottom w:val="single" w:sz="4" w:space="0" w:color="auto"/>
              <w:right w:val="single" w:sz="4" w:space="0" w:color="auto"/>
            </w:tcBorders>
          </w:tcPr>
          <w:p w:rsidR="005C276C" w:rsidRDefault="00003331">
            <w:pPr>
              <w:pStyle w:val="afff2"/>
              <w:ind w:firstLineChars="0" w:firstLine="0"/>
              <w:jc w:val="center"/>
            </w:pPr>
            <w:r>
              <w:rPr>
                <w:rFonts w:hint="eastAsia"/>
              </w:rPr>
              <w:t>输出功率(</w:t>
            </w:r>
            <w:r>
              <w:t>W</w:t>
            </w:r>
            <w:r>
              <w:rPr>
                <w:rFonts w:hint="eastAsia"/>
              </w:rPr>
              <w:t>)</w:t>
            </w:r>
          </w:p>
        </w:tc>
        <w:tc>
          <w:tcPr>
            <w:tcW w:w="3261" w:type="dxa"/>
            <w:tcBorders>
              <w:top w:val="single" w:sz="4" w:space="0" w:color="auto"/>
              <w:left w:val="single" w:sz="4" w:space="0" w:color="auto"/>
              <w:bottom w:val="single" w:sz="4" w:space="0" w:color="auto"/>
              <w:right w:val="single" w:sz="4" w:space="0" w:color="auto"/>
            </w:tcBorders>
          </w:tcPr>
          <w:p w:rsidR="005C276C" w:rsidRDefault="00003331">
            <w:pPr>
              <w:pStyle w:val="afff2"/>
              <w:ind w:firstLineChars="0" w:firstLine="0"/>
              <w:jc w:val="center"/>
            </w:pPr>
            <w:r>
              <w:rPr>
                <w:rFonts w:hint="eastAsia"/>
              </w:rPr>
              <w:t>动态</w:t>
            </w:r>
            <w:r>
              <w:t>模式中</w:t>
            </w:r>
            <w:r>
              <w:rPr>
                <w:rFonts w:hint="eastAsia"/>
              </w:rPr>
              <w:t>最小</w:t>
            </w:r>
            <w:r>
              <w:t>平均</w:t>
            </w:r>
            <w:r>
              <w:rPr>
                <w:rFonts w:hint="eastAsia"/>
              </w:rPr>
              <w:t>效率</w:t>
            </w:r>
            <w:r>
              <w:t>（</w:t>
            </w:r>
            <w:r>
              <w:rPr>
                <w:rFonts w:hint="eastAsia"/>
              </w:rPr>
              <w:t>以</w:t>
            </w:r>
            <w:r>
              <w:t>小数表示</w:t>
            </w:r>
            <w:r>
              <w:rPr>
                <w:rFonts w:hint="eastAsia"/>
              </w:rPr>
              <w:t>）</w:t>
            </w:r>
          </w:p>
        </w:tc>
        <w:tc>
          <w:tcPr>
            <w:tcW w:w="3155" w:type="dxa"/>
            <w:tcBorders>
              <w:top w:val="single" w:sz="4" w:space="0" w:color="auto"/>
              <w:left w:val="single" w:sz="4" w:space="0" w:color="auto"/>
              <w:bottom w:val="single" w:sz="4" w:space="0" w:color="auto"/>
              <w:right w:val="single" w:sz="4" w:space="0" w:color="auto"/>
            </w:tcBorders>
          </w:tcPr>
          <w:p w:rsidR="005C276C" w:rsidRDefault="00003331">
            <w:pPr>
              <w:pStyle w:val="afff2"/>
              <w:ind w:firstLineChars="0" w:firstLine="0"/>
              <w:jc w:val="center"/>
            </w:pPr>
            <w:r>
              <w:rPr>
                <w:rFonts w:hint="eastAsia"/>
              </w:rPr>
              <w:t>空载</w:t>
            </w:r>
            <w:r>
              <w:t>最大功率</w:t>
            </w:r>
            <w:r>
              <w:rPr>
                <w:rFonts w:hint="eastAsia"/>
              </w:rPr>
              <w:t>（W）</w:t>
            </w:r>
          </w:p>
        </w:tc>
      </w:tr>
      <w:tr w:rsidR="005C276C">
        <w:tc>
          <w:tcPr>
            <w:tcW w:w="9570" w:type="dxa"/>
            <w:gridSpan w:val="3"/>
            <w:tcBorders>
              <w:top w:val="single" w:sz="4" w:space="0" w:color="auto"/>
              <w:left w:val="single" w:sz="4" w:space="0" w:color="auto"/>
              <w:bottom w:val="single" w:sz="4" w:space="0" w:color="auto"/>
              <w:right w:val="single" w:sz="4" w:space="0" w:color="auto"/>
            </w:tcBorders>
          </w:tcPr>
          <w:p w:rsidR="005C276C" w:rsidRDefault="00003331" w:rsidP="00981DF7">
            <w:pPr>
              <w:pStyle w:val="afff2"/>
              <w:ind w:firstLineChars="0" w:firstLine="0"/>
              <w:jc w:val="center"/>
            </w:pPr>
            <w:r>
              <w:rPr>
                <w:rFonts w:hint="eastAsia"/>
              </w:rPr>
              <w:t>交流—直流</w:t>
            </w:r>
            <w:r>
              <w:t>：基</w:t>
            </w:r>
            <w:r w:rsidR="00981DF7">
              <w:rPr>
                <w:rFonts w:hint="eastAsia"/>
              </w:rPr>
              <w:t>本</w:t>
            </w:r>
            <w:r>
              <w:t>电压</w:t>
            </w:r>
          </w:p>
        </w:tc>
      </w:tr>
      <w:tr w:rsidR="005C276C">
        <w:tc>
          <w:tcPr>
            <w:tcW w:w="3154" w:type="dxa"/>
            <w:tcBorders>
              <w:top w:val="single" w:sz="4" w:space="0" w:color="auto"/>
              <w:left w:val="single" w:sz="4" w:space="0" w:color="auto"/>
              <w:bottom w:val="single" w:sz="4" w:space="0" w:color="auto"/>
              <w:right w:val="single" w:sz="4" w:space="0" w:color="auto"/>
            </w:tcBorders>
          </w:tcPr>
          <w:p w:rsidR="005C276C" w:rsidRDefault="00003331">
            <w:pPr>
              <w:pStyle w:val="afff2"/>
              <w:ind w:firstLineChars="0" w:firstLine="0"/>
              <w:jc w:val="center"/>
            </w:pPr>
            <w:r>
              <w:t>1</w:t>
            </w:r>
            <w:r>
              <w:rPr>
                <w:rFonts w:hint="eastAsia"/>
              </w:rPr>
              <w:t>&lt;Po</w:t>
            </w:r>
            <w:r>
              <w:rPr>
                <w:rFonts w:hAnsi="宋体" w:hint="eastAsia"/>
              </w:rPr>
              <w:t>≤</w:t>
            </w:r>
            <w:r>
              <w:rPr>
                <w:rFonts w:hint="eastAsia"/>
              </w:rPr>
              <w:t>49</w:t>
            </w:r>
          </w:p>
        </w:tc>
        <w:tc>
          <w:tcPr>
            <w:tcW w:w="3261" w:type="dxa"/>
            <w:tcBorders>
              <w:top w:val="single" w:sz="4" w:space="0" w:color="auto"/>
              <w:left w:val="single" w:sz="4" w:space="0" w:color="auto"/>
              <w:bottom w:val="single" w:sz="4" w:space="0" w:color="auto"/>
              <w:right w:val="single" w:sz="4" w:space="0" w:color="auto"/>
            </w:tcBorders>
          </w:tcPr>
          <w:p w:rsidR="005C276C" w:rsidRDefault="00003331">
            <w:pPr>
              <w:pStyle w:val="afff2"/>
              <w:ind w:firstLineChars="0" w:firstLine="0"/>
              <w:jc w:val="center"/>
            </w:pPr>
            <w:r>
              <w:rPr>
                <w:rFonts w:hint="eastAsia"/>
              </w:rPr>
              <w:t>0.071</w:t>
            </w:r>
            <w:r>
              <w:t>*ln(Po)-0.0014*Po+0.67</w:t>
            </w:r>
          </w:p>
        </w:tc>
        <w:tc>
          <w:tcPr>
            <w:tcW w:w="3155" w:type="dxa"/>
            <w:tcBorders>
              <w:top w:val="single" w:sz="4" w:space="0" w:color="auto"/>
              <w:left w:val="single" w:sz="4" w:space="0" w:color="auto"/>
              <w:bottom w:val="single" w:sz="4" w:space="0" w:color="auto"/>
              <w:right w:val="single" w:sz="4" w:space="0" w:color="auto"/>
            </w:tcBorders>
          </w:tcPr>
          <w:p w:rsidR="005C276C" w:rsidRDefault="00003331">
            <w:pPr>
              <w:pStyle w:val="afff2"/>
              <w:ind w:firstLineChars="0" w:firstLine="0"/>
              <w:jc w:val="center"/>
            </w:pPr>
            <w:r>
              <w:rPr>
                <w:rFonts w:hAnsi="宋体" w:hint="eastAsia"/>
              </w:rPr>
              <w:t>≤0.100</w:t>
            </w:r>
          </w:p>
        </w:tc>
      </w:tr>
      <w:tr w:rsidR="005C276C">
        <w:tc>
          <w:tcPr>
            <w:tcW w:w="3154" w:type="dxa"/>
            <w:tcBorders>
              <w:top w:val="single" w:sz="4" w:space="0" w:color="auto"/>
              <w:left w:val="single" w:sz="4" w:space="0" w:color="auto"/>
              <w:bottom w:val="single" w:sz="4" w:space="0" w:color="auto"/>
              <w:right w:val="single" w:sz="4" w:space="0" w:color="auto"/>
            </w:tcBorders>
          </w:tcPr>
          <w:p w:rsidR="005C276C" w:rsidRDefault="00003331">
            <w:pPr>
              <w:pStyle w:val="afff2"/>
              <w:ind w:firstLineChars="0" w:firstLine="0"/>
              <w:jc w:val="center"/>
            </w:pPr>
            <w:r>
              <w:t>49</w:t>
            </w:r>
            <w:r>
              <w:rPr>
                <w:rFonts w:hint="eastAsia"/>
              </w:rPr>
              <w:t>&lt;Po</w:t>
            </w:r>
            <w:r>
              <w:rPr>
                <w:rFonts w:hAnsi="宋体" w:hint="eastAsia"/>
              </w:rPr>
              <w:t>≤</w:t>
            </w:r>
            <w:r>
              <w:t>250</w:t>
            </w:r>
          </w:p>
        </w:tc>
        <w:tc>
          <w:tcPr>
            <w:tcW w:w="3261" w:type="dxa"/>
            <w:tcBorders>
              <w:top w:val="single" w:sz="4" w:space="0" w:color="auto"/>
              <w:left w:val="single" w:sz="4" w:space="0" w:color="auto"/>
              <w:bottom w:val="single" w:sz="4" w:space="0" w:color="auto"/>
              <w:right w:val="single" w:sz="4" w:space="0" w:color="auto"/>
            </w:tcBorders>
          </w:tcPr>
          <w:p w:rsidR="005C276C" w:rsidRDefault="00003331">
            <w:pPr>
              <w:pStyle w:val="afff2"/>
              <w:ind w:firstLineChars="0" w:firstLine="0"/>
              <w:jc w:val="center"/>
            </w:pPr>
            <w:r>
              <w:rPr>
                <w:rFonts w:hAnsi="宋体" w:hint="eastAsia"/>
              </w:rPr>
              <w:t>0.880</w:t>
            </w:r>
          </w:p>
        </w:tc>
        <w:tc>
          <w:tcPr>
            <w:tcW w:w="3155" w:type="dxa"/>
            <w:tcBorders>
              <w:top w:val="single" w:sz="4" w:space="0" w:color="auto"/>
              <w:left w:val="single" w:sz="4" w:space="0" w:color="auto"/>
              <w:bottom w:val="single" w:sz="4" w:space="0" w:color="auto"/>
              <w:right w:val="single" w:sz="4" w:space="0" w:color="auto"/>
            </w:tcBorders>
          </w:tcPr>
          <w:p w:rsidR="005C276C" w:rsidRDefault="00003331">
            <w:pPr>
              <w:pStyle w:val="afff2"/>
              <w:ind w:firstLineChars="0" w:firstLine="0"/>
              <w:jc w:val="center"/>
              <w:rPr>
                <w:rFonts w:hAnsi="宋体"/>
              </w:rPr>
            </w:pPr>
            <w:r>
              <w:rPr>
                <w:rFonts w:hAnsi="宋体" w:hint="eastAsia"/>
              </w:rPr>
              <w:t>≤0.210</w:t>
            </w:r>
          </w:p>
        </w:tc>
      </w:tr>
      <w:tr w:rsidR="005C276C">
        <w:tc>
          <w:tcPr>
            <w:tcW w:w="9570" w:type="dxa"/>
            <w:gridSpan w:val="3"/>
            <w:tcBorders>
              <w:top w:val="single" w:sz="4" w:space="0" w:color="auto"/>
              <w:left w:val="single" w:sz="4" w:space="0" w:color="auto"/>
              <w:bottom w:val="single" w:sz="4" w:space="0" w:color="auto"/>
              <w:right w:val="single" w:sz="4" w:space="0" w:color="auto"/>
            </w:tcBorders>
          </w:tcPr>
          <w:p w:rsidR="005C276C" w:rsidRDefault="00003331">
            <w:pPr>
              <w:pStyle w:val="afff2"/>
              <w:ind w:firstLineChars="0" w:firstLine="0"/>
              <w:jc w:val="center"/>
            </w:pPr>
            <w:r>
              <w:rPr>
                <w:rFonts w:hint="eastAsia"/>
              </w:rPr>
              <w:t>交流—直流</w:t>
            </w:r>
            <w:r>
              <w:t>：</w:t>
            </w:r>
            <w:r>
              <w:rPr>
                <w:rFonts w:hint="eastAsia"/>
              </w:rPr>
              <w:t>低</w:t>
            </w:r>
            <w:r>
              <w:t>电压</w:t>
            </w:r>
            <w:r>
              <w:rPr>
                <w:rFonts w:hint="eastAsia"/>
              </w:rPr>
              <w:t>（&lt;6</w:t>
            </w:r>
            <w:r>
              <w:t>V）</w:t>
            </w:r>
          </w:p>
        </w:tc>
      </w:tr>
      <w:tr w:rsidR="005C276C">
        <w:tc>
          <w:tcPr>
            <w:tcW w:w="3154" w:type="dxa"/>
            <w:tcBorders>
              <w:top w:val="single" w:sz="4" w:space="0" w:color="auto"/>
              <w:left w:val="single" w:sz="4" w:space="0" w:color="auto"/>
              <w:bottom w:val="single" w:sz="4" w:space="0" w:color="auto"/>
              <w:right w:val="single" w:sz="4" w:space="0" w:color="auto"/>
            </w:tcBorders>
          </w:tcPr>
          <w:p w:rsidR="005C276C" w:rsidRDefault="00003331">
            <w:pPr>
              <w:pStyle w:val="afff2"/>
              <w:ind w:firstLineChars="0" w:firstLine="0"/>
              <w:jc w:val="center"/>
            </w:pPr>
            <w:r>
              <w:t>1</w:t>
            </w:r>
            <w:r>
              <w:rPr>
                <w:rFonts w:hint="eastAsia"/>
              </w:rPr>
              <w:t>&lt;Po</w:t>
            </w:r>
            <w:r>
              <w:rPr>
                <w:rFonts w:hAnsi="宋体" w:hint="eastAsia"/>
              </w:rPr>
              <w:t>≤</w:t>
            </w:r>
            <w:r>
              <w:rPr>
                <w:rFonts w:hint="eastAsia"/>
              </w:rPr>
              <w:t>49</w:t>
            </w:r>
          </w:p>
        </w:tc>
        <w:tc>
          <w:tcPr>
            <w:tcW w:w="3261" w:type="dxa"/>
            <w:tcBorders>
              <w:top w:val="single" w:sz="4" w:space="0" w:color="auto"/>
              <w:left w:val="single" w:sz="4" w:space="0" w:color="auto"/>
              <w:bottom w:val="single" w:sz="4" w:space="0" w:color="auto"/>
              <w:right w:val="single" w:sz="4" w:space="0" w:color="auto"/>
            </w:tcBorders>
          </w:tcPr>
          <w:p w:rsidR="005C276C" w:rsidRDefault="00003331">
            <w:pPr>
              <w:pStyle w:val="afff2"/>
              <w:ind w:firstLineChars="0" w:firstLine="0"/>
              <w:jc w:val="center"/>
              <w:rPr>
                <w:rFonts w:hAnsi="宋体"/>
              </w:rPr>
            </w:pPr>
            <w:r>
              <w:rPr>
                <w:rFonts w:hAnsi="宋体" w:hint="eastAsia"/>
              </w:rPr>
              <w:t>0.0834</w:t>
            </w:r>
            <w:r>
              <w:rPr>
                <w:rFonts w:hAnsi="宋体"/>
              </w:rPr>
              <w:t>*ln(Po)-0.0014*Po+0.609</w:t>
            </w:r>
          </w:p>
        </w:tc>
        <w:tc>
          <w:tcPr>
            <w:tcW w:w="3155" w:type="dxa"/>
            <w:tcBorders>
              <w:top w:val="single" w:sz="4" w:space="0" w:color="auto"/>
              <w:left w:val="single" w:sz="4" w:space="0" w:color="auto"/>
              <w:bottom w:val="single" w:sz="4" w:space="0" w:color="auto"/>
              <w:right w:val="single" w:sz="4" w:space="0" w:color="auto"/>
            </w:tcBorders>
          </w:tcPr>
          <w:p w:rsidR="005C276C" w:rsidRDefault="00003331">
            <w:pPr>
              <w:pStyle w:val="afff2"/>
              <w:ind w:firstLineChars="0" w:firstLine="0"/>
              <w:jc w:val="center"/>
            </w:pPr>
            <w:r>
              <w:rPr>
                <w:rFonts w:hAnsi="宋体" w:hint="eastAsia"/>
              </w:rPr>
              <w:t>≤0.100</w:t>
            </w:r>
          </w:p>
        </w:tc>
      </w:tr>
      <w:tr w:rsidR="005C276C">
        <w:tc>
          <w:tcPr>
            <w:tcW w:w="3154" w:type="dxa"/>
            <w:tcBorders>
              <w:top w:val="single" w:sz="4" w:space="0" w:color="auto"/>
              <w:left w:val="single" w:sz="4" w:space="0" w:color="auto"/>
              <w:bottom w:val="single" w:sz="4" w:space="0" w:color="auto"/>
              <w:right w:val="single" w:sz="4" w:space="0" w:color="auto"/>
            </w:tcBorders>
          </w:tcPr>
          <w:p w:rsidR="005C276C" w:rsidRDefault="00003331">
            <w:pPr>
              <w:pStyle w:val="afff2"/>
              <w:ind w:firstLineChars="0" w:firstLine="0"/>
              <w:jc w:val="center"/>
            </w:pPr>
            <w:r>
              <w:t>49</w:t>
            </w:r>
            <w:r>
              <w:rPr>
                <w:rFonts w:hint="eastAsia"/>
              </w:rPr>
              <w:t>&lt;Po</w:t>
            </w:r>
            <w:r>
              <w:rPr>
                <w:rFonts w:hAnsi="宋体" w:hint="eastAsia"/>
              </w:rPr>
              <w:t>≤</w:t>
            </w:r>
            <w:r>
              <w:t>250</w:t>
            </w:r>
          </w:p>
        </w:tc>
        <w:tc>
          <w:tcPr>
            <w:tcW w:w="3261" w:type="dxa"/>
            <w:tcBorders>
              <w:top w:val="single" w:sz="4" w:space="0" w:color="auto"/>
              <w:left w:val="single" w:sz="4" w:space="0" w:color="auto"/>
              <w:bottom w:val="single" w:sz="4" w:space="0" w:color="auto"/>
              <w:right w:val="single" w:sz="4" w:space="0" w:color="auto"/>
            </w:tcBorders>
          </w:tcPr>
          <w:p w:rsidR="005C276C" w:rsidRDefault="00003331">
            <w:pPr>
              <w:pStyle w:val="afff2"/>
              <w:ind w:firstLineChars="0" w:firstLine="0"/>
              <w:jc w:val="center"/>
              <w:rPr>
                <w:rFonts w:hAnsi="宋体"/>
              </w:rPr>
            </w:pPr>
            <w:r>
              <w:rPr>
                <w:rFonts w:hAnsi="宋体" w:hint="eastAsia"/>
              </w:rPr>
              <w:t>0.870</w:t>
            </w:r>
          </w:p>
        </w:tc>
        <w:tc>
          <w:tcPr>
            <w:tcW w:w="3155" w:type="dxa"/>
            <w:tcBorders>
              <w:top w:val="single" w:sz="4" w:space="0" w:color="auto"/>
              <w:left w:val="single" w:sz="4" w:space="0" w:color="auto"/>
              <w:bottom w:val="single" w:sz="4" w:space="0" w:color="auto"/>
              <w:right w:val="single" w:sz="4" w:space="0" w:color="auto"/>
            </w:tcBorders>
          </w:tcPr>
          <w:p w:rsidR="005C276C" w:rsidRDefault="00003331">
            <w:pPr>
              <w:pStyle w:val="afff2"/>
              <w:ind w:firstLineChars="0" w:firstLine="0"/>
              <w:jc w:val="center"/>
              <w:rPr>
                <w:rFonts w:hAnsi="宋体"/>
              </w:rPr>
            </w:pPr>
            <w:r>
              <w:rPr>
                <w:rFonts w:hAnsi="宋体" w:hint="eastAsia"/>
              </w:rPr>
              <w:t>≤0.210</w:t>
            </w:r>
          </w:p>
        </w:tc>
      </w:tr>
    </w:tbl>
    <w:p w:rsidR="005C276C" w:rsidRPr="004A2C2E" w:rsidRDefault="00003331" w:rsidP="004A2C2E">
      <w:pPr>
        <w:pStyle w:val="afff2"/>
        <w:ind w:firstLine="360"/>
        <w:rPr>
          <w:sz w:val="18"/>
          <w:szCs w:val="18"/>
        </w:rPr>
      </w:pPr>
      <w:r w:rsidRPr="004A2C2E">
        <w:rPr>
          <w:rFonts w:hint="eastAsia"/>
          <w:sz w:val="18"/>
          <w:szCs w:val="18"/>
        </w:rPr>
        <w:t>注1：</w:t>
      </w:r>
      <w:r w:rsidRPr="004A2C2E">
        <w:rPr>
          <w:sz w:val="18"/>
          <w:szCs w:val="18"/>
        </w:rPr>
        <w:t>低电压</w:t>
      </w:r>
      <w:r w:rsidRPr="004A2C2E">
        <w:rPr>
          <w:rFonts w:hint="eastAsia"/>
          <w:sz w:val="18"/>
          <w:szCs w:val="18"/>
        </w:rPr>
        <w:t>是指标称输出电压值低于6V，标称输出电流不低于550mA</w:t>
      </w:r>
      <w:r w:rsidR="004A2C2E">
        <w:rPr>
          <w:rFonts w:hint="eastAsia"/>
          <w:sz w:val="18"/>
          <w:szCs w:val="18"/>
        </w:rPr>
        <w:t>。</w:t>
      </w:r>
    </w:p>
    <w:p w:rsidR="005C276C" w:rsidRPr="004A2C2E" w:rsidRDefault="00003331" w:rsidP="004A2C2E">
      <w:pPr>
        <w:pStyle w:val="afff2"/>
        <w:ind w:firstLine="360"/>
        <w:rPr>
          <w:sz w:val="18"/>
          <w:szCs w:val="18"/>
        </w:rPr>
      </w:pPr>
      <w:r w:rsidRPr="004A2C2E">
        <w:rPr>
          <w:rFonts w:hint="eastAsia"/>
          <w:sz w:val="18"/>
          <w:szCs w:val="18"/>
        </w:rPr>
        <w:t>注2：P</w:t>
      </w:r>
      <w:r w:rsidRPr="004A2C2E">
        <w:rPr>
          <w:sz w:val="18"/>
          <w:szCs w:val="18"/>
        </w:rPr>
        <w:t>o</w:t>
      </w:r>
      <w:r w:rsidRPr="004A2C2E">
        <w:rPr>
          <w:rFonts w:hint="eastAsia"/>
          <w:sz w:val="18"/>
          <w:szCs w:val="18"/>
        </w:rPr>
        <w:t>为</w:t>
      </w:r>
      <w:r w:rsidRPr="004A2C2E">
        <w:rPr>
          <w:sz w:val="18"/>
          <w:szCs w:val="18"/>
        </w:rPr>
        <w:t>电源适配器</w:t>
      </w:r>
      <w:r w:rsidRPr="004A2C2E">
        <w:rPr>
          <w:rFonts w:hint="eastAsia"/>
          <w:sz w:val="18"/>
          <w:szCs w:val="18"/>
        </w:rPr>
        <w:t>标称</w:t>
      </w:r>
      <w:r w:rsidRPr="004A2C2E">
        <w:rPr>
          <w:sz w:val="18"/>
          <w:szCs w:val="18"/>
        </w:rPr>
        <w:t>输出功率</w:t>
      </w:r>
      <w:r w:rsidRPr="004A2C2E">
        <w:rPr>
          <w:rFonts w:hint="eastAsia"/>
          <w:sz w:val="18"/>
          <w:szCs w:val="18"/>
        </w:rPr>
        <w:t>。</w:t>
      </w:r>
    </w:p>
    <w:p w:rsidR="005C276C" w:rsidRDefault="00003331">
      <w:pPr>
        <w:pStyle w:val="ab"/>
        <w:spacing w:before="156" w:after="156"/>
      </w:pPr>
      <w:bookmarkStart w:id="488" w:name="_Toc415670134"/>
      <w:bookmarkStart w:id="489" w:name="_Toc416941402"/>
      <w:bookmarkStart w:id="490" w:name="_Toc421610962"/>
      <w:bookmarkStart w:id="491" w:name="_Toc425261383"/>
      <w:bookmarkStart w:id="492" w:name="_Toc425261494"/>
      <w:bookmarkStart w:id="493" w:name="_Toc425416228"/>
      <w:bookmarkStart w:id="494" w:name="_Toc427679340"/>
      <w:bookmarkStart w:id="495" w:name="_Toc435013008"/>
      <w:bookmarkStart w:id="496" w:name="_Toc444261095"/>
      <w:r>
        <w:rPr>
          <w:rFonts w:hint="eastAsia"/>
        </w:rPr>
        <w:t>插拔力及插拔寿命要求</w:t>
      </w:r>
      <w:bookmarkEnd w:id="474"/>
      <w:bookmarkEnd w:id="488"/>
      <w:bookmarkEnd w:id="489"/>
      <w:bookmarkEnd w:id="490"/>
      <w:bookmarkEnd w:id="491"/>
      <w:bookmarkEnd w:id="492"/>
      <w:bookmarkEnd w:id="493"/>
      <w:bookmarkEnd w:id="494"/>
      <w:bookmarkEnd w:id="495"/>
      <w:bookmarkEnd w:id="496"/>
    </w:p>
    <w:p w:rsidR="005C276C" w:rsidRDefault="00003331">
      <w:pPr>
        <w:pStyle w:val="ab"/>
        <w:numPr>
          <w:ilvl w:val="3"/>
          <w:numId w:val="3"/>
        </w:numPr>
        <w:spacing w:before="156" w:after="156"/>
      </w:pPr>
      <w:bookmarkStart w:id="497" w:name="_Toc427679341"/>
      <w:bookmarkStart w:id="498" w:name="_Toc435013009"/>
      <w:bookmarkStart w:id="499" w:name="_Toc444261096"/>
      <w:r>
        <w:rPr>
          <w:rFonts w:hint="eastAsia"/>
        </w:rPr>
        <w:t>USB A型接口插拔力及寿命要求</w:t>
      </w:r>
      <w:bookmarkEnd w:id="497"/>
      <w:bookmarkEnd w:id="498"/>
      <w:bookmarkEnd w:id="499"/>
    </w:p>
    <w:p w:rsidR="005C276C" w:rsidRDefault="00003331">
      <w:pPr>
        <w:pStyle w:val="afff2"/>
      </w:pPr>
      <w:bookmarkStart w:id="500" w:name="_Toc413399550"/>
      <w:bookmarkStart w:id="501" w:name="_Toc413399743"/>
      <w:bookmarkStart w:id="502" w:name="_Toc413400286"/>
      <w:bookmarkStart w:id="503" w:name="_Toc413681182"/>
      <w:bookmarkStart w:id="504" w:name="_Toc413399594"/>
      <w:bookmarkStart w:id="505" w:name="_Toc413399689"/>
      <w:r>
        <w:rPr>
          <w:rFonts w:hint="eastAsia"/>
        </w:rPr>
        <w:t>参照YD/T 1591 4.2.3.1和4.2.3.2执行。</w:t>
      </w:r>
    </w:p>
    <w:p w:rsidR="005C276C" w:rsidRDefault="00937F1A">
      <w:pPr>
        <w:pStyle w:val="ab"/>
        <w:numPr>
          <w:ilvl w:val="3"/>
          <w:numId w:val="3"/>
        </w:numPr>
        <w:spacing w:before="156" w:after="156"/>
      </w:pPr>
      <w:bookmarkStart w:id="506" w:name="_Toc427679342"/>
      <w:bookmarkStart w:id="507" w:name="_Toc435013010"/>
      <w:bookmarkStart w:id="508" w:name="_Toc444261097"/>
      <w:r>
        <w:t xml:space="preserve">USB </w:t>
      </w:r>
      <w:r w:rsidR="00003331">
        <w:rPr>
          <w:rFonts w:hint="eastAsia"/>
        </w:rPr>
        <w:t>C型接口插拔力及寿命要求</w:t>
      </w:r>
      <w:bookmarkEnd w:id="506"/>
      <w:bookmarkEnd w:id="507"/>
      <w:bookmarkEnd w:id="508"/>
    </w:p>
    <w:p w:rsidR="00141DB0" w:rsidRDefault="00141DB0" w:rsidP="00141DB0">
      <w:pPr>
        <w:pStyle w:val="afff2"/>
      </w:pPr>
      <w:r>
        <w:rPr>
          <w:rFonts w:hint="eastAsia"/>
        </w:rPr>
        <w:t>连接插头与连接插座之间进行插拔,当插拔的速率不超过12.5mm/min时，将连接插头完全插入连接插座所需的力应在5~20N范围内，将连接插头从连接插座中完全拔出所需的力应为</w:t>
      </w:r>
      <w:del w:id="509" w:author="徐春莹" w:date="2016-10-13T15:50:00Z">
        <w:r w:rsidDel="00E004D3">
          <w:rPr>
            <w:rFonts w:hint="eastAsia"/>
          </w:rPr>
          <w:delText>8</w:delText>
        </w:r>
      </w:del>
      <w:ins w:id="510" w:author="徐春莹" w:date="2016-10-13T15:50:00Z">
        <w:r w:rsidR="00E004D3">
          <w:rPr>
            <w:rFonts w:hint="eastAsia"/>
          </w:rPr>
          <w:t>？6</w:t>
        </w:r>
      </w:ins>
      <w:r>
        <w:rPr>
          <w:rFonts w:hint="eastAsia"/>
        </w:rPr>
        <w:t>~20N。</w:t>
      </w:r>
    </w:p>
    <w:p w:rsidR="00141DB0" w:rsidRDefault="00141DB0">
      <w:pPr>
        <w:pStyle w:val="afff2"/>
        <w:rPr>
          <w:ins w:id="511" w:author="何桂立" w:date="2016-06-30T13:53:00Z"/>
          <w:color w:val="FF0000"/>
        </w:rPr>
      </w:pPr>
      <w:r>
        <w:rPr>
          <w:rFonts w:hint="eastAsia"/>
        </w:rPr>
        <w:t>在每小时200个周期的最大速率下插入/拔出10000个周期，插拔结束后机械结构应无损坏，将连接插头从连接插座中完全拔出所需的力应为</w:t>
      </w:r>
      <w:del w:id="512" w:author="徐春莹" w:date="2016-10-13T15:52:00Z">
        <w:r w:rsidDel="00201F52">
          <w:rPr>
            <w:rFonts w:hint="eastAsia"/>
          </w:rPr>
          <w:delText>8</w:delText>
        </w:r>
      </w:del>
      <w:ins w:id="513" w:author="徐春莹" w:date="2016-10-13T15:52:00Z">
        <w:r w:rsidR="00201F52">
          <w:rPr>
            <w:rFonts w:hint="eastAsia"/>
          </w:rPr>
          <w:t>?6</w:t>
        </w:r>
      </w:ins>
      <w:r>
        <w:rPr>
          <w:rFonts w:hint="eastAsia"/>
        </w:rPr>
        <w:t>~20N。</w:t>
      </w:r>
    </w:p>
    <w:p w:rsidR="005C276C" w:rsidRDefault="00003331">
      <w:pPr>
        <w:pStyle w:val="ab"/>
        <w:spacing w:before="156" w:after="156"/>
      </w:pPr>
      <w:bookmarkStart w:id="514" w:name="_Toc425261384"/>
      <w:bookmarkStart w:id="515" w:name="_Toc425261495"/>
      <w:bookmarkStart w:id="516" w:name="_Toc425416229"/>
      <w:bookmarkStart w:id="517" w:name="_Toc427679343"/>
      <w:bookmarkStart w:id="518" w:name="_Toc435013011"/>
      <w:bookmarkStart w:id="519" w:name="_Toc444261098"/>
      <w:bookmarkStart w:id="520" w:name="_Toc413826666"/>
      <w:bookmarkStart w:id="521" w:name="_Toc414343465"/>
      <w:bookmarkStart w:id="522" w:name="_Toc415670136"/>
      <w:bookmarkStart w:id="523" w:name="_Toc416941404"/>
      <w:bookmarkStart w:id="524" w:name="_Toc421610964"/>
      <w:r>
        <w:rPr>
          <w:rFonts w:hint="eastAsia"/>
        </w:rPr>
        <w:lastRenderedPageBreak/>
        <w:t>电磁兼容</w:t>
      </w:r>
      <w:r>
        <w:t>性能要求</w:t>
      </w:r>
      <w:bookmarkEnd w:id="514"/>
      <w:bookmarkEnd w:id="515"/>
      <w:bookmarkEnd w:id="516"/>
      <w:bookmarkEnd w:id="517"/>
      <w:bookmarkEnd w:id="518"/>
      <w:bookmarkEnd w:id="519"/>
    </w:p>
    <w:p w:rsidR="005C276C" w:rsidRDefault="00003331">
      <w:pPr>
        <w:pStyle w:val="afff2"/>
      </w:pPr>
      <w:r>
        <w:rPr>
          <w:rFonts w:hint="eastAsia"/>
        </w:rPr>
        <w:t>参照YD/T 1591 4.2.3.6执行。</w:t>
      </w:r>
    </w:p>
    <w:p w:rsidR="005C276C" w:rsidRDefault="00003331">
      <w:pPr>
        <w:pStyle w:val="ab"/>
        <w:spacing w:before="156" w:after="156"/>
      </w:pPr>
      <w:bookmarkStart w:id="525" w:name="_Toc425416237"/>
      <w:bookmarkStart w:id="526" w:name="_Toc425261392"/>
      <w:bookmarkStart w:id="527" w:name="_Toc425261503"/>
      <w:bookmarkStart w:id="528" w:name="_Toc427679344"/>
      <w:bookmarkStart w:id="529" w:name="_Toc435013012"/>
      <w:bookmarkStart w:id="530" w:name="_Toc444261099"/>
      <w:r>
        <w:rPr>
          <w:rFonts w:hint="eastAsia"/>
        </w:rPr>
        <w:t>环境适应性要求</w:t>
      </w:r>
      <w:bookmarkEnd w:id="525"/>
      <w:bookmarkEnd w:id="526"/>
      <w:bookmarkEnd w:id="527"/>
      <w:bookmarkEnd w:id="528"/>
      <w:bookmarkEnd w:id="529"/>
      <w:bookmarkEnd w:id="530"/>
    </w:p>
    <w:p w:rsidR="005C276C" w:rsidRDefault="00003331">
      <w:pPr>
        <w:pStyle w:val="afff2"/>
      </w:pPr>
      <w:r>
        <w:rPr>
          <w:rFonts w:hint="eastAsia"/>
        </w:rPr>
        <w:t>参照YD/T 1591 4.2.3.7执行。</w:t>
      </w:r>
    </w:p>
    <w:p w:rsidR="005C276C" w:rsidRDefault="00003331">
      <w:pPr>
        <w:pStyle w:val="aa"/>
        <w:spacing w:before="156" w:after="156"/>
        <w:ind w:left="0"/>
      </w:pPr>
      <w:bookmarkStart w:id="531" w:name="_Toc425261399"/>
      <w:bookmarkStart w:id="532" w:name="_Toc425261510"/>
      <w:bookmarkStart w:id="533" w:name="_Toc425416244"/>
      <w:bookmarkStart w:id="534" w:name="_Toc427679345"/>
      <w:bookmarkStart w:id="535" w:name="_Toc435013013"/>
      <w:bookmarkStart w:id="536" w:name="_Toc435628462"/>
      <w:bookmarkStart w:id="537" w:name="_Toc444261100"/>
      <w:bookmarkStart w:id="538" w:name="_Toc444261215"/>
      <w:bookmarkStart w:id="539" w:name="_Toc444589061"/>
      <w:r>
        <w:rPr>
          <w:rFonts w:hint="eastAsia"/>
        </w:rPr>
        <w:t>线缆</w:t>
      </w:r>
      <w:bookmarkEnd w:id="500"/>
      <w:bookmarkEnd w:id="501"/>
      <w:bookmarkEnd w:id="502"/>
      <w:bookmarkEnd w:id="503"/>
      <w:bookmarkEnd w:id="504"/>
      <w:bookmarkEnd w:id="505"/>
      <w:bookmarkEnd w:id="520"/>
      <w:bookmarkEnd w:id="521"/>
      <w:bookmarkEnd w:id="522"/>
      <w:bookmarkEnd w:id="523"/>
      <w:bookmarkEnd w:id="524"/>
      <w:bookmarkEnd w:id="531"/>
      <w:bookmarkEnd w:id="532"/>
      <w:bookmarkEnd w:id="533"/>
      <w:bookmarkEnd w:id="534"/>
      <w:bookmarkEnd w:id="535"/>
      <w:bookmarkEnd w:id="536"/>
      <w:bookmarkEnd w:id="537"/>
      <w:bookmarkEnd w:id="538"/>
      <w:bookmarkEnd w:id="539"/>
      <w:ins w:id="540" w:author="徐春莹" w:date="2016-10-13T15:56:00Z">
        <w:r w:rsidR="008C45A9">
          <w:rPr>
            <w:rFonts w:hint="eastAsia"/>
          </w:rPr>
          <w:t>（线缆协会补充完整）</w:t>
        </w:r>
      </w:ins>
    </w:p>
    <w:p w:rsidR="005C276C" w:rsidRDefault="00003331">
      <w:pPr>
        <w:pStyle w:val="ab"/>
        <w:spacing w:before="156" w:after="156"/>
      </w:pPr>
      <w:bookmarkStart w:id="541" w:name="_Toc425261400"/>
      <w:bookmarkStart w:id="542" w:name="_Toc425261511"/>
      <w:bookmarkStart w:id="543" w:name="_Toc425416245"/>
      <w:bookmarkStart w:id="544" w:name="_Toc427679346"/>
      <w:bookmarkStart w:id="545" w:name="_Toc435013014"/>
      <w:bookmarkStart w:id="546" w:name="_Toc444261101"/>
      <w:r>
        <w:rPr>
          <w:rFonts w:hint="eastAsia"/>
        </w:rPr>
        <w:t>接口型式要求</w:t>
      </w:r>
      <w:bookmarkEnd w:id="541"/>
      <w:bookmarkEnd w:id="542"/>
      <w:bookmarkEnd w:id="543"/>
      <w:bookmarkEnd w:id="544"/>
      <w:bookmarkEnd w:id="545"/>
      <w:bookmarkEnd w:id="546"/>
    </w:p>
    <w:p w:rsidR="003665A1" w:rsidRDefault="00003331" w:rsidP="00D33585">
      <w:pPr>
        <w:pStyle w:val="afff2"/>
      </w:pPr>
      <w:r>
        <w:rPr>
          <w:rFonts w:hint="eastAsia"/>
        </w:rPr>
        <w:t>与适配器连接端的下行接口应采用USB A型接口或</w:t>
      </w:r>
      <w:r w:rsidR="00937F1A">
        <w:t xml:space="preserve">USB </w:t>
      </w:r>
      <w:r>
        <w:rPr>
          <w:rFonts w:hint="eastAsia"/>
        </w:rPr>
        <w:t>C型接口，与终端连接端的上行接口应</w:t>
      </w:r>
      <w:r w:rsidR="00937F1A">
        <w:rPr>
          <w:rFonts w:hint="eastAsia"/>
        </w:rPr>
        <w:t>为</w:t>
      </w:r>
      <w:r>
        <w:rPr>
          <w:rFonts w:hint="eastAsia"/>
        </w:rPr>
        <w:t>Micro-USB B 型或</w:t>
      </w:r>
      <w:r w:rsidR="00937F1A">
        <w:rPr>
          <w:rFonts w:hint="eastAsia"/>
        </w:rPr>
        <w:t xml:space="preserve">USB </w:t>
      </w:r>
      <w:r>
        <w:rPr>
          <w:rFonts w:hint="eastAsia"/>
        </w:rPr>
        <w:t>C型接口。</w:t>
      </w:r>
    </w:p>
    <w:p w:rsidR="005C276C" w:rsidRDefault="00003331">
      <w:pPr>
        <w:pStyle w:val="ab"/>
        <w:spacing w:before="156" w:after="156"/>
      </w:pPr>
      <w:bookmarkStart w:id="547" w:name="_Toc413399555"/>
      <w:bookmarkStart w:id="548" w:name="_Toc415670139"/>
      <w:bookmarkStart w:id="549" w:name="_Toc416941407"/>
      <w:bookmarkStart w:id="550" w:name="_Toc421610967"/>
      <w:bookmarkStart w:id="551" w:name="_Toc425261402"/>
      <w:bookmarkStart w:id="552" w:name="_Toc425261513"/>
      <w:bookmarkStart w:id="553" w:name="_Toc425416247"/>
      <w:bookmarkStart w:id="554" w:name="_Toc427679348"/>
      <w:bookmarkStart w:id="555" w:name="_Toc435013016"/>
      <w:bookmarkStart w:id="556" w:name="_Toc444261102"/>
      <w:r>
        <w:rPr>
          <w:rFonts w:hint="eastAsia"/>
        </w:rPr>
        <w:t>线缆电气性能要求</w:t>
      </w:r>
      <w:bookmarkEnd w:id="547"/>
      <w:bookmarkEnd w:id="548"/>
      <w:bookmarkEnd w:id="549"/>
      <w:bookmarkEnd w:id="550"/>
      <w:bookmarkEnd w:id="551"/>
      <w:bookmarkEnd w:id="552"/>
      <w:bookmarkEnd w:id="553"/>
      <w:bookmarkEnd w:id="554"/>
      <w:bookmarkEnd w:id="555"/>
      <w:bookmarkEnd w:id="556"/>
    </w:p>
    <w:p w:rsidR="005C276C" w:rsidRDefault="00937F1A">
      <w:pPr>
        <w:pStyle w:val="afff2"/>
      </w:pPr>
      <w:ins w:id="557" w:author="何桂立" w:date="2016-06-30T14:00:00Z">
        <w:r>
          <w:rPr>
            <w:rFonts w:hint="eastAsia"/>
          </w:rPr>
          <w:t>a.</w:t>
        </w:r>
      </w:ins>
      <w:r w:rsidR="00003331">
        <w:rPr>
          <w:rFonts w:hint="eastAsia"/>
        </w:rPr>
        <w:t>用于传输电流小于等于3A线缆的导线回路阻抗不大于250mΩ。</w:t>
      </w:r>
    </w:p>
    <w:p w:rsidR="005C276C" w:rsidRDefault="00937F1A">
      <w:pPr>
        <w:pStyle w:val="afff2"/>
        <w:rPr>
          <w:ins w:id="558" w:author="何桂立" w:date="2016-06-30T14:00:00Z"/>
        </w:rPr>
      </w:pPr>
      <w:ins w:id="559" w:author="何桂立" w:date="2016-06-30T14:00:00Z">
        <w:r>
          <w:rPr>
            <w:rFonts w:hint="eastAsia"/>
          </w:rPr>
          <w:t>b.</w:t>
        </w:r>
      </w:ins>
      <w:r w:rsidR="00003331">
        <w:rPr>
          <w:rFonts w:hint="eastAsia"/>
        </w:rPr>
        <w:t>用于传输电流大于3A的线缆的导线回路阻抗不大于120mΩ。</w:t>
      </w:r>
    </w:p>
    <w:p w:rsidR="00937F1A" w:rsidRDefault="00937F1A">
      <w:pPr>
        <w:pStyle w:val="afff2"/>
      </w:pPr>
      <w:ins w:id="560" w:author="何桂立" w:date="2016-06-30T14:00:00Z">
        <w:r>
          <w:t>c.</w:t>
        </w:r>
      </w:ins>
      <w:ins w:id="561" w:author="何桂立" w:date="2016-07-01T09:20:00Z">
        <w:r w:rsidR="00A95CA4">
          <w:rPr>
            <w:rFonts w:hint="eastAsia"/>
          </w:rPr>
          <w:t>线缆是否有</w:t>
        </w:r>
      </w:ins>
      <w:ins w:id="562" w:author="何桂立" w:date="2016-07-01T09:21:00Z">
        <w:r w:rsidR="00A95CA4">
          <w:rPr>
            <w:rFonts w:hint="eastAsia"/>
          </w:rPr>
          <w:t>安装芯片的可能</w:t>
        </w:r>
      </w:ins>
      <w:ins w:id="563" w:author="何桂立" w:date="2016-07-01T09:22:00Z">
        <w:r w:rsidR="00A95CA4">
          <w:rPr>
            <w:rFonts w:hint="eastAsia"/>
          </w:rPr>
          <w:t>？以便</w:t>
        </w:r>
      </w:ins>
      <w:ins w:id="564" w:author="何桂立" w:date="2016-07-01T09:21:00Z">
        <w:r w:rsidR="00A95CA4">
          <w:rPr>
            <w:rFonts w:hint="eastAsia"/>
          </w:rPr>
          <w:t>参与识别；线缆</w:t>
        </w:r>
      </w:ins>
      <w:ins w:id="565" w:author="何桂立" w:date="2016-06-30T14:01:00Z">
        <w:r>
          <w:rPr>
            <w:rFonts w:hint="eastAsia"/>
          </w:rPr>
          <w:t>是否加标识？</w:t>
        </w:r>
      </w:ins>
    </w:p>
    <w:p w:rsidR="005C276C" w:rsidRDefault="00003331">
      <w:pPr>
        <w:pStyle w:val="ab"/>
        <w:spacing w:before="156" w:after="156"/>
      </w:pPr>
      <w:bookmarkStart w:id="566" w:name="_Toc413399556"/>
      <w:bookmarkStart w:id="567" w:name="_Toc415670140"/>
      <w:bookmarkStart w:id="568" w:name="_Toc416941408"/>
      <w:bookmarkStart w:id="569" w:name="_Toc421610968"/>
      <w:bookmarkStart w:id="570" w:name="_Toc425261403"/>
      <w:bookmarkStart w:id="571" w:name="_Toc425261514"/>
      <w:bookmarkStart w:id="572" w:name="_Toc425416248"/>
      <w:bookmarkStart w:id="573" w:name="_Toc427679350"/>
      <w:bookmarkStart w:id="574" w:name="_Toc435013018"/>
      <w:bookmarkStart w:id="575" w:name="_Toc444261103"/>
      <w:r>
        <w:rPr>
          <w:rFonts w:hint="eastAsia"/>
        </w:rPr>
        <w:t>线缆连接接口绝缘电阻</w:t>
      </w:r>
      <w:bookmarkEnd w:id="566"/>
      <w:bookmarkEnd w:id="567"/>
      <w:bookmarkEnd w:id="568"/>
      <w:bookmarkEnd w:id="569"/>
      <w:bookmarkEnd w:id="570"/>
      <w:bookmarkEnd w:id="571"/>
      <w:bookmarkEnd w:id="572"/>
      <w:bookmarkEnd w:id="573"/>
      <w:bookmarkEnd w:id="574"/>
      <w:bookmarkEnd w:id="575"/>
    </w:p>
    <w:p w:rsidR="005C276C" w:rsidRDefault="00003331">
      <w:pPr>
        <w:pStyle w:val="afff2"/>
      </w:pPr>
      <w:bookmarkStart w:id="576" w:name="_Toc413399557"/>
      <w:r>
        <w:rPr>
          <w:rFonts w:hint="eastAsia"/>
        </w:rPr>
        <w:t>连接接口的绝缘电阻应不小于100MΩ</w:t>
      </w:r>
      <w:bookmarkEnd w:id="576"/>
      <w:r>
        <w:rPr>
          <w:rFonts w:hint="eastAsia"/>
        </w:rPr>
        <w:t>。</w:t>
      </w:r>
    </w:p>
    <w:p w:rsidR="005C276C" w:rsidRDefault="00003331">
      <w:pPr>
        <w:pStyle w:val="ab"/>
        <w:spacing w:before="156" w:after="156"/>
      </w:pPr>
      <w:bookmarkStart w:id="577" w:name="_Toc413399558"/>
      <w:bookmarkStart w:id="578" w:name="_Toc415670141"/>
      <w:bookmarkStart w:id="579" w:name="_Toc416941409"/>
      <w:bookmarkStart w:id="580" w:name="_Toc421610969"/>
      <w:bookmarkStart w:id="581" w:name="_Toc425261404"/>
      <w:bookmarkStart w:id="582" w:name="_Toc425261515"/>
      <w:bookmarkStart w:id="583" w:name="_Toc425416249"/>
      <w:bookmarkStart w:id="584" w:name="_Toc427679351"/>
      <w:bookmarkStart w:id="585" w:name="_Toc435013019"/>
      <w:bookmarkStart w:id="586" w:name="_Toc444261104"/>
      <w:r>
        <w:rPr>
          <w:rFonts w:hint="eastAsia"/>
        </w:rPr>
        <w:t>线缆绝缘材料的耐压性</w:t>
      </w:r>
      <w:bookmarkEnd w:id="577"/>
      <w:bookmarkEnd w:id="578"/>
      <w:bookmarkEnd w:id="579"/>
      <w:bookmarkEnd w:id="580"/>
      <w:bookmarkEnd w:id="581"/>
      <w:bookmarkEnd w:id="582"/>
      <w:bookmarkEnd w:id="583"/>
      <w:bookmarkEnd w:id="584"/>
      <w:bookmarkEnd w:id="585"/>
      <w:bookmarkEnd w:id="586"/>
    </w:p>
    <w:p w:rsidR="00937F1A" w:rsidRDefault="00003331" w:rsidP="000B4AF6">
      <w:pPr>
        <w:pStyle w:val="afff2"/>
        <w:numPr>
          <w:ilvl w:val="0"/>
          <w:numId w:val="38"/>
        </w:numPr>
        <w:ind w:firstLineChars="0"/>
      </w:pPr>
      <w:r>
        <w:rPr>
          <w:rFonts w:hint="eastAsia"/>
        </w:rPr>
        <w:t>USB A型连接接口的绝缘材料应能承受500VAC</w:t>
      </w:r>
      <w:r w:rsidR="00937F1A">
        <w:rPr>
          <w:rFonts w:hint="eastAsia"/>
        </w:rPr>
        <w:t>。</w:t>
      </w:r>
    </w:p>
    <w:p w:rsidR="000B4AF6" w:rsidRDefault="000B4AF6" w:rsidP="000B4AF6">
      <w:pPr>
        <w:pStyle w:val="afff2"/>
        <w:numPr>
          <w:ilvl w:val="0"/>
          <w:numId w:val="38"/>
        </w:numPr>
        <w:ind w:firstLineChars="0"/>
      </w:pPr>
      <w:r>
        <w:rPr>
          <w:rFonts w:hint="eastAsia"/>
        </w:rPr>
        <w:t>Micro-USB B型连接接口的绝缘材料应能承受100VAC。在持续时间为1min的耐压试验中，应无击穿、打火或飞弧现象。漏电不应超过0.5mA。</w:t>
      </w:r>
    </w:p>
    <w:p w:rsidR="000B4AF6" w:rsidRDefault="000B4AF6" w:rsidP="000B4AF6">
      <w:pPr>
        <w:pStyle w:val="afff2"/>
        <w:numPr>
          <w:ilvl w:val="0"/>
          <w:numId w:val="38"/>
        </w:numPr>
        <w:ind w:firstLineChars="0"/>
      </w:pPr>
      <w:r>
        <w:rPr>
          <w:rFonts w:hint="eastAsia"/>
        </w:rPr>
        <w:t>USB C型</w:t>
      </w:r>
      <w:bookmarkStart w:id="587" w:name="OLE_LINK33"/>
      <w:bookmarkStart w:id="588" w:name="OLE_LINK34"/>
      <w:r w:rsidR="00D03E29">
        <w:rPr>
          <w:rFonts w:hint="eastAsia"/>
        </w:rPr>
        <w:t>临近接触点（不论是否为对应点）之间施加有效值为100Vac的电压，不应有损坏</w:t>
      </w:r>
      <w:bookmarkEnd w:id="587"/>
      <w:bookmarkEnd w:id="588"/>
      <w:r w:rsidR="00D03E29">
        <w:rPr>
          <w:rFonts w:hint="eastAsia"/>
        </w:rPr>
        <w:t>。</w:t>
      </w:r>
    </w:p>
    <w:p w:rsidR="005C276C" w:rsidRDefault="00003331">
      <w:pPr>
        <w:pStyle w:val="ab"/>
        <w:spacing w:before="156" w:after="156"/>
      </w:pPr>
      <w:bookmarkStart w:id="589" w:name="_Toc413399559"/>
      <w:bookmarkStart w:id="590" w:name="_Toc415670142"/>
      <w:bookmarkStart w:id="591" w:name="_Toc416941410"/>
      <w:bookmarkStart w:id="592" w:name="_Toc421610970"/>
      <w:bookmarkStart w:id="593" w:name="_Toc425261405"/>
      <w:bookmarkStart w:id="594" w:name="_Toc425261516"/>
      <w:bookmarkStart w:id="595" w:name="_Toc425416250"/>
      <w:bookmarkStart w:id="596" w:name="_Toc427679352"/>
      <w:bookmarkStart w:id="597" w:name="_Toc435013020"/>
      <w:bookmarkStart w:id="598" w:name="_Toc444261105"/>
      <w:r>
        <w:rPr>
          <w:rFonts w:hint="eastAsia"/>
        </w:rPr>
        <w:t>线缆的阻燃性</w:t>
      </w:r>
      <w:bookmarkEnd w:id="589"/>
      <w:bookmarkEnd w:id="590"/>
      <w:bookmarkEnd w:id="591"/>
      <w:bookmarkEnd w:id="592"/>
      <w:bookmarkEnd w:id="593"/>
      <w:bookmarkEnd w:id="594"/>
      <w:bookmarkEnd w:id="595"/>
      <w:bookmarkEnd w:id="596"/>
      <w:bookmarkEnd w:id="597"/>
      <w:bookmarkEnd w:id="598"/>
    </w:p>
    <w:p w:rsidR="00563598" w:rsidRDefault="00003331" w:rsidP="008C45A9">
      <w:pPr>
        <w:pStyle w:val="afff2"/>
        <w:spacing w:beforeLines="50" w:afterLines="50"/>
        <w:rPr>
          <w:rFonts w:hAnsi="宋体"/>
        </w:rPr>
        <w:pPrChange w:id="599" w:author="徐春莹" w:date="2016-10-13T15:56:00Z">
          <w:pPr>
            <w:pStyle w:val="afff2"/>
            <w:spacing w:beforeLines="50" w:afterLines="50"/>
          </w:pPr>
        </w:pPrChange>
      </w:pPr>
      <w:r>
        <w:rPr>
          <w:rFonts w:hAnsi="宋体" w:hint="eastAsia"/>
        </w:rPr>
        <w:t>线缆的绝缘材料的阻燃性应达到V-1级或更优等级。</w:t>
      </w:r>
    </w:p>
    <w:p w:rsidR="005C276C" w:rsidRDefault="00003331">
      <w:pPr>
        <w:pStyle w:val="ab"/>
        <w:spacing w:before="156" w:after="156"/>
      </w:pPr>
      <w:bookmarkStart w:id="600" w:name="_Toc413399560"/>
      <w:bookmarkStart w:id="601" w:name="_Toc415670143"/>
      <w:bookmarkStart w:id="602" w:name="_Toc416941411"/>
      <w:bookmarkStart w:id="603" w:name="_Toc421610971"/>
      <w:bookmarkStart w:id="604" w:name="_Toc425261406"/>
      <w:bookmarkStart w:id="605" w:name="_Toc425261517"/>
      <w:bookmarkStart w:id="606" w:name="_Toc425416251"/>
      <w:bookmarkStart w:id="607" w:name="_Toc427679353"/>
      <w:bookmarkStart w:id="608" w:name="_Toc435013021"/>
      <w:bookmarkStart w:id="609" w:name="_Toc444261106"/>
      <w:r>
        <w:rPr>
          <w:rFonts w:hint="eastAsia"/>
        </w:rPr>
        <w:t>插拔力及插拔寿命要求</w:t>
      </w:r>
      <w:bookmarkEnd w:id="600"/>
      <w:bookmarkEnd w:id="601"/>
      <w:bookmarkEnd w:id="602"/>
      <w:bookmarkEnd w:id="603"/>
      <w:bookmarkEnd w:id="604"/>
      <w:bookmarkEnd w:id="605"/>
      <w:bookmarkEnd w:id="606"/>
      <w:bookmarkEnd w:id="607"/>
      <w:bookmarkEnd w:id="608"/>
      <w:bookmarkEnd w:id="609"/>
    </w:p>
    <w:p w:rsidR="005C276C" w:rsidRDefault="00003331">
      <w:pPr>
        <w:pStyle w:val="ab"/>
        <w:numPr>
          <w:ilvl w:val="3"/>
          <w:numId w:val="3"/>
        </w:numPr>
        <w:spacing w:before="156" w:after="156"/>
      </w:pPr>
      <w:bookmarkStart w:id="610" w:name="_Toc427679354"/>
      <w:bookmarkStart w:id="611" w:name="_Toc435013022"/>
      <w:bookmarkStart w:id="612" w:name="_Toc444261107"/>
      <w:bookmarkStart w:id="613" w:name="_Toc415670145"/>
      <w:bookmarkStart w:id="614" w:name="_Toc416941413"/>
      <w:bookmarkStart w:id="615" w:name="_Toc421610973"/>
      <w:bookmarkStart w:id="616" w:name="_Toc425261407"/>
      <w:bookmarkStart w:id="617" w:name="_Toc425261518"/>
      <w:bookmarkStart w:id="618" w:name="_Toc425416252"/>
      <w:bookmarkStart w:id="619" w:name="OLE_LINK13"/>
      <w:bookmarkStart w:id="620" w:name="OLE_LINK14"/>
      <w:bookmarkStart w:id="621" w:name="_Toc413681183"/>
      <w:bookmarkStart w:id="622" w:name="_Toc413399561"/>
      <w:bookmarkStart w:id="623" w:name="_Toc413399595"/>
      <w:bookmarkStart w:id="624" w:name="_Toc413399690"/>
      <w:bookmarkStart w:id="625" w:name="_Toc413399744"/>
      <w:bookmarkStart w:id="626" w:name="_Toc413400287"/>
      <w:r>
        <w:rPr>
          <w:rFonts w:hint="eastAsia"/>
        </w:rPr>
        <w:t>USB A型接口插拔力及寿命要求</w:t>
      </w:r>
      <w:bookmarkEnd w:id="610"/>
      <w:bookmarkEnd w:id="611"/>
      <w:bookmarkEnd w:id="612"/>
    </w:p>
    <w:p w:rsidR="005C276C" w:rsidRDefault="00003331">
      <w:pPr>
        <w:pStyle w:val="afff2"/>
      </w:pPr>
      <w:r>
        <w:rPr>
          <w:rFonts w:hint="eastAsia"/>
        </w:rPr>
        <w:t>参照YD/T 1591 4.3.4.7.1执行。</w:t>
      </w:r>
    </w:p>
    <w:p w:rsidR="005C276C" w:rsidRDefault="00003331">
      <w:pPr>
        <w:pStyle w:val="ab"/>
        <w:numPr>
          <w:ilvl w:val="3"/>
          <w:numId w:val="3"/>
        </w:numPr>
        <w:spacing w:before="156" w:after="156"/>
      </w:pPr>
      <w:bookmarkStart w:id="627" w:name="_Toc427679355"/>
      <w:bookmarkStart w:id="628" w:name="_Toc435013023"/>
      <w:bookmarkStart w:id="629" w:name="_Toc444261108"/>
      <w:r>
        <w:t>M</w:t>
      </w:r>
      <w:r>
        <w:rPr>
          <w:rFonts w:hint="eastAsia"/>
        </w:rPr>
        <w:t>irco-USB B型接口插拔力及寿命要求</w:t>
      </w:r>
      <w:bookmarkEnd w:id="613"/>
      <w:bookmarkEnd w:id="614"/>
      <w:bookmarkEnd w:id="615"/>
      <w:bookmarkEnd w:id="616"/>
      <w:bookmarkEnd w:id="617"/>
      <w:bookmarkEnd w:id="618"/>
      <w:bookmarkEnd w:id="627"/>
      <w:bookmarkEnd w:id="628"/>
      <w:bookmarkEnd w:id="629"/>
    </w:p>
    <w:p w:rsidR="005C276C" w:rsidRDefault="00003331">
      <w:pPr>
        <w:pStyle w:val="afff2"/>
      </w:pPr>
      <w:bookmarkStart w:id="630" w:name="OLE_LINK7"/>
      <w:bookmarkStart w:id="631" w:name="OLE_LINK8"/>
      <w:r>
        <w:rPr>
          <w:rFonts w:hint="eastAsia"/>
        </w:rPr>
        <w:t>连接插头与连接插座之间进行插拔,当插拔的速率不超过12.5mm/min时，将连接插头完全插入连接插座所需的力应不能超过35N，将连接插头从连接插座中完全拔出所需的力应为8~20N。</w:t>
      </w:r>
    </w:p>
    <w:p w:rsidR="005C276C" w:rsidRDefault="00003331">
      <w:pPr>
        <w:pStyle w:val="afff2"/>
        <w:rPr>
          <w:color w:val="FF0000"/>
        </w:rPr>
      </w:pPr>
      <w:r>
        <w:rPr>
          <w:rFonts w:hint="eastAsia"/>
        </w:rPr>
        <w:t>在每小时200个周期的最大速率下插入/拔出10000个周期，插拔结束后机械结构应无损坏，将连接插头从连接插座中完全拔出所需的力应为8~20N（对于用于传输电流大于3A的连接接口应为3~20N）。</w:t>
      </w:r>
    </w:p>
    <w:p w:rsidR="005C276C" w:rsidRDefault="00A363CC">
      <w:pPr>
        <w:pStyle w:val="ab"/>
        <w:numPr>
          <w:ilvl w:val="3"/>
          <w:numId w:val="3"/>
        </w:numPr>
        <w:spacing w:before="156" w:after="156"/>
      </w:pPr>
      <w:bookmarkStart w:id="632" w:name="_Toc425261408"/>
      <w:bookmarkStart w:id="633" w:name="_Toc425261519"/>
      <w:bookmarkStart w:id="634" w:name="_Toc416941414"/>
      <w:bookmarkStart w:id="635" w:name="_Toc421610974"/>
      <w:bookmarkStart w:id="636" w:name="_Toc415670146"/>
      <w:bookmarkStart w:id="637" w:name="_Toc425416253"/>
      <w:bookmarkStart w:id="638" w:name="_Toc427679356"/>
      <w:bookmarkStart w:id="639" w:name="_Toc435013024"/>
      <w:bookmarkStart w:id="640" w:name="_Toc444261109"/>
      <w:bookmarkEnd w:id="630"/>
      <w:bookmarkEnd w:id="631"/>
      <w:r>
        <w:rPr>
          <w:rFonts w:hint="eastAsia"/>
        </w:rPr>
        <w:t xml:space="preserve">USB </w:t>
      </w:r>
      <w:r w:rsidR="00003331">
        <w:rPr>
          <w:rFonts w:hint="eastAsia"/>
        </w:rPr>
        <w:t>C型连接接口插拔力及插拔寿命要求</w:t>
      </w:r>
      <w:bookmarkEnd w:id="632"/>
      <w:bookmarkEnd w:id="633"/>
      <w:bookmarkEnd w:id="634"/>
      <w:bookmarkEnd w:id="635"/>
      <w:bookmarkEnd w:id="636"/>
      <w:bookmarkEnd w:id="637"/>
      <w:bookmarkEnd w:id="638"/>
      <w:bookmarkEnd w:id="639"/>
      <w:bookmarkEnd w:id="640"/>
    </w:p>
    <w:p w:rsidR="005C276C" w:rsidRDefault="00003331">
      <w:pPr>
        <w:pStyle w:val="afff2"/>
      </w:pPr>
      <w:r>
        <w:rPr>
          <w:rFonts w:hint="eastAsia"/>
        </w:rPr>
        <w:t>应符合4.</w:t>
      </w:r>
      <w:r w:rsidR="00F1628A">
        <w:rPr>
          <w:rFonts w:hint="eastAsia"/>
        </w:rPr>
        <w:t>3</w:t>
      </w:r>
      <w:r>
        <w:rPr>
          <w:rFonts w:hint="eastAsia"/>
        </w:rPr>
        <w:t>.6.2的要求。</w:t>
      </w:r>
    </w:p>
    <w:p w:rsidR="005C276C" w:rsidRDefault="00003331">
      <w:pPr>
        <w:pStyle w:val="aa"/>
        <w:spacing w:before="156" w:after="156"/>
        <w:ind w:left="0"/>
      </w:pPr>
      <w:bookmarkStart w:id="641" w:name="_Toc413826668"/>
      <w:bookmarkStart w:id="642" w:name="_Toc414343466"/>
      <w:bookmarkStart w:id="643" w:name="_Toc415670147"/>
      <w:bookmarkStart w:id="644" w:name="_Toc416941415"/>
      <w:bookmarkStart w:id="645" w:name="_Toc421610975"/>
      <w:bookmarkStart w:id="646" w:name="_Toc425261409"/>
      <w:bookmarkStart w:id="647" w:name="_Toc425261520"/>
      <w:bookmarkStart w:id="648" w:name="_Toc425416254"/>
      <w:bookmarkStart w:id="649" w:name="_Toc427679357"/>
      <w:bookmarkStart w:id="650" w:name="_Toc435013025"/>
      <w:bookmarkStart w:id="651" w:name="_Toc435628463"/>
      <w:bookmarkStart w:id="652" w:name="_Toc444261110"/>
      <w:bookmarkStart w:id="653" w:name="_Toc444261216"/>
      <w:bookmarkStart w:id="654" w:name="_Toc444589062"/>
      <w:bookmarkEnd w:id="619"/>
      <w:bookmarkEnd w:id="620"/>
      <w:r>
        <w:rPr>
          <w:rFonts w:hint="eastAsia"/>
        </w:rPr>
        <w:t>移动通信终端</w:t>
      </w:r>
      <w:bookmarkEnd w:id="621"/>
      <w:bookmarkEnd w:id="622"/>
      <w:bookmarkEnd w:id="623"/>
      <w:bookmarkEnd w:id="624"/>
      <w:bookmarkEnd w:id="625"/>
      <w:bookmarkEnd w:id="626"/>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p>
    <w:p w:rsidR="005C276C" w:rsidRDefault="00003331">
      <w:pPr>
        <w:pStyle w:val="ab"/>
        <w:spacing w:before="156" w:after="156"/>
      </w:pPr>
      <w:bookmarkStart w:id="655" w:name="_Toc413399562"/>
      <w:bookmarkStart w:id="656" w:name="_Toc415670148"/>
      <w:bookmarkStart w:id="657" w:name="_Toc416941416"/>
      <w:bookmarkStart w:id="658" w:name="_Toc421610976"/>
      <w:bookmarkStart w:id="659" w:name="_Toc425261410"/>
      <w:bookmarkStart w:id="660" w:name="_Toc425261521"/>
      <w:bookmarkStart w:id="661" w:name="_Toc425416255"/>
      <w:bookmarkStart w:id="662" w:name="_Toc427679358"/>
      <w:bookmarkStart w:id="663" w:name="_Toc435013026"/>
      <w:bookmarkStart w:id="664" w:name="_Toc444261111"/>
      <w:bookmarkStart w:id="665" w:name="OLE_LINK1"/>
      <w:bookmarkStart w:id="666" w:name="OLE_LINK2"/>
      <w:r>
        <w:rPr>
          <w:rFonts w:hint="eastAsia"/>
        </w:rPr>
        <w:lastRenderedPageBreak/>
        <w:t>终端充电/数据接口</w:t>
      </w:r>
      <w:bookmarkEnd w:id="655"/>
      <w:bookmarkEnd w:id="656"/>
      <w:bookmarkEnd w:id="657"/>
      <w:bookmarkEnd w:id="658"/>
      <w:bookmarkEnd w:id="659"/>
      <w:bookmarkEnd w:id="660"/>
      <w:bookmarkEnd w:id="661"/>
      <w:bookmarkEnd w:id="662"/>
      <w:bookmarkEnd w:id="663"/>
      <w:bookmarkEnd w:id="664"/>
    </w:p>
    <w:p w:rsidR="005C276C" w:rsidRDefault="00003331">
      <w:pPr>
        <w:pStyle w:val="afff2"/>
      </w:pPr>
      <w:r>
        <w:rPr>
          <w:rFonts w:hint="eastAsia"/>
        </w:rPr>
        <w:t>终端充电/数据接口应</w:t>
      </w:r>
      <w:r w:rsidR="00443AB2">
        <w:rPr>
          <w:rFonts w:hint="eastAsia"/>
        </w:rPr>
        <w:t>为</w:t>
      </w:r>
      <w:r>
        <w:rPr>
          <w:rFonts w:hint="eastAsia"/>
        </w:rPr>
        <w:t>Micro-USB B 型或</w:t>
      </w:r>
      <w:r w:rsidR="00443AB2">
        <w:rPr>
          <w:rFonts w:hint="eastAsia"/>
        </w:rPr>
        <w:t xml:space="preserve">USB </w:t>
      </w:r>
      <w:r>
        <w:rPr>
          <w:rFonts w:hint="eastAsia"/>
        </w:rPr>
        <w:t>C型接口。</w:t>
      </w:r>
    </w:p>
    <w:p w:rsidR="005C276C" w:rsidRDefault="00003331">
      <w:pPr>
        <w:pStyle w:val="ab"/>
        <w:spacing w:before="156" w:after="156"/>
      </w:pPr>
      <w:bookmarkStart w:id="667" w:name="_Toc425416256"/>
      <w:bookmarkStart w:id="668" w:name="_Toc425261411"/>
      <w:bookmarkStart w:id="669" w:name="_Toc425261522"/>
      <w:bookmarkStart w:id="670" w:name="_Toc427679359"/>
      <w:bookmarkStart w:id="671" w:name="_Toc435013027"/>
      <w:bookmarkStart w:id="672" w:name="_Toc444261112"/>
      <w:bookmarkStart w:id="673" w:name="_Toc415670149"/>
      <w:bookmarkStart w:id="674" w:name="_Toc421610977"/>
      <w:bookmarkStart w:id="675" w:name="_Toc413399563"/>
      <w:bookmarkStart w:id="676" w:name="_Toc416941417"/>
      <w:r>
        <w:rPr>
          <w:rFonts w:hint="eastAsia"/>
        </w:rPr>
        <w:t>插拔力及插拔寿命要求</w:t>
      </w:r>
      <w:bookmarkEnd w:id="667"/>
      <w:bookmarkEnd w:id="668"/>
      <w:bookmarkEnd w:id="669"/>
      <w:bookmarkEnd w:id="670"/>
      <w:bookmarkEnd w:id="671"/>
      <w:bookmarkEnd w:id="672"/>
    </w:p>
    <w:p w:rsidR="005C276C" w:rsidRDefault="00003331">
      <w:pPr>
        <w:pStyle w:val="ab"/>
        <w:numPr>
          <w:ilvl w:val="3"/>
          <w:numId w:val="3"/>
        </w:numPr>
        <w:spacing w:before="156" w:after="156"/>
      </w:pPr>
      <w:bookmarkStart w:id="677" w:name="_Toc425416257"/>
      <w:bookmarkStart w:id="678" w:name="_Toc425261412"/>
      <w:bookmarkStart w:id="679" w:name="_Toc425261523"/>
      <w:bookmarkStart w:id="680" w:name="_Toc427679360"/>
      <w:bookmarkStart w:id="681" w:name="_Toc435013028"/>
      <w:bookmarkStart w:id="682" w:name="_Toc444261113"/>
      <w:r>
        <w:t>M</w:t>
      </w:r>
      <w:r>
        <w:rPr>
          <w:rFonts w:hint="eastAsia"/>
        </w:rPr>
        <w:t>irco-USB B型接口插拔力及寿命要求</w:t>
      </w:r>
      <w:bookmarkEnd w:id="677"/>
      <w:bookmarkEnd w:id="678"/>
      <w:bookmarkEnd w:id="679"/>
      <w:bookmarkEnd w:id="680"/>
      <w:bookmarkEnd w:id="681"/>
      <w:bookmarkEnd w:id="682"/>
    </w:p>
    <w:p w:rsidR="005C276C" w:rsidRDefault="00003331">
      <w:pPr>
        <w:pStyle w:val="afff2"/>
      </w:pPr>
      <w:r>
        <w:rPr>
          <w:rFonts w:hint="eastAsia"/>
        </w:rPr>
        <w:t>应符合4.4.</w:t>
      </w:r>
      <w:r w:rsidR="00F1628A">
        <w:rPr>
          <w:rFonts w:hint="eastAsia"/>
        </w:rPr>
        <w:t>6</w:t>
      </w:r>
      <w:r>
        <w:rPr>
          <w:rFonts w:hint="eastAsia"/>
        </w:rPr>
        <w:t>.2的要求。</w:t>
      </w:r>
    </w:p>
    <w:p w:rsidR="005C276C" w:rsidRDefault="00443AB2">
      <w:pPr>
        <w:pStyle w:val="ab"/>
        <w:numPr>
          <w:ilvl w:val="3"/>
          <w:numId w:val="3"/>
        </w:numPr>
        <w:spacing w:before="156" w:after="156"/>
      </w:pPr>
      <w:bookmarkStart w:id="683" w:name="_Toc425261413"/>
      <w:bookmarkStart w:id="684" w:name="_Toc425261524"/>
      <w:bookmarkStart w:id="685" w:name="_Toc425416258"/>
      <w:bookmarkStart w:id="686" w:name="_Toc427679361"/>
      <w:bookmarkStart w:id="687" w:name="_Toc435013029"/>
      <w:bookmarkStart w:id="688" w:name="_Toc444261114"/>
      <w:r>
        <w:rPr>
          <w:rFonts w:hint="eastAsia"/>
        </w:rPr>
        <w:t xml:space="preserve">USB </w:t>
      </w:r>
      <w:r w:rsidR="00003331">
        <w:rPr>
          <w:rFonts w:hint="eastAsia"/>
        </w:rPr>
        <w:t>C型连接接口插拔力及插拔寿命要求</w:t>
      </w:r>
      <w:bookmarkEnd w:id="683"/>
      <w:bookmarkEnd w:id="684"/>
      <w:bookmarkEnd w:id="685"/>
      <w:bookmarkEnd w:id="686"/>
      <w:bookmarkEnd w:id="687"/>
      <w:bookmarkEnd w:id="688"/>
    </w:p>
    <w:p w:rsidR="005C276C" w:rsidRDefault="00443AB2">
      <w:pPr>
        <w:pStyle w:val="afff2"/>
      </w:pPr>
      <w:r>
        <w:rPr>
          <w:rFonts w:hint="eastAsia"/>
        </w:rPr>
        <w:t>USB C型连接接口插拔力及插拔寿命</w:t>
      </w:r>
      <w:r w:rsidR="00003331">
        <w:rPr>
          <w:rFonts w:hint="eastAsia"/>
        </w:rPr>
        <w:t>应符合4.</w:t>
      </w:r>
      <w:r w:rsidR="00F1628A">
        <w:rPr>
          <w:rFonts w:hint="eastAsia"/>
        </w:rPr>
        <w:t>3</w:t>
      </w:r>
      <w:r w:rsidR="00003331">
        <w:rPr>
          <w:rFonts w:hint="eastAsia"/>
        </w:rPr>
        <w:t>.6.2的要求。</w:t>
      </w:r>
    </w:p>
    <w:p w:rsidR="00204B66" w:rsidRPr="002C3010" w:rsidRDefault="00204B66">
      <w:pPr>
        <w:pStyle w:val="ab"/>
        <w:spacing w:before="156" w:after="156"/>
      </w:pPr>
      <w:bookmarkStart w:id="689" w:name="_Toc444261115"/>
      <w:bookmarkStart w:id="690" w:name="_Toc427679363"/>
      <w:bookmarkStart w:id="691" w:name="_Toc435013031"/>
      <w:bookmarkEnd w:id="673"/>
      <w:bookmarkEnd w:id="674"/>
      <w:bookmarkEnd w:id="675"/>
      <w:bookmarkEnd w:id="676"/>
      <w:r w:rsidRPr="002C3010">
        <w:rPr>
          <w:rFonts w:hint="eastAsia"/>
        </w:rPr>
        <w:t>接口侧应力要求</w:t>
      </w:r>
      <w:bookmarkEnd w:id="689"/>
      <w:ins w:id="692" w:author="徐春莹" w:date="2016-10-13T15:59:00Z">
        <w:r w:rsidR="008C45A9">
          <w:rPr>
            <w:rFonts w:hint="eastAsia"/>
          </w:rPr>
          <w:t>（线缆协会补充完整）</w:t>
        </w:r>
      </w:ins>
    </w:p>
    <w:p w:rsidR="00204B66" w:rsidRPr="00204B66" w:rsidRDefault="00204B66" w:rsidP="00204B66">
      <w:pPr>
        <w:pStyle w:val="afff2"/>
      </w:pPr>
      <w:r>
        <w:rPr>
          <w:rFonts w:hint="eastAsia"/>
        </w:rPr>
        <w:t>将</w:t>
      </w:r>
      <w:r w:rsidR="00443AB2">
        <w:rPr>
          <w:rFonts w:hint="eastAsia"/>
        </w:rPr>
        <w:t>终端</w:t>
      </w:r>
      <w:r>
        <w:rPr>
          <w:rFonts w:hint="eastAsia"/>
        </w:rPr>
        <w:t>和</w:t>
      </w:r>
      <w:r w:rsidR="00443AB2">
        <w:rPr>
          <w:rFonts w:hint="eastAsia"/>
        </w:rPr>
        <w:t>适配器</w:t>
      </w:r>
      <w:r>
        <w:rPr>
          <w:rFonts w:hint="eastAsia"/>
        </w:rPr>
        <w:t>插头连接，在</w:t>
      </w:r>
      <w:r w:rsidR="00443AB2">
        <w:rPr>
          <w:rFonts w:hint="eastAsia"/>
        </w:rPr>
        <w:t>适配器</w:t>
      </w:r>
      <w:r>
        <w:rPr>
          <w:rFonts w:hint="eastAsia"/>
        </w:rPr>
        <w:t>插头端不同方向</w:t>
      </w:r>
      <w:r w:rsidR="002B3EFF" w:rsidRPr="005825FA">
        <w:rPr>
          <w:rFonts w:hint="eastAsia"/>
        </w:rPr>
        <w:t>以10mm每分的速率逐渐加压至35N</w:t>
      </w:r>
      <w:r w:rsidR="002B3EFF">
        <w:rPr>
          <w:rFonts w:hint="eastAsia"/>
        </w:rPr>
        <w:t>的</w:t>
      </w:r>
      <w:r>
        <w:rPr>
          <w:rFonts w:hint="eastAsia"/>
        </w:rPr>
        <w:t>侧应力，试验后，手机及充电器</w:t>
      </w:r>
      <w:r w:rsidRPr="00067AF8">
        <w:rPr>
          <w:rFonts w:hint="eastAsia"/>
        </w:rPr>
        <w:t>机械结构应无损坏，电气性能符合要求。</w:t>
      </w:r>
    </w:p>
    <w:p w:rsidR="005C276C" w:rsidRDefault="00003331">
      <w:pPr>
        <w:pStyle w:val="ab"/>
        <w:spacing w:before="156" w:after="156"/>
      </w:pPr>
      <w:bookmarkStart w:id="693" w:name="_Toc444261116"/>
      <w:r>
        <w:rPr>
          <w:rFonts w:hint="eastAsia"/>
        </w:rPr>
        <w:t>过压保护</w:t>
      </w:r>
      <w:bookmarkEnd w:id="690"/>
      <w:bookmarkEnd w:id="691"/>
      <w:bookmarkEnd w:id="693"/>
    </w:p>
    <w:p w:rsidR="005C276C" w:rsidRDefault="00003331">
      <w:pPr>
        <w:pStyle w:val="afff2"/>
      </w:pPr>
      <w:r>
        <w:rPr>
          <w:rFonts w:hint="eastAsia"/>
        </w:rPr>
        <w:t>终端内充电控制电路应有过压保护装置，</w:t>
      </w:r>
      <w:r>
        <w:t>当充电电压高于</w:t>
      </w:r>
      <w:r w:rsidR="00443AB2">
        <w:rPr>
          <w:rFonts w:hint="eastAsia"/>
        </w:rPr>
        <w:t>标</w:t>
      </w:r>
      <w:r>
        <w:rPr>
          <w:rFonts w:hint="eastAsia"/>
        </w:rPr>
        <w:t>称</w:t>
      </w:r>
      <w:r>
        <w:t>保护电压值</w:t>
      </w:r>
      <w:r>
        <w:rPr>
          <w:rFonts w:hint="eastAsia"/>
        </w:rPr>
        <w:t>1V以内</w:t>
      </w:r>
      <w:r>
        <w:t>，过压保护装置应当启动</w:t>
      </w:r>
      <w:r>
        <w:rPr>
          <w:rFonts w:hint="eastAsia"/>
        </w:rPr>
        <w:t>；充电电压在14V范围内终端不应发生损坏。</w:t>
      </w:r>
    </w:p>
    <w:p w:rsidR="005C276C" w:rsidRDefault="00003331">
      <w:pPr>
        <w:pStyle w:val="afff2"/>
      </w:pPr>
      <w:r>
        <w:t>在过压保护电路启动期间，</w:t>
      </w:r>
      <w:r>
        <w:rPr>
          <w:rFonts w:hint="eastAsia"/>
        </w:rPr>
        <w:t>其</w:t>
      </w:r>
      <w:r>
        <w:t>吸收电流不大于</w:t>
      </w:r>
      <w:r>
        <w:rPr>
          <w:rFonts w:hint="eastAsia"/>
        </w:rPr>
        <w:t>20mA</w:t>
      </w:r>
      <w:r>
        <w:t>。</w:t>
      </w:r>
      <w:r>
        <w:rPr>
          <w:rFonts w:hint="eastAsia"/>
        </w:rPr>
        <w:t>在整个过程中终端</w:t>
      </w:r>
      <w:r w:rsidR="00CA131C">
        <w:rPr>
          <w:rFonts w:hint="eastAsia"/>
        </w:rPr>
        <w:t>外壳</w:t>
      </w:r>
      <w:r>
        <w:rPr>
          <w:rFonts w:hint="eastAsia"/>
        </w:rPr>
        <w:t>的最高温度不应大于55℃，且不能发生起火、爆炸及电路损坏的现象。恢复后终端应能正常工作。</w:t>
      </w:r>
    </w:p>
    <w:p w:rsidR="005C276C" w:rsidRDefault="00003331">
      <w:pPr>
        <w:pStyle w:val="ab"/>
        <w:spacing w:before="156" w:after="156"/>
      </w:pPr>
      <w:bookmarkStart w:id="694" w:name="_Toc427679364"/>
      <w:bookmarkStart w:id="695" w:name="_Toc435013032"/>
      <w:bookmarkStart w:id="696" w:name="_Toc444261117"/>
      <w:bookmarkStart w:id="697" w:name="_Toc425261417"/>
      <w:bookmarkStart w:id="698" w:name="_Toc425261528"/>
      <w:bookmarkStart w:id="699" w:name="_Toc425416262"/>
      <w:bookmarkEnd w:id="665"/>
      <w:bookmarkEnd w:id="666"/>
      <w:r>
        <w:rPr>
          <w:rFonts w:hint="eastAsia"/>
        </w:rPr>
        <w:t>电池温度监控</w:t>
      </w:r>
      <w:bookmarkEnd w:id="694"/>
      <w:bookmarkEnd w:id="695"/>
      <w:bookmarkEnd w:id="696"/>
    </w:p>
    <w:p w:rsidR="005C276C" w:rsidRDefault="00003331">
      <w:pPr>
        <w:pStyle w:val="afff2"/>
      </w:pPr>
      <w:r>
        <w:rPr>
          <w:rFonts w:hint="eastAsia"/>
        </w:rPr>
        <w:t>终端应能够监控快速充电电池表面温度，温度超过制造商规定的限制温度（不应大于60</w:t>
      </w:r>
      <w:r w:rsidR="005A67F1">
        <w:rPr>
          <w:rFonts w:hint="eastAsia"/>
        </w:rPr>
        <w:t>±2℃</w:t>
      </w:r>
      <w:r>
        <w:rPr>
          <w:rFonts w:hint="eastAsia"/>
        </w:rPr>
        <w:t>）</w:t>
      </w:r>
      <w:r w:rsidR="00443AB2">
        <w:rPr>
          <w:rFonts w:hint="eastAsia"/>
        </w:rPr>
        <w:t>时</w:t>
      </w:r>
      <w:r>
        <w:rPr>
          <w:rFonts w:hint="eastAsia"/>
        </w:rPr>
        <w:t>，应停止对电池充电，并且不能产生任何异常后果。</w:t>
      </w:r>
    </w:p>
    <w:p w:rsidR="00A95CA4" w:rsidDel="008C45A9" w:rsidRDefault="00A95CA4">
      <w:pPr>
        <w:pStyle w:val="afff2"/>
        <w:rPr>
          <w:del w:id="700" w:author="徐春莹" w:date="2016-10-13T16:01:00Z"/>
        </w:rPr>
      </w:pPr>
      <w:ins w:id="701" w:author="何桂立" w:date="2016-07-01T09:28:00Z">
        <w:del w:id="702" w:author="徐春莹" w:date="2016-10-13T16:01:00Z">
          <w:r w:rsidDel="008C45A9">
            <w:rPr>
              <w:rFonts w:hint="eastAsia"/>
            </w:rPr>
            <w:delText>（考虑C</w:delText>
          </w:r>
          <w:r w:rsidDel="008C45A9">
            <w:delText>—</w:delText>
          </w:r>
          <w:r w:rsidDel="008C45A9">
            <w:rPr>
              <w:rFonts w:hint="eastAsia"/>
            </w:rPr>
            <w:delText>C情况下</w:delText>
          </w:r>
        </w:del>
      </w:ins>
      <w:ins w:id="703" w:author="何桂立" w:date="2016-07-01T09:29:00Z">
        <w:del w:id="704" w:author="徐春莹" w:date="2016-10-13T16:01:00Z">
          <w:r w:rsidDel="008C45A9">
            <w:rPr>
              <w:rFonts w:hint="eastAsia"/>
            </w:rPr>
            <w:delText>，监控与充电协议和充电方式</w:delText>
          </w:r>
        </w:del>
      </w:ins>
      <w:ins w:id="705" w:author="何桂立" w:date="2016-07-01T09:30:00Z">
        <w:del w:id="706" w:author="徐春莹" w:date="2016-10-13T16:01:00Z">
          <w:r w:rsidDel="008C45A9">
            <w:rPr>
              <w:rFonts w:hint="eastAsia"/>
            </w:rPr>
            <w:delText>相关联，通过调整充电方式来降低温升、</w:delText>
          </w:r>
        </w:del>
      </w:ins>
      <w:ins w:id="707" w:author="何桂立" w:date="2016-07-01T09:31:00Z">
        <w:del w:id="708" w:author="徐春莹" w:date="2016-10-13T16:01:00Z">
          <w:r w:rsidDel="008C45A9">
            <w:rPr>
              <w:rFonts w:hint="eastAsia"/>
            </w:rPr>
            <w:delText>同时保证充电效率</w:delText>
          </w:r>
        </w:del>
      </w:ins>
      <w:ins w:id="709" w:author="何桂立" w:date="2016-07-01T09:28:00Z">
        <w:del w:id="710" w:author="徐春莹" w:date="2016-10-13T16:01:00Z">
          <w:r w:rsidDel="008C45A9">
            <w:rPr>
              <w:rFonts w:hint="eastAsia"/>
            </w:rPr>
            <w:delText>）</w:delText>
          </w:r>
        </w:del>
      </w:ins>
    </w:p>
    <w:p w:rsidR="005C276C" w:rsidRDefault="00003331">
      <w:pPr>
        <w:pStyle w:val="aa"/>
        <w:spacing w:before="156" w:after="156"/>
        <w:ind w:left="0"/>
      </w:pPr>
      <w:bookmarkStart w:id="711" w:name="_Toc425416263"/>
      <w:bookmarkStart w:id="712" w:name="_Toc427679366"/>
      <w:bookmarkStart w:id="713" w:name="_Toc435013033"/>
      <w:bookmarkStart w:id="714" w:name="_Toc435628464"/>
      <w:bookmarkStart w:id="715" w:name="_Toc444261118"/>
      <w:bookmarkStart w:id="716" w:name="_Toc444261217"/>
      <w:bookmarkStart w:id="717" w:name="_Toc444589063"/>
      <w:bookmarkStart w:id="718" w:name="_Toc421610980"/>
      <w:bookmarkStart w:id="719" w:name="_Toc415670152"/>
      <w:bookmarkStart w:id="720" w:name="_Toc414343467"/>
      <w:bookmarkStart w:id="721" w:name="_Toc413826669"/>
      <w:bookmarkStart w:id="722" w:name="_Toc413399745"/>
      <w:bookmarkStart w:id="723" w:name="_Toc413399691"/>
      <w:bookmarkStart w:id="724" w:name="_Toc413681184"/>
      <w:bookmarkStart w:id="725" w:name="_Toc413399596"/>
      <w:bookmarkStart w:id="726" w:name="_Toc416941420"/>
      <w:bookmarkStart w:id="727" w:name="_Toc425261532"/>
      <w:bookmarkStart w:id="728" w:name="_Toc413400288"/>
      <w:bookmarkStart w:id="729" w:name="_Toc413399566"/>
      <w:bookmarkStart w:id="730" w:name="_Toc425261421"/>
      <w:bookmarkStart w:id="731" w:name="_Toc425261539"/>
      <w:bookmarkStart w:id="732" w:name="_Toc414343468"/>
      <w:bookmarkStart w:id="733" w:name="_Toc421610987"/>
      <w:bookmarkStart w:id="734" w:name="_Toc416941427"/>
      <w:bookmarkStart w:id="735" w:name="_Toc413826670"/>
      <w:bookmarkStart w:id="736" w:name="_Toc425261428"/>
      <w:bookmarkStart w:id="737" w:name="_Toc413399746"/>
      <w:bookmarkStart w:id="738" w:name="_Toc413399692"/>
      <w:bookmarkStart w:id="739" w:name="_Toc413399601"/>
      <w:bookmarkStart w:id="740" w:name="_Toc415670159"/>
      <w:bookmarkStart w:id="741" w:name="_Toc425416274"/>
      <w:bookmarkStart w:id="742" w:name="_Toc413399576"/>
      <w:bookmarkStart w:id="743" w:name="_Toc413681185"/>
      <w:bookmarkStart w:id="744" w:name="_Toc413400289"/>
      <w:bookmarkEnd w:id="697"/>
      <w:bookmarkEnd w:id="698"/>
      <w:bookmarkEnd w:id="699"/>
      <w:r>
        <w:rPr>
          <w:rFonts w:hint="eastAsia"/>
        </w:rPr>
        <w:t>电池</w:t>
      </w:r>
      <w:bookmarkEnd w:id="711"/>
      <w:bookmarkEnd w:id="712"/>
      <w:bookmarkEnd w:id="713"/>
      <w:bookmarkEnd w:id="714"/>
      <w:bookmarkEnd w:id="715"/>
      <w:bookmarkEnd w:id="716"/>
      <w:bookmarkEnd w:id="717"/>
    </w:p>
    <w:p w:rsidR="005C276C" w:rsidRDefault="00003331">
      <w:pPr>
        <w:pStyle w:val="ab"/>
        <w:spacing w:before="156" w:after="156"/>
      </w:pPr>
      <w:bookmarkStart w:id="745" w:name="_Toc415670154"/>
      <w:bookmarkStart w:id="746" w:name="_Toc425416265"/>
      <w:bookmarkStart w:id="747" w:name="_Toc421610982"/>
      <w:bookmarkStart w:id="748" w:name="_Toc416941422"/>
      <w:bookmarkStart w:id="749" w:name="_Toc427679367"/>
      <w:bookmarkStart w:id="750" w:name="_Toc435013034"/>
      <w:bookmarkStart w:id="751" w:name="_Toc444261119"/>
      <w:r>
        <w:rPr>
          <w:rFonts w:hint="eastAsia"/>
        </w:rPr>
        <w:t>快速充电温度条件</w:t>
      </w:r>
      <w:bookmarkEnd w:id="745"/>
      <w:bookmarkEnd w:id="746"/>
      <w:bookmarkEnd w:id="747"/>
      <w:bookmarkEnd w:id="748"/>
      <w:bookmarkEnd w:id="749"/>
      <w:bookmarkEnd w:id="750"/>
      <w:bookmarkEnd w:id="751"/>
    </w:p>
    <w:p w:rsidR="005C276C" w:rsidRDefault="00F55A8C">
      <w:pPr>
        <w:pStyle w:val="afff2"/>
      </w:pPr>
      <w:r>
        <w:rPr>
          <w:rFonts w:hint="eastAsia"/>
        </w:rPr>
        <w:t>环境</w:t>
      </w:r>
      <w:r w:rsidR="00003331">
        <w:rPr>
          <w:rFonts w:hint="eastAsia"/>
        </w:rPr>
        <w:t>温度在15度至45度（包含45度）时，能够在额定（推荐）充电电流的条件下稳定的完成快速充电工作，不应产生任何异常后果。</w:t>
      </w:r>
    </w:p>
    <w:p w:rsidR="005C276C" w:rsidRDefault="00003331">
      <w:pPr>
        <w:pStyle w:val="ab"/>
        <w:spacing w:before="156" w:after="156"/>
      </w:pPr>
      <w:bookmarkStart w:id="752" w:name="_Toc425416266"/>
      <w:bookmarkStart w:id="753" w:name="_Toc421610983"/>
      <w:bookmarkStart w:id="754" w:name="_Toc416941423"/>
      <w:bookmarkStart w:id="755" w:name="_Toc415670155"/>
      <w:bookmarkStart w:id="756" w:name="_Toc413399571"/>
      <w:bookmarkStart w:id="757" w:name="_Toc427679368"/>
      <w:bookmarkStart w:id="758" w:name="_Toc435013035"/>
      <w:bookmarkStart w:id="759" w:name="_Toc444261120"/>
      <w:r>
        <w:rPr>
          <w:rFonts w:hint="eastAsia"/>
        </w:rPr>
        <w:t>过压过流保护</w:t>
      </w:r>
      <w:bookmarkEnd w:id="752"/>
      <w:bookmarkEnd w:id="753"/>
      <w:bookmarkEnd w:id="754"/>
      <w:bookmarkEnd w:id="755"/>
      <w:bookmarkEnd w:id="756"/>
      <w:bookmarkEnd w:id="757"/>
      <w:bookmarkEnd w:id="758"/>
      <w:bookmarkEnd w:id="759"/>
    </w:p>
    <w:p w:rsidR="005C276C" w:rsidRDefault="00003331">
      <w:pPr>
        <w:pStyle w:val="afff2"/>
      </w:pPr>
      <w:bookmarkStart w:id="760" w:name="_Toc413399599"/>
      <w:bookmarkStart w:id="761" w:name="_Toc413399572"/>
      <w:r>
        <w:rPr>
          <w:rFonts w:hint="eastAsia"/>
        </w:rPr>
        <w:t>快速充电电池应至少具有两级电压保护和一级电流保护功能，当其中一级电压保护电路失效时，电池控制保护电路的充电通路应能自动切断，启动过电压保护机制。</w:t>
      </w:r>
      <w:bookmarkEnd w:id="760"/>
      <w:bookmarkEnd w:id="761"/>
    </w:p>
    <w:p w:rsidR="005C276C" w:rsidRDefault="00003331">
      <w:pPr>
        <w:pStyle w:val="ab"/>
        <w:spacing w:before="156" w:after="156"/>
      </w:pPr>
      <w:bookmarkStart w:id="762" w:name="_Toc413399573"/>
      <w:bookmarkStart w:id="763" w:name="_Toc415670156"/>
      <w:bookmarkStart w:id="764" w:name="_Toc416941424"/>
      <w:bookmarkStart w:id="765" w:name="_Toc421610984"/>
      <w:bookmarkStart w:id="766" w:name="_Toc425416267"/>
      <w:bookmarkStart w:id="767" w:name="_Toc427679369"/>
      <w:bookmarkStart w:id="768" w:name="_Toc435013036"/>
      <w:bookmarkStart w:id="769" w:name="_Toc444261121"/>
      <w:r>
        <w:rPr>
          <w:rFonts w:hint="eastAsia"/>
        </w:rPr>
        <w:t>循环寿命</w:t>
      </w:r>
      <w:bookmarkEnd w:id="762"/>
      <w:bookmarkEnd w:id="763"/>
      <w:bookmarkEnd w:id="764"/>
      <w:bookmarkEnd w:id="765"/>
      <w:bookmarkEnd w:id="766"/>
      <w:bookmarkEnd w:id="767"/>
      <w:bookmarkEnd w:id="768"/>
      <w:bookmarkEnd w:id="769"/>
    </w:p>
    <w:p w:rsidR="005C276C" w:rsidRDefault="00003331">
      <w:pPr>
        <w:pStyle w:val="afff2"/>
      </w:pPr>
      <w:bookmarkStart w:id="770" w:name="_Toc413399600"/>
      <w:bookmarkStart w:id="771" w:name="_Toc413399574"/>
      <w:r>
        <w:rPr>
          <w:rFonts w:hint="eastAsia"/>
        </w:rPr>
        <w:t>快速充电电池在制造商规定的温度上限和下限条件下，按照系统（若电池单独销售，则按照电池）宣称的快速充电倍率进行快速充电，要求在进行600次充放电循环之后，应不起火、不爆炸、不漏液，容量保持率达到80%以上</w:t>
      </w:r>
      <w:bookmarkEnd w:id="770"/>
      <w:bookmarkEnd w:id="771"/>
      <w:r>
        <w:rPr>
          <w:rFonts w:hint="eastAsia"/>
        </w:rPr>
        <w:t>，厚度膨胀不超过规格书的要求，规格书中要求不应大于10%。</w:t>
      </w:r>
    </w:p>
    <w:p w:rsidR="005C276C" w:rsidRDefault="00003331">
      <w:pPr>
        <w:pStyle w:val="ab"/>
        <w:spacing w:before="156" w:after="156"/>
      </w:pPr>
      <w:bookmarkStart w:id="772" w:name="_Toc415670157"/>
      <w:bookmarkStart w:id="773" w:name="_Toc416941425"/>
      <w:bookmarkStart w:id="774" w:name="_Toc421610985"/>
      <w:bookmarkStart w:id="775" w:name="_Toc425416268"/>
      <w:bookmarkStart w:id="776" w:name="_Toc427679370"/>
      <w:bookmarkStart w:id="777" w:name="_Toc435013037"/>
      <w:bookmarkStart w:id="778" w:name="_Toc444261122"/>
      <w:r>
        <w:rPr>
          <w:rFonts w:hint="eastAsia"/>
        </w:rPr>
        <w:t>容量要求</w:t>
      </w:r>
      <w:bookmarkEnd w:id="772"/>
      <w:bookmarkEnd w:id="773"/>
      <w:bookmarkEnd w:id="774"/>
      <w:bookmarkEnd w:id="775"/>
      <w:bookmarkEnd w:id="776"/>
      <w:bookmarkEnd w:id="777"/>
      <w:bookmarkEnd w:id="778"/>
    </w:p>
    <w:p w:rsidR="005C276C" w:rsidRDefault="00003331">
      <w:pPr>
        <w:pStyle w:val="afff2"/>
      </w:pPr>
      <w:r>
        <w:rPr>
          <w:rFonts w:hint="eastAsia"/>
        </w:rPr>
        <w:lastRenderedPageBreak/>
        <w:t>快速充电电池实际容量应</w:t>
      </w:r>
      <w:r w:rsidR="00F55A8C">
        <w:rPr>
          <w:rFonts w:hint="eastAsia"/>
        </w:rPr>
        <w:t>不小于</w:t>
      </w:r>
      <w:r>
        <w:rPr>
          <w:rFonts w:hint="eastAsia"/>
        </w:rPr>
        <w:t>其额定容量。</w:t>
      </w:r>
    </w:p>
    <w:p w:rsidR="005C276C" w:rsidRDefault="00003331">
      <w:pPr>
        <w:pStyle w:val="ab"/>
        <w:spacing w:before="156" w:after="156"/>
      </w:pPr>
      <w:bookmarkStart w:id="779" w:name="_Toc425416269"/>
      <w:bookmarkStart w:id="780" w:name="_Toc427679371"/>
      <w:bookmarkStart w:id="781" w:name="_Toc435013038"/>
      <w:bookmarkStart w:id="782" w:name="_Toc444261123"/>
      <w:r>
        <w:rPr>
          <w:rFonts w:hint="eastAsia"/>
        </w:rPr>
        <w:t>高温存储</w:t>
      </w:r>
      <w:bookmarkEnd w:id="779"/>
      <w:bookmarkEnd w:id="780"/>
      <w:bookmarkEnd w:id="781"/>
      <w:bookmarkEnd w:id="782"/>
    </w:p>
    <w:p w:rsidR="005C276C" w:rsidRDefault="00003331">
      <w:pPr>
        <w:pStyle w:val="afff2"/>
      </w:pPr>
      <w:r>
        <w:rPr>
          <w:rFonts w:hint="eastAsia"/>
        </w:rPr>
        <w:t>快速充电电池在高温条件（60度）下存储</w:t>
      </w:r>
      <w:r w:rsidR="00010C1E">
        <w:rPr>
          <w:rFonts w:hint="eastAsia"/>
        </w:rPr>
        <w:t>7</w:t>
      </w:r>
      <w:r>
        <w:rPr>
          <w:rFonts w:hint="eastAsia"/>
        </w:rPr>
        <w:t>天后，应不起火、不爆炸、不漏液，厚度膨胀不超过</w:t>
      </w:r>
      <w:r w:rsidR="00010C1E">
        <w:rPr>
          <w:rFonts w:hint="eastAsia"/>
        </w:rPr>
        <w:t>10</w:t>
      </w:r>
      <w:r>
        <w:rPr>
          <w:rFonts w:hint="eastAsia"/>
        </w:rPr>
        <w:t>%。</w:t>
      </w:r>
    </w:p>
    <w:p w:rsidR="005C276C" w:rsidRDefault="00003331">
      <w:pPr>
        <w:pStyle w:val="ab"/>
        <w:spacing w:before="156" w:after="156"/>
      </w:pPr>
      <w:bookmarkStart w:id="783" w:name="_Toc425416270"/>
      <w:bookmarkStart w:id="784" w:name="_Toc427679372"/>
      <w:bookmarkStart w:id="785" w:name="_Toc435013039"/>
      <w:bookmarkStart w:id="786" w:name="_Toc444261124"/>
      <w:r>
        <w:t>安全要求</w:t>
      </w:r>
      <w:bookmarkEnd w:id="783"/>
      <w:bookmarkEnd w:id="784"/>
      <w:bookmarkEnd w:id="785"/>
      <w:bookmarkEnd w:id="786"/>
    </w:p>
    <w:p w:rsidR="005C276C" w:rsidRDefault="00003331">
      <w:pPr>
        <w:pStyle w:val="afff2"/>
      </w:pPr>
      <w:r>
        <w:rPr>
          <w:rFonts w:hint="eastAsia"/>
        </w:rPr>
        <w:t>快速充电电池应满足普通电池的安全要求，符合GB 31241-2014中的测试要求。</w:t>
      </w:r>
      <w:bookmarkEnd w:id="718"/>
      <w:bookmarkEnd w:id="719"/>
      <w:bookmarkEnd w:id="720"/>
      <w:bookmarkEnd w:id="721"/>
      <w:bookmarkEnd w:id="722"/>
      <w:bookmarkEnd w:id="723"/>
      <w:bookmarkEnd w:id="724"/>
      <w:bookmarkEnd w:id="725"/>
      <w:bookmarkEnd w:id="726"/>
      <w:bookmarkEnd w:id="727"/>
      <w:bookmarkEnd w:id="728"/>
      <w:bookmarkEnd w:id="729"/>
      <w:bookmarkEnd w:id="730"/>
    </w:p>
    <w:p w:rsidR="005C276C" w:rsidRDefault="00003331">
      <w:pPr>
        <w:pStyle w:val="a9"/>
        <w:spacing w:before="312" w:after="312"/>
      </w:pPr>
      <w:bookmarkStart w:id="787" w:name="_Toc427679373"/>
      <w:bookmarkStart w:id="788" w:name="_Toc435013040"/>
      <w:bookmarkStart w:id="789" w:name="_Toc435628465"/>
      <w:bookmarkStart w:id="790" w:name="_Toc444261125"/>
      <w:bookmarkStart w:id="791" w:name="_Toc444261218"/>
      <w:bookmarkStart w:id="792" w:name="_Toc444589064"/>
      <w:r>
        <w:rPr>
          <w:rFonts w:hint="eastAsia"/>
        </w:rPr>
        <w:t>试验方法</w:t>
      </w:r>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87"/>
      <w:bookmarkEnd w:id="788"/>
      <w:bookmarkEnd w:id="789"/>
      <w:bookmarkEnd w:id="790"/>
      <w:bookmarkEnd w:id="791"/>
      <w:bookmarkEnd w:id="792"/>
      <w:ins w:id="793" w:author="何桂立" w:date="2016-07-01T09:32:00Z">
        <w:r w:rsidR="00A95CA4">
          <w:rPr>
            <w:rFonts w:hint="eastAsia"/>
          </w:rPr>
          <w:t>（对应前面的调整</w:t>
        </w:r>
        <w:r w:rsidR="00A95CA4">
          <w:t>修改</w:t>
        </w:r>
        <w:r w:rsidR="00A95CA4">
          <w:rPr>
            <w:rFonts w:hint="eastAsia"/>
          </w:rPr>
          <w:t>）</w:t>
        </w:r>
      </w:ins>
    </w:p>
    <w:p w:rsidR="005C276C" w:rsidRDefault="00003331">
      <w:pPr>
        <w:pStyle w:val="aa"/>
        <w:spacing w:before="156" w:after="156"/>
        <w:ind w:left="0"/>
      </w:pPr>
      <w:bookmarkStart w:id="794" w:name="_Toc425261429"/>
      <w:bookmarkStart w:id="795" w:name="_Toc425261540"/>
      <w:bookmarkStart w:id="796" w:name="_Toc425416275"/>
      <w:bookmarkStart w:id="797" w:name="_Toc427679374"/>
      <w:bookmarkStart w:id="798" w:name="_Toc435013041"/>
      <w:bookmarkStart w:id="799" w:name="_Toc435628466"/>
      <w:bookmarkStart w:id="800" w:name="_Toc444261126"/>
      <w:bookmarkStart w:id="801" w:name="_Toc444261219"/>
      <w:bookmarkStart w:id="802" w:name="_Toc444589065"/>
      <w:r>
        <w:rPr>
          <w:rFonts w:hint="eastAsia"/>
        </w:rPr>
        <w:t>试验</w:t>
      </w:r>
      <w:r>
        <w:t>条件</w:t>
      </w:r>
      <w:bookmarkEnd w:id="794"/>
      <w:bookmarkEnd w:id="795"/>
      <w:bookmarkEnd w:id="796"/>
      <w:bookmarkEnd w:id="797"/>
      <w:bookmarkEnd w:id="798"/>
      <w:bookmarkEnd w:id="799"/>
      <w:bookmarkEnd w:id="800"/>
      <w:bookmarkEnd w:id="801"/>
      <w:bookmarkEnd w:id="802"/>
    </w:p>
    <w:p w:rsidR="005C276C" w:rsidRDefault="00003331">
      <w:pPr>
        <w:pStyle w:val="afff2"/>
      </w:pPr>
      <w:r>
        <w:rPr>
          <w:rFonts w:hint="eastAsia"/>
        </w:rPr>
        <w:t>除特殊规定外，所有测试应在下列正常条件下进行：</w:t>
      </w:r>
    </w:p>
    <w:p w:rsidR="005C276C" w:rsidRDefault="00003331">
      <w:pPr>
        <w:pStyle w:val="afff2"/>
      </w:pPr>
      <w:r>
        <w:rPr>
          <w:rFonts w:hint="eastAsia"/>
        </w:rPr>
        <w:t>环境温度：15℃～35℃</w:t>
      </w:r>
    </w:p>
    <w:p w:rsidR="005C276C" w:rsidRDefault="00003331">
      <w:pPr>
        <w:pStyle w:val="afff2"/>
      </w:pPr>
      <w:r>
        <w:rPr>
          <w:rFonts w:hint="eastAsia"/>
        </w:rPr>
        <w:t>相对湿度：25%～75%</w:t>
      </w:r>
    </w:p>
    <w:p w:rsidR="005C276C" w:rsidRDefault="00003331">
      <w:pPr>
        <w:pStyle w:val="afff2"/>
      </w:pPr>
      <w:r>
        <w:rPr>
          <w:rFonts w:hint="eastAsia"/>
        </w:rPr>
        <w:t>对终端测试时，应将线缆可靠连接在终端上。对于任何可能会引起燃烧、爆炸的试验环节，应在防爆环境下进行。</w:t>
      </w:r>
    </w:p>
    <w:p w:rsidR="005C276C" w:rsidRDefault="00003331">
      <w:pPr>
        <w:pStyle w:val="afff2"/>
      </w:pPr>
      <w:r>
        <w:rPr>
          <w:rFonts w:hint="eastAsia"/>
        </w:rPr>
        <w:t>对电源适配器测试时，模拟负载应为纯阻性电阻，电阻值按照以下方法计算：</w:t>
      </w:r>
    </w:p>
    <w:p w:rsidR="005C276C" w:rsidRDefault="00003331">
      <w:pPr>
        <w:pStyle w:val="afff2"/>
      </w:pPr>
      <w:r>
        <w:rPr>
          <w:rFonts w:hint="eastAsia"/>
        </w:rPr>
        <w:t>负载额定电</w:t>
      </w:r>
      <w:r w:rsidR="001C3B17">
        <w:rPr>
          <w:rFonts w:hint="eastAsia"/>
        </w:rPr>
        <w:t>阻</w:t>
      </w:r>
      <w:r>
        <w:rPr>
          <w:rFonts w:hint="eastAsia"/>
        </w:rPr>
        <w:t>值=</w:t>
      </w:r>
      <w:r w:rsidR="005C276C" w:rsidRPr="005C276C">
        <w:rPr>
          <w:rFonts w:hint="eastAsia"/>
          <w:position w:val="-26"/>
        </w:rPr>
        <w:object w:dxaOrig="2720" w:dyaOrig="660">
          <v:shape id="图片 16" o:spid="_x0000_i1026" type="#_x0000_t75" style="width:127.5pt;height:32.25pt" o:ole="">
            <v:imagedata r:id="rId29" o:title=""/>
          </v:shape>
          <o:OLEObject Type="Embed" ProgID="Equation.3" ShapeID="图片 16" DrawAspect="Content" ObjectID="_1537881944" r:id="rId30"/>
        </w:object>
      </w:r>
    </w:p>
    <w:p w:rsidR="005C276C" w:rsidRDefault="00003331">
      <w:pPr>
        <w:pStyle w:val="afff2"/>
      </w:pPr>
      <w:r>
        <w:rPr>
          <w:rFonts w:hint="eastAsia"/>
        </w:rPr>
        <w:t>测试中引入的辅助测试线缆不应对测试结果产生显著影响。</w:t>
      </w:r>
    </w:p>
    <w:p w:rsidR="005C276C" w:rsidRDefault="00003331">
      <w:pPr>
        <w:pStyle w:val="aa"/>
        <w:spacing w:before="156" w:after="156"/>
        <w:ind w:left="0"/>
      </w:pPr>
      <w:bookmarkStart w:id="803" w:name="_Toc427679375"/>
      <w:bookmarkStart w:id="804" w:name="_Toc435013042"/>
      <w:bookmarkStart w:id="805" w:name="_Toc435628467"/>
      <w:bookmarkStart w:id="806" w:name="_Toc444261127"/>
      <w:bookmarkStart w:id="807" w:name="_Toc444261220"/>
      <w:bookmarkStart w:id="808" w:name="_Toc444589066"/>
      <w:bookmarkStart w:id="809" w:name="_Toc425261430"/>
      <w:bookmarkStart w:id="810" w:name="_Toc425261541"/>
      <w:bookmarkStart w:id="811" w:name="_Toc425416276"/>
      <w:r>
        <w:rPr>
          <w:rFonts w:hint="eastAsia"/>
        </w:rPr>
        <w:t>系统要求测试</w:t>
      </w:r>
      <w:bookmarkEnd w:id="803"/>
      <w:bookmarkEnd w:id="804"/>
      <w:bookmarkEnd w:id="805"/>
      <w:bookmarkEnd w:id="806"/>
      <w:bookmarkEnd w:id="807"/>
      <w:bookmarkEnd w:id="808"/>
    </w:p>
    <w:p w:rsidR="005C276C" w:rsidRDefault="00003331">
      <w:pPr>
        <w:pStyle w:val="ab"/>
        <w:spacing w:before="156" w:after="156"/>
      </w:pPr>
      <w:bookmarkStart w:id="812" w:name="_Toc427679376"/>
      <w:bookmarkStart w:id="813" w:name="_Toc435013043"/>
      <w:bookmarkStart w:id="814" w:name="_Toc444261128"/>
      <w:r>
        <w:rPr>
          <w:rFonts w:hint="eastAsia"/>
        </w:rPr>
        <w:t>兼容性测试</w:t>
      </w:r>
      <w:bookmarkEnd w:id="812"/>
      <w:bookmarkEnd w:id="813"/>
      <w:bookmarkEnd w:id="814"/>
    </w:p>
    <w:p w:rsidR="005C276C" w:rsidRDefault="00003331">
      <w:pPr>
        <w:pStyle w:val="ab"/>
        <w:numPr>
          <w:ilvl w:val="3"/>
          <w:numId w:val="3"/>
        </w:numPr>
        <w:spacing w:before="156" w:after="156"/>
      </w:pPr>
      <w:bookmarkStart w:id="815" w:name="_Toc427679377"/>
      <w:bookmarkStart w:id="816" w:name="_Toc435013044"/>
      <w:bookmarkStart w:id="817" w:name="_Toc444261129"/>
      <w:r>
        <w:rPr>
          <w:rFonts w:hint="eastAsia"/>
        </w:rPr>
        <w:t>纵向兼容测试</w:t>
      </w:r>
      <w:bookmarkEnd w:id="815"/>
      <w:bookmarkEnd w:id="816"/>
      <w:bookmarkEnd w:id="817"/>
    </w:p>
    <w:p w:rsidR="005C276C" w:rsidRDefault="001D55D6">
      <w:pPr>
        <w:pStyle w:val="afff2"/>
      </w:pPr>
      <w:r>
        <w:rPr>
          <w:rFonts w:hint="eastAsia"/>
        </w:rPr>
        <w:t>使用普通适配器为具有快速充电功能的终端进行充电，充电过程应</w:t>
      </w:r>
      <w:r w:rsidR="00AB19D3">
        <w:rPr>
          <w:rFonts w:hint="eastAsia"/>
        </w:rPr>
        <w:t>能</w:t>
      </w:r>
      <w:r>
        <w:rPr>
          <w:rFonts w:hint="eastAsia"/>
        </w:rPr>
        <w:t>正常</w:t>
      </w:r>
      <w:r w:rsidR="00AB19D3">
        <w:rPr>
          <w:rFonts w:hint="eastAsia"/>
        </w:rPr>
        <w:t>进行</w:t>
      </w:r>
      <w:r>
        <w:rPr>
          <w:rFonts w:hint="eastAsia"/>
        </w:rPr>
        <w:t>。</w:t>
      </w:r>
    </w:p>
    <w:p w:rsidR="001D55D6" w:rsidRPr="001D55D6" w:rsidRDefault="001D55D6">
      <w:pPr>
        <w:pStyle w:val="afff2"/>
      </w:pPr>
      <w:r>
        <w:rPr>
          <w:rFonts w:hint="eastAsia"/>
        </w:rPr>
        <w:t>使用具有快速充电功能的适配器为普通终端充电，充电过程应</w:t>
      </w:r>
      <w:r w:rsidR="00AB19D3">
        <w:rPr>
          <w:rFonts w:hint="eastAsia"/>
        </w:rPr>
        <w:t>能</w:t>
      </w:r>
      <w:r>
        <w:rPr>
          <w:rFonts w:hint="eastAsia"/>
        </w:rPr>
        <w:t>正常</w:t>
      </w:r>
      <w:r w:rsidR="00AB19D3">
        <w:rPr>
          <w:rFonts w:hint="eastAsia"/>
        </w:rPr>
        <w:t>进行</w:t>
      </w:r>
      <w:r>
        <w:rPr>
          <w:rFonts w:hint="eastAsia"/>
        </w:rPr>
        <w:t>。</w:t>
      </w:r>
    </w:p>
    <w:p w:rsidR="005C276C" w:rsidRDefault="00003331">
      <w:pPr>
        <w:pStyle w:val="ab"/>
        <w:numPr>
          <w:ilvl w:val="3"/>
          <w:numId w:val="3"/>
        </w:numPr>
        <w:spacing w:before="156" w:after="156"/>
      </w:pPr>
      <w:bookmarkStart w:id="818" w:name="_Toc427679378"/>
      <w:bookmarkStart w:id="819" w:name="_Toc435013045"/>
      <w:bookmarkStart w:id="820" w:name="_Toc444261130"/>
      <w:r>
        <w:rPr>
          <w:rFonts w:hint="eastAsia"/>
        </w:rPr>
        <w:t>横向兼容测试</w:t>
      </w:r>
      <w:bookmarkEnd w:id="818"/>
      <w:bookmarkEnd w:id="819"/>
      <w:bookmarkEnd w:id="820"/>
    </w:p>
    <w:p w:rsidR="00432529" w:rsidRDefault="00FF5506" w:rsidP="00432529">
      <w:pPr>
        <w:pStyle w:val="afff2"/>
      </w:pPr>
      <w:r>
        <w:rPr>
          <w:rFonts w:hint="eastAsia"/>
        </w:rPr>
        <w:t>使用模拟终端或符合特定充电协议真实终端对适配器进行充电测试，并对充电过程进行30分钟监测，检查适配器是否兼容其宣称的充电协议。</w:t>
      </w:r>
    </w:p>
    <w:p w:rsidR="000B2D66" w:rsidRPr="00FF5506" w:rsidRDefault="00FF5506" w:rsidP="000B2D66">
      <w:pPr>
        <w:pStyle w:val="afff2"/>
      </w:pPr>
      <w:r>
        <w:rPr>
          <w:rFonts w:hint="eastAsia"/>
        </w:rPr>
        <w:t>使用模拟电源系统或符合特定充电协议的真实适配器对终端进行充电测试，并对充电过程进行30分钟监测，检查终端是否兼容其宣称的充电协议。</w:t>
      </w:r>
    </w:p>
    <w:p w:rsidR="005C276C" w:rsidRDefault="00003331">
      <w:pPr>
        <w:pStyle w:val="ab"/>
        <w:spacing w:before="156" w:after="156"/>
      </w:pPr>
      <w:bookmarkStart w:id="821" w:name="_Toc427679379"/>
      <w:bookmarkStart w:id="822" w:name="_Toc435013046"/>
      <w:bookmarkStart w:id="823" w:name="_Toc444261131"/>
      <w:r>
        <w:rPr>
          <w:rFonts w:hint="eastAsia"/>
        </w:rPr>
        <w:t>快速充电速率测试</w:t>
      </w:r>
      <w:bookmarkEnd w:id="821"/>
      <w:bookmarkEnd w:id="822"/>
      <w:bookmarkEnd w:id="823"/>
    </w:p>
    <w:p w:rsidR="000A0AEA" w:rsidRDefault="001D240E" w:rsidP="000A0AEA">
      <w:pPr>
        <w:pStyle w:val="afff2"/>
      </w:pPr>
      <w:r>
        <w:rPr>
          <w:rFonts w:hint="eastAsia"/>
        </w:rPr>
        <w:t>采集</w:t>
      </w:r>
      <w:r w:rsidR="000B2C8C">
        <w:rPr>
          <w:rFonts w:hint="eastAsia"/>
        </w:rPr>
        <w:t>从</w:t>
      </w:r>
      <w:r>
        <w:rPr>
          <w:rFonts w:hint="eastAsia"/>
        </w:rPr>
        <w:t>初始充电状态</w:t>
      </w:r>
      <w:r w:rsidR="000B2C8C">
        <w:rPr>
          <w:rFonts w:hint="eastAsia"/>
        </w:rPr>
        <w:t>开始的</w:t>
      </w:r>
      <w:r>
        <w:rPr>
          <w:rFonts w:hint="eastAsia"/>
        </w:rPr>
        <w:t>30分钟期间，进入电池的电流值</w:t>
      </w:r>
      <w:r w:rsidR="000B2C8C">
        <w:rPr>
          <w:rFonts w:hint="eastAsia"/>
        </w:rPr>
        <w:t>。</w:t>
      </w:r>
      <w:r>
        <w:rPr>
          <w:rFonts w:hint="eastAsia"/>
        </w:rPr>
        <w:t>通过计算获得30分钟内的平均电流值和充电电量。</w:t>
      </w:r>
    </w:p>
    <w:p w:rsidR="00AB5427" w:rsidRPr="00AB5427" w:rsidRDefault="001D240E" w:rsidP="00AB5427">
      <w:pPr>
        <w:pStyle w:val="afff2"/>
      </w:pPr>
      <w:r>
        <w:rPr>
          <w:rFonts w:hint="eastAsia"/>
        </w:rPr>
        <w:t>要求采样间隔不大于1秒</w:t>
      </w:r>
      <w:r w:rsidR="005F6A46">
        <w:rPr>
          <w:rFonts w:hint="eastAsia"/>
        </w:rPr>
        <w:t>，测试用仪表及电路不能</w:t>
      </w:r>
      <w:r w:rsidR="00B26801">
        <w:rPr>
          <w:rFonts w:hint="eastAsia"/>
        </w:rPr>
        <w:t>对充电效率带来显著影响。</w:t>
      </w:r>
    </w:p>
    <w:p w:rsidR="005C276C" w:rsidRDefault="00003331">
      <w:pPr>
        <w:pStyle w:val="aa"/>
        <w:spacing w:before="156" w:after="156"/>
        <w:ind w:left="0"/>
      </w:pPr>
      <w:bookmarkStart w:id="824" w:name="_Toc427679384"/>
      <w:bookmarkStart w:id="825" w:name="_Toc435013051"/>
      <w:bookmarkStart w:id="826" w:name="_Toc435628469"/>
      <w:bookmarkStart w:id="827" w:name="_Toc444261132"/>
      <w:bookmarkStart w:id="828" w:name="_Toc444261221"/>
      <w:bookmarkStart w:id="829" w:name="_Toc444589067"/>
      <w:r>
        <w:rPr>
          <w:rFonts w:hint="eastAsia"/>
        </w:rPr>
        <w:t>快速</w:t>
      </w:r>
      <w:r>
        <w:t>充电电源适配器测试</w:t>
      </w:r>
      <w:bookmarkEnd w:id="809"/>
      <w:bookmarkEnd w:id="810"/>
      <w:bookmarkEnd w:id="811"/>
      <w:bookmarkEnd w:id="824"/>
      <w:bookmarkEnd w:id="825"/>
      <w:bookmarkEnd w:id="826"/>
      <w:bookmarkEnd w:id="827"/>
      <w:bookmarkEnd w:id="828"/>
      <w:bookmarkEnd w:id="829"/>
    </w:p>
    <w:p w:rsidR="005C276C" w:rsidRDefault="00003331">
      <w:pPr>
        <w:pStyle w:val="ab"/>
        <w:spacing w:before="156" w:after="156"/>
      </w:pPr>
      <w:bookmarkStart w:id="830" w:name="_Toc427679385"/>
      <w:bookmarkStart w:id="831" w:name="_Toc435013052"/>
      <w:bookmarkStart w:id="832" w:name="_Toc444261133"/>
      <w:r>
        <w:rPr>
          <w:rFonts w:hint="eastAsia"/>
        </w:rPr>
        <w:t>输出接口结构检查</w:t>
      </w:r>
      <w:bookmarkEnd w:id="830"/>
      <w:bookmarkEnd w:id="831"/>
      <w:bookmarkEnd w:id="832"/>
    </w:p>
    <w:p w:rsidR="005C276C" w:rsidRDefault="00003331">
      <w:pPr>
        <w:pStyle w:val="afff2"/>
      </w:pPr>
      <w:r>
        <w:rPr>
          <w:rFonts w:hint="eastAsia"/>
        </w:rPr>
        <w:lastRenderedPageBreak/>
        <w:t>用符合USB规范或Type-C规范的插头对输出接口进行插拔，</w:t>
      </w:r>
      <w:r w:rsidR="00FD6733">
        <w:rPr>
          <w:rFonts w:hint="eastAsia"/>
        </w:rPr>
        <w:t>并进行充电实验，验证</w:t>
      </w:r>
      <w:r>
        <w:rPr>
          <w:rFonts w:hint="eastAsia"/>
        </w:rPr>
        <w:t>输出接口结构符合性。</w:t>
      </w:r>
    </w:p>
    <w:p w:rsidR="005C276C" w:rsidRDefault="00003331">
      <w:pPr>
        <w:pStyle w:val="ab"/>
        <w:spacing w:before="156" w:after="156"/>
      </w:pPr>
      <w:bookmarkStart w:id="833" w:name="_Toc427679386"/>
      <w:bookmarkStart w:id="834" w:name="_Toc435013053"/>
      <w:bookmarkStart w:id="835" w:name="_Toc444261134"/>
      <w:bookmarkStart w:id="836" w:name="_Toc425261432"/>
      <w:bookmarkStart w:id="837" w:name="_Toc425261543"/>
      <w:bookmarkStart w:id="838" w:name="_Toc425416278"/>
      <w:r>
        <w:rPr>
          <w:rFonts w:hint="eastAsia"/>
        </w:rPr>
        <w:t>能力分级及额定输出规格检查</w:t>
      </w:r>
      <w:bookmarkEnd w:id="833"/>
      <w:bookmarkEnd w:id="834"/>
      <w:bookmarkEnd w:id="835"/>
    </w:p>
    <w:p w:rsidR="0016139F" w:rsidRPr="0016139F" w:rsidRDefault="0016139F" w:rsidP="0016139F">
      <w:pPr>
        <w:pStyle w:val="afff2"/>
      </w:pPr>
      <w:r>
        <w:rPr>
          <w:rFonts w:hint="eastAsia"/>
        </w:rPr>
        <w:t>根据铭牌进行输出规格检查。</w:t>
      </w:r>
    </w:p>
    <w:p w:rsidR="005C276C" w:rsidRDefault="00003331">
      <w:pPr>
        <w:pStyle w:val="ab"/>
        <w:spacing w:before="156" w:after="156"/>
      </w:pPr>
      <w:bookmarkStart w:id="839" w:name="_Toc427679387"/>
      <w:bookmarkStart w:id="840" w:name="_Toc435013054"/>
      <w:bookmarkStart w:id="841" w:name="_Toc444261135"/>
      <w:r>
        <w:rPr>
          <w:rFonts w:hint="eastAsia"/>
        </w:rPr>
        <w:t>电气性能</w:t>
      </w:r>
      <w:r>
        <w:t>要求</w:t>
      </w:r>
      <w:bookmarkEnd w:id="836"/>
      <w:bookmarkEnd w:id="837"/>
      <w:bookmarkEnd w:id="838"/>
      <w:r>
        <w:rPr>
          <w:rFonts w:hint="eastAsia"/>
        </w:rPr>
        <w:t>测试</w:t>
      </w:r>
      <w:bookmarkEnd w:id="839"/>
      <w:bookmarkEnd w:id="840"/>
      <w:bookmarkEnd w:id="841"/>
    </w:p>
    <w:p w:rsidR="005C276C" w:rsidRDefault="00003331">
      <w:pPr>
        <w:pStyle w:val="ab"/>
        <w:numPr>
          <w:ilvl w:val="3"/>
          <w:numId w:val="3"/>
        </w:numPr>
        <w:spacing w:before="156" w:after="156"/>
      </w:pPr>
      <w:bookmarkStart w:id="842" w:name="_Toc427679388"/>
      <w:bookmarkStart w:id="843" w:name="_Toc435013055"/>
      <w:bookmarkStart w:id="844" w:name="_Toc444261136"/>
      <w:r>
        <w:rPr>
          <w:rFonts w:hint="eastAsia"/>
        </w:rPr>
        <w:t>一般检查</w:t>
      </w:r>
      <w:bookmarkEnd w:id="842"/>
      <w:bookmarkEnd w:id="843"/>
      <w:bookmarkEnd w:id="844"/>
    </w:p>
    <w:p w:rsidR="005C276C" w:rsidRDefault="00003331">
      <w:pPr>
        <w:pStyle w:val="afff2"/>
      </w:pPr>
      <w:r>
        <w:rPr>
          <w:rFonts w:hint="eastAsia"/>
        </w:rPr>
        <w:t>检查铭牌，确定适配器是否具有普通和快速充电模式的输出规格。</w:t>
      </w:r>
    </w:p>
    <w:p w:rsidR="005C276C" w:rsidRDefault="00003331">
      <w:pPr>
        <w:pStyle w:val="ab"/>
        <w:numPr>
          <w:ilvl w:val="3"/>
          <w:numId w:val="3"/>
        </w:numPr>
        <w:spacing w:before="156" w:after="156"/>
      </w:pPr>
      <w:bookmarkStart w:id="845" w:name="_Toc425261434"/>
      <w:bookmarkStart w:id="846" w:name="_Toc425261545"/>
      <w:bookmarkStart w:id="847" w:name="_Toc425416280"/>
      <w:bookmarkStart w:id="848" w:name="_Toc427679389"/>
      <w:bookmarkStart w:id="849" w:name="_Toc435013056"/>
      <w:bookmarkStart w:id="850" w:name="_Toc444261137"/>
      <w:r>
        <w:rPr>
          <w:rFonts w:hint="eastAsia"/>
        </w:rPr>
        <w:t>输出</w:t>
      </w:r>
      <w:r>
        <w:t>电压测试</w:t>
      </w:r>
      <w:bookmarkEnd w:id="845"/>
      <w:bookmarkEnd w:id="846"/>
      <w:bookmarkEnd w:id="847"/>
      <w:bookmarkEnd w:id="848"/>
      <w:bookmarkEnd w:id="849"/>
      <w:bookmarkEnd w:id="850"/>
    </w:p>
    <w:p w:rsidR="005C276C" w:rsidRPr="002771EA" w:rsidRDefault="00003331">
      <w:pPr>
        <w:pStyle w:val="afff2"/>
      </w:pPr>
      <w:r>
        <w:rPr>
          <w:rFonts w:hint="eastAsia"/>
        </w:rPr>
        <w:t>测试点在电源适配器输出端，将模拟负载与被测电源适配器连接，设为定电流模式,调节负载使输出电流到额定电流值,检查这个过程的输出电压值，应在额定输出值</w:t>
      </w:r>
      <w:r>
        <w:rPr>
          <w:rFonts w:hAnsi="宋体" w:hint="eastAsia"/>
        </w:rPr>
        <w:t>容差</w:t>
      </w:r>
      <w:r>
        <w:t>范围内</w:t>
      </w:r>
      <w:r>
        <w:rPr>
          <w:rFonts w:hint="eastAsia"/>
        </w:rPr>
        <w:t>。</w:t>
      </w:r>
    </w:p>
    <w:p w:rsidR="005C276C" w:rsidRDefault="00003331">
      <w:pPr>
        <w:pStyle w:val="ab"/>
        <w:numPr>
          <w:ilvl w:val="3"/>
          <w:numId w:val="3"/>
        </w:numPr>
        <w:spacing w:before="156" w:after="156"/>
      </w:pPr>
      <w:bookmarkStart w:id="851" w:name="_Toc425261436"/>
      <w:bookmarkStart w:id="852" w:name="_Toc425261547"/>
      <w:bookmarkStart w:id="853" w:name="_Toc425416282"/>
      <w:bookmarkStart w:id="854" w:name="_Toc427679391"/>
      <w:bookmarkStart w:id="855" w:name="_Toc435013057"/>
      <w:bookmarkStart w:id="856" w:name="_Toc444261138"/>
      <w:r>
        <w:rPr>
          <w:rFonts w:hint="eastAsia"/>
        </w:rPr>
        <w:t>输出</w:t>
      </w:r>
      <w:r>
        <w:t>电压纹波测试</w:t>
      </w:r>
      <w:bookmarkEnd w:id="851"/>
      <w:bookmarkEnd w:id="852"/>
      <w:bookmarkEnd w:id="853"/>
      <w:bookmarkEnd w:id="854"/>
      <w:bookmarkEnd w:id="855"/>
      <w:bookmarkEnd w:id="856"/>
    </w:p>
    <w:p w:rsidR="005C276C" w:rsidRDefault="00003331">
      <w:pPr>
        <w:pStyle w:val="afff2"/>
      </w:pPr>
      <w:r>
        <w:rPr>
          <w:rFonts w:hint="eastAsia"/>
        </w:rPr>
        <w:t>将模拟负载与被测电源适配器连接，模拟负载设为电阻模式, 调节负载至额定电流, 用示波器测量电源适配器的输出电压纹波，并记录最大峰峰值。示波器调整限制带宽为20MHz，采样率不小于10k/s，</w:t>
      </w:r>
      <w:r>
        <w:t>或</w:t>
      </w:r>
      <w:r>
        <w:rPr>
          <w:rFonts w:hint="eastAsia"/>
        </w:rPr>
        <w:t>调整限制带宽为20MHz，并接一个0.1uF瓷片电容和一个10uF的电解电容。</w:t>
      </w:r>
    </w:p>
    <w:p w:rsidR="005C276C" w:rsidRDefault="00003331">
      <w:pPr>
        <w:pStyle w:val="ab"/>
        <w:numPr>
          <w:ilvl w:val="3"/>
          <w:numId w:val="3"/>
        </w:numPr>
        <w:spacing w:before="156" w:after="156"/>
      </w:pPr>
      <w:bookmarkStart w:id="857" w:name="_Toc425261438"/>
      <w:bookmarkStart w:id="858" w:name="_Toc425261549"/>
      <w:bookmarkStart w:id="859" w:name="_Toc425416284"/>
      <w:bookmarkStart w:id="860" w:name="_Toc427679393"/>
      <w:bookmarkStart w:id="861" w:name="_Toc435013058"/>
      <w:bookmarkStart w:id="862" w:name="_Toc444261139"/>
      <w:r>
        <w:rPr>
          <w:rFonts w:hint="eastAsia"/>
        </w:rPr>
        <w:t>电流</w:t>
      </w:r>
      <w:r>
        <w:t>倒灌测试</w:t>
      </w:r>
      <w:bookmarkEnd w:id="857"/>
      <w:bookmarkEnd w:id="858"/>
      <w:bookmarkEnd w:id="859"/>
      <w:bookmarkEnd w:id="860"/>
      <w:bookmarkEnd w:id="861"/>
      <w:bookmarkEnd w:id="862"/>
    </w:p>
    <w:p w:rsidR="005C276C" w:rsidRDefault="00003331">
      <w:pPr>
        <w:widowControl/>
        <w:autoSpaceDE w:val="0"/>
        <w:autoSpaceDN w:val="0"/>
        <w:ind w:firstLineChars="200" w:firstLine="420"/>
        <w:rPr>
          <w:rFonts w:ascii="宋体" w:hAnsi="宋体" w:cs="宋体"/>
          <w:kern w:val="0"/>
          <w:szCs w:val="21"/>
        </w:rPr>
      </w:pPr>
      <w:r>
        <w:rPr>
          <w:rFonts w:ascii="宋体" w:hAnsi="宋体" w:cs="宋体" w:hint="eastAsia"/>
          <w:kern w:val="0"/>
          <w:szCs w:val="21"/>
        </w:rPr>
        <w:t>将模拟电源从0V连续调整到4.75V，监测流向电源适配器的稳态电流。注意在电源调整的时候，流进或流出电源适配器输出端电容的电能导致的电流波动不能算作稳态电流。测试方法见图</w:t>
      </w:r>
      <w:r w:rsidR="00AF2D65">
        <w:rPr>
          <w:rFonts w:ascii="宋体" w:hAnsi="宋体" w:cs="宋体" w:hint="eastAsia"/>
          <w:kern w:val="0"/>
          <w:szCs w:val="21"/>
        </w:rPr>
        <w:t>2</w:t>
      </w:r>
      <w:r>
        <w:rPr>
          <w:rFonts w:ascii="宋体" w:hAnsi="宋体" w:cs="宋体" w:hint="eastAsia"/>
          <w:kern w:val="0"/>
          <w:szCs w:val="21"/>
        </w:rPr>
        <w:t>。</w:t>
      </w:r>
    </w:p>
    <w:p w:rsidR="005C276C" w:rsidRDefault="00F65529">
      <w:pPr>
        <w:widowControl/>
        <w:autoSpaceDE w:val="0"/>
        <w:autoSpaceDN w:val="0"/>
        <w:ind w:firstLineChars="200" w:firstLine="420"/>
        <w:jc w:val="center"/>
        <w:rPr>
          <w:rFonts w:ascii="宋体" w:hAnsi="宋体" w:cs="宋体"/>
          <w:kern w:val="0"/>
          <w:szCs w:val="21"/>
        </w:rPr>
      </w:pPr>
      <w:r>
        <w:rPr>
          <w:rFonts w:ascii="宋体" w:hAnsi="宋体" w:cs="宋体"/>
          <w:noProof/>
          <w:kern w:val="0"/>
          <w:szCs w:val="21"/>
        </w:rPr>
        <w:drawing>
          <wp:inline distT="0" distB="0" distL="0" distR="0">
            <wp:extent cx="4495800" cy="1619250"/>
            <wp:effectExtent l="0" t="0" r="0" b="0"/>
            <wp:docPr id="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a:stretch>
                      <a:fillRect/>
                    </a:stretch>
                  </pic:blipFill>
                  <pic:spPr bwMode="auto">
                    <a:xfrm>
                      <a:off x="0" y="0"/>
                      <a:ext cx="4495800" cy="1619250"/>
                    </a:xfrm>
                    <a:prstGeom prst="rect">
                      <a:avLst/>
                    </a:prstGeom>
                    <a:noFill/>
                    <a:ln>
                      <a:noFill/>
                    </a:ln>
                  </pic:spPr>
                </pic:pic>
              </a:graphicData>
            </a:graphic>
          </wp:inline>
        </w:drawing>
      </w:r>
    </w:p>
    <w:p w:rsidR="005C276C" w:rsidRDefault="00003331" w:rsidP="00544493">
      <w:pPr>
        <w:pStyle w:val="a2"/>
        <w:spacing w:before="156" w:after="156"/>
      </w:pPr>
      <w:r>
        <w:rPr>
          <w:rFonts w:hint="eastAsia"/>
        </w:rPr>
        <w:t>电流倒灌测试连接图</w:t>
      </w:r>
    </w:p>
    <w:p w:rsidR="005C276C" w:rsidRDefault="00003331">
      <w:pPr>
        <w:pStyle w:val="ab"/>
        <w:numPr>
          <w:ilvl w:val="3"/>
          <w:numId w:val="3"/>
        </w:numPr>
        <w:spacing w:before="156" w:after="156"/>
      </w:pPr>
      <w:bookmarkStart w:id="863" w:name="_Toc425261439"/>
      <w:bookmarkStart w:id="864" w:name="_Toc425261550"/>
      <w:bookmarkStart w:id="865" w:name="_Toc425416285"/>
      <w:bookmarkStart w:id="866" w:name="_Toc427679394"/>
      <w:bookmarkStart w:id="867" w:name="_Toc435013059"/>
      <w:bookmarkStart w:id="868" w:name="_Toc444261140"/>
      <w:r>
        <w:rPr>
          <w:rFonts w:hint="eastAsia"/>
        </w:rPr>
        <w:t>接触</w:t>
      </w:r>
      <w:r>
        <w:t>电流测试</w:t>
      </w:r>
      <w:bookmarkEnd w:id="863"/>
      <w:bookmarkEnd w:id="864"/>
      <w:bookmarkEnd w:id="865"/>
      <w:bookmarkEnd w:id="866"/>
      <w:bookmarkEnd w:id="867"/>
      <w:bookmarkEnd w:id="868"/>
    </w:p>
    <w:p w:rsidR="005C276C" w:rsidRDefault="00003331">
      <w:pPr>
        <w:widowControl/>
        <w:autoSpaceDE w:val="0"/>
        <w:autoSpaceDN w:val="0"/>
        <w:ind w:firstLineChars="200" w:firstLine="420"/>
        <w:rPr>
          <w:rFonts w:ascii="宋体" w:hAnsi="宋体" w:cs="宋体"/>
          <w:kern w:val="0"/>
          <w:szCs w:val="21"/>
        </w:rPr>
      </w:pPr>
      <w:r>
        <w:rPr>
          <w:rFonts w:ascii="宋体" w:hAnsi="宋体" w:cs="宋体" w:hint="eastAsia"/>
          <w:kern w:val="0"/>
          <w:szCs w:val="21"/>
        </w:rPr>
        <w:t>依据GB 4943</w:t>
      </w:r>
      <w:r>
        <w:rPr>
          <w:rFonts w:ascii="宋体" w:hAnsi="宋体" w:cs="宋体"/>
          <w:kern w:val="0"/>
          <w:szCs w:val="21"/>
        </w:rPr>
        <w:t>.1-2011</w:t>
      </w:r>
      <w:r>
        <w:rPr>
          <w:rFonts w:ascii="宋体" w:hAnsi="宋体" w:cs="宋体" w:hint="eastAsia"/>
          <w:kern w:val="0"/>
          <w:szCs w:val="21"/>
        </w:rPr>
        <w:t>中规定的试验方法测量。测试点为一次电路与电源适配器输出接口之间。</w:t>
      </w:r>
    </w:p>
    <w:p w:rsidR="005C276C" w:rsidRPr="000000B3" w:rsidRDefault="00003331" w:rsidP="000000B3">
      <w:pPr>
        <w:pStyle w:val="ab"/>
        <w:numPr>
          <w:ilvl w:val="3"/>
          <w:numId w:val="3"/>
        </w:numPr>
        <w:spacing w:before="156" w:after="156"/>
        <w:rPr>
          <w:rFonts w:ascii="宋体" w:hAnsi="宋体" w:cs="宋体"/>
        </w:rPr>
      </w:pPr>
      <w:bookmarkStart w:id="869" w:name="_Toc425261440"/>
      <w:bookmarkStart w:id="870" w:name="_Toc425261551"/>
      <w:bookmarkStart w:id="871" w:name="_Toc425416286"/>
      <w:bookmarkStart w:id="872" w:name="_Toc427679395"/>
      <w:bookmarkStart w:id="873" w:name="_Toc435013060"/>
      <w:bookmarkStart w:id="874" w:name="_Toc444261141"/>
      <w:r>
        <w:rPr>
          <w:rFonts w:ascii="宋体" w:hAnsi="宋体" w:cs="宋体" w:hint="eastAsia"/>
        </w:rPr>
        <w:t>接口</w:t>
      </w:r>
      <w:r w:rsidR="00185607">
        <w:rPr>
          <w:rFonts w:ascii="宋体" w:hAnsi="宋体" w:cs="宋体" w:hint="eastAsia"/>
        </w:rPr>
        <w:t>短路</w:t>
      </w:r>
      <w:r>
        <w:rPr>
          <w:rFonts w:ascii="宋体" w:hAnsi="宋体" w:cs="宋体"/>
        </w:rPr>
        <w:t>保护测试</w:t>
      </w:r>
      <w:bookmarkEnd w:id="869"/>
      <w:bookmarkEnd w:id="870"/>
      <w:bookmarkEnd w:id="871"/>
      <w:bookmarkEnd w:id="872"/>
      <w:bookmarkEnd w:id="873"/>
      <w:bookmarkEnd w:id="874"/>
    </w:p>
    <w:p w:rsidR="00F01BD7" w:rsidRPr="001A4B0C" w:rsidRDefault="00597B5D" w:rsidP="001A4B0C">
      <w:pPr>
        <w:widowControl/>
        <w:autoSpaceDE w:val="0"/>
        <w:autoSpaceDN w:val="0"/>
        <w:ind w:firstLineChars="200" w:firstLine="420"/>
        <w:rPr>
          <w:rFonts w:ascii="宋体" w:hAnsi="宋体" w:cs="宋体"/>
          <w:kern w:val="0"/>
          <w:szCs w:val="21"/>
        </w:rPr>
      </w:pPr>
      <w:r w:rsidRPr="00597B5D">
        <w:rPr>
          <w:rFonts w:ascii="宋体" w:hAnsi="宋体" w:cs="宋体" w:hint="eastAsia"/>
          <w:kern w:val="0"/>
          <w:szCs w:val="21"/>
        </w:rPr>
        <w:t>在25度环境温度下，</w:t>
      </w:r>
      <w:r w:rsidR="000000B3" w:rsidRPr="00597B5D">
        <w:rPr>
          <w:rFonts w:ascii="宋体" w:hAnsi="宋体" w:cs="宋体" w:hint="eastAsia"/>
          <w:kern w:val="0"/>
          <w:szCs w:val="21"/>
        </w:rPr>
        <w:t>模拟接口</w:t>
      </w:r>
      <w:r w:rsidR="0069008B" w:rsidRPr="00597B5D">
        <w:rPr>
          <w:rFonts w:ascii="宋体" w:hAnsi="宋体" w:cs="宋体" w:hint="eastAsia"/>
          <w:kern w:val="0"/>
          <w:szCs w:val="21"/>
        </w:rPr>
        <w:t>各种短路</w:t>
      </w:r>
      <w:r w:rsidR="000000B3" w:rsidRPr="00597B5D">
        <w:rPr>
          <w:rFonts w:ascii="宋体" w:hAnsi="宋体" w:cs="宋体" w:hint="eastAsia"/>
          <w:kern w:val="0"/>
          <w:szCs w:val="21"/>
        </w:rPr>
        <w:t>异常</w:t>
      </w:r>
      <w:r w:rsidRPr="00597B5D">
        <w:rPr>
          <w:rFonts w:ascii="宋体" w:hAnsi="宋体" w:cs="宋体" w:hint="eastAsia"/>
          <w:kern w:val="0"/>
          <w:szCs w:val="21"/>
        </w:rPr>
        <w:t>并持续30分钟</w:t>
      </w:r>
      <w:r w:rsidR="000000B3" w:rsidRPr="00597B5D">
        <w:rPr>
          <w:rFonts w:ascii="宋体" w:hAnsi="宋体" w:cs="宋体" w:hint="eastAsia"/>
          <w:kern w:val="0"/>
          <w:szCs w:val="21"/>
        </w:rPr>
        <w:t>，</w:t>
      </w:r>
      <w:r w:rsidR="0069008B" w:rsidRPr="00597B5D">
        <w:rPr>
          <w:rFonts w:ascii="宋体" w:hAnsi="宋体" w:cs="宋体" w:hint="eastAsia"/>
          <w:kern w:val="0"/>
          <w:szCs w:val="21"/>
        </w:rPr>
        <w:t>短路</w:t>
      </w:r>
      <w:r w:rsidR="000000B3" w:rsidRPr="00597B5D">
        <w:rPr>
          <w:rFonts w:ascii="宋体" w:hAnsi="宋体" w:cs="宋体" w:hint="eastAsia"/>
          <w:kern w:val="0"/>
          <w:szCs w:val="21"/>
        </w:rPr>
        <w:t>异常后要进入对应的保护模式，故障排除后能自动恢复工作。</w:t>
      </w:r>
      <w:bookmarkStart w:id="875" w:name="_Toc425261441"/>
      <w:bookmarkStart w:id="876" w:name="_Toc425261552"/>
      <w:bookmarkStart w:id="877" w:name="_Toc425416287"/>
    </w:p>
    <w:p w:rsidR="005C276C" w:rsidRDefault="00003331">
      <w:pPr>
        <w:pStyle w:val="ab"/>
        <w:numPr>
          <w:ilvl w:val="3"/>
          <w:numId w:val="3"/>
        </w:numPr>
        <w:spacing w:before="156" w:after="156"/>
        <w:rPr>
          <w:color w:val="FF0000"/>
        </w:rPr>
      </w:pPr>
      <w:bookmarkStart w:id="878" w:name="_Toc427679397"/>
      <w:bookmarkStart w:id="879" w:name="_Toc435013062"/>
      <w:bookmarkStart w:id="880" w:name="_Toc444261142"/>
      <w:r>
        <w:rPr>
          <w:rFonts w:hint="eastAsia"/>
        </w:rPr>
        <w:t>D+和D-输出电压限值测试</w:t>
      </w:r>
      <w:bookmarkEnd w:id="878"/>
      <w:bookmarkEnd w:id="879"/>
      <w:bookmarkEnd w:id="880"/>
    </w:p>
    <w:p w:rsidR="000000B3" w:rsidRPr="000000B3" w:rsidRDefault="000000B3" w:rsidP="000000B3">
      <w:pPr>
        <w:pStyle w:val="afff2"/>
      </w:pPr>
      <w:r w:rsidRPr="00FC7C7A">
        <w:rPr>
          <w:rFonts w:hint="eastAsia"/>
        </w:rPr>
        <w:lastRenderedPageBreak/>
        <w:t>在正常充电过程中，用示波器监控D+、D-输出电压，示波器选择电平触发的方式，触发电压选择4.4.3.10章节规定的电压，要求在整个充电过程中，D+、D-电压不超过</w:t>
      </w:r>
      <w:r w:rsidR="007B3080">
        <w:rPr>
          <w:rFonts w:hint="eastAsia"/>
        </w:rPr>
        <w:t>本标准</w:t>
      </w:r>
      <w:r w:rsidRPr="00FC7C7A">
        <w:rPr>
          <w:rFonts w:hint="eastAsia"/>
        </w:rPr>
        <w:t>规定的电压限值。</w:t>
      </w:r>
    </w:p>
    <w:p w:rsidR="000000B3" w:rsidRPr="000000B3" w:rsidRDefault="00A23439" w:rsidP="000000B3">
      <w:pPr>
        <w:pStyle w:val="ab"/>
        <w:numPr>
          <w:ilvl w:val="3"/>
          <w:numId w:val="3"/>
        </w:numPr>
        <w:spacing w:before="156" w:after="156"/>
        <w:rPr>
          <w:color w:val="FF0000"/>
        </w:rPr>
      </w:pPr>
      <w:bookmarkStart w:id="881" w:name="_Toc427679398"/>
      <w:bookmarkStart w:id="882" w:name="_Toc435013063"/>
      <w:bookmarkStart w:id="883" w:name="_Toc444261143"/>
      <w:r>
        <w:rPr>
          <w:rFonts w:hint="eastAsia"/>
        </w:rPr>
        <w:t>Ⅰ</w:t>
      </w:r>
      <w:r w:rsidR="00003331">
        <w:rPr>
          <w:rFonts w:hint="eastAsia"/>
        </w:rPr>
        <w:t>型电压</w:t>
      </w:r>
      <w:r w:rsidR="00003331">
        <w:t>跳变测试</w:t>
      </w:r>
      <w:bookmarkEnd w:id="875"/>
      <w:bookmarkEnd w:id="876"/>
      <w:bookmarkEnd w:id="877"/>
      <w:bookmarkEnd w:id="881"/>
      <w:bookmarkEnd w:id="882"/>
      <w:bookmarkEnd w:id="883"/>
    </w:p>
    <w:p w:rsidR="000000B3" w:rsidRPr="000000B3" w:rsidRDefault="000000B3" w:rsidP="000000B3">
      <w:pPr>
        <w:pStyle w:val="afff2"/>
      </w:pPr>
      <w:r w:rsidRPr="00FC7C7A">
        <w:rPr>
          <w:rFonts w:hint="eastAsia"/>
        </w:rPr>
        <w:t>使用示波器同时监测D+、D-和VBUS电压信号，使用VBUS作为触发源，测试充电过程中，VBUS发生电压档位跳变时，D+、D-上是否有调压协议交互，电压档位跳变是否满足当时的协议命令。不允许出现未经协议交互的电压跳变。</w:t>
      </w:r>
    </w:p>
    <w:p w:rsidR="005C276C" w:rsidRDefault="00003331">
      <w:pPr>
        <w:pStyle w:val="ab"/>
        <w:spacing w:before="156" w:after="156"/>
      </w:pPr>
      <w:bookmarkStart w:id="884" w:name="_Toc425261442"/>
      <w:bookmarkStart w:id="885" w:name="_Toc425261553"/>
      <w:bookmarkStart w:id="886" w:name="_Toc425416288"/>
      <w:bookmarkStart w:id="887" w:name="_Toc427679399"/>
      <w:bookmarkStart w:id="888" w:name="_Toc435013064"/>
      <w:bookmarkStart w:id="889" w:name="_Toc444261144"/>
      <w:r>
        <w:rPr>
          <w:rFonts w:hint="eastAsia"/>
        </w:rPr>
        <w:t>安全</w:t>
      </w:r>
      <w:r>
        <w:t>要求测试</w:t>
      </w:r>
      <w:bookmarkEnd w:id="884"/>
      <w:bookmarkEnd w:id="885"/>
      <w:bookmarkEnd w:id="886"/>
      <w:bookmarkEnd w:id="887"/>
      <w:bookmarkEnd w:id="888"/>
      <w:bookmarkEnd w:id="889"/>
    </w:p>
    <w:p w:rsidR="005C276C" w:rsidRDefault="00003331">
      <w:pPr>
        <w:pStyle w:val="afff2"/>
      </w:pPr>
      <w:r>
        <w:rPr>
          <w:rFonts w:hint="eastAsia"/>
        </w:rPr>
        <w:t>根据</w:t>
      </w:r>
      <w:r>
        <w:t>GB4943.1-2011</w:t>
      </w:r>
      <w:r>
        <w:rPr>
          <w:rFonts w:hint="eastAsia"/>
        </w:rPr>
        <w:t>要求</w:t>
      </w:r>
      <w:r>
        <w:t>，检查适配器安全性能。</w:t>
      </w:r>
    </w:p>
    <w:p w:rsidR="005C276C" w:rsidRDefault="00003331">
      <w:pPr>
        <w:pStyle w:val="ab"/>
        <w:spacing w:before="156" w:after="156"/>
      </w:pPr>
      <w:bookmarkStart w:id="890" w:name="_Toc425261443"/>
      <w:bookmarkStart w:id="891" w:name="_Toc425261554"/>
      <w:bookmarkStart w:id="892" w:name="_Toc425416289"/>
      <w:bookmarkStart w:id="893" w:name="_Toc427679400"/>
      <w:bookmarkStart w:id="894" w:name="_Toc435013065"/>
      <w:bookmarkStart w:id="895" w:name="_Toc444261145"/>
      <w:r>
        <w:rPr>
          <w:rFonts w:hint="eastAsia"/>
        </w:rPr>
        <w:t>能效</w:t>
      </w:r>
      <w:r>
        <w:t>要求测试</w:t>
      </w:r>
      <w:bookmarkEnd w:id="890"/>
      <w:bookmarkEnd w:id="891"/>
      <w:bookmarkEnd w:id="892"/>
      <w:bookmarkEnd w:id="893"/>
      <w:bookmarkEnd w:id="894"/>
      <w:bookmarkEnd w:id="895"/>
    </w:p>
    <w:p w:rsidR="005C276C" w:rsidRDefault="00003331">
      <w:pPr>
        <w:pStyle w:val="ab"/>
        <w:numPr>
          <w:ilvl w:val="3"/>
          <w:numId w:val="3"/>
        </w:numPr>
        <w:spacing w:before="156" w:after="156"/>
      </w:pPr>
      <w:bookmarkStart w:id="896" w:name="_Toc425261444"/>
      <w:bookmarkStart w:id="897" w:name="_Toc425261555"/>
      <w:bookmarkStart w:id="898" w:name="_Toc425416290"/>
      <w:bookmarkStart w:id="899" w:name="_Toc427679401"/>
      <w:bookmarkStart w:id="900" w:name="_Toc435013066"/>
      <w:bookmarkStart w:id="901" w:name="_Toc444261146"/>
      <w:r>
        <w:rPr>
          <w:rFonts w:hint="eastAsia"/>
        </w:rPr>
        <w:t>无负载能量消耗测试</w:t>
      </w:r>
      <w:bookmarkEnd w:id="896"/>
      <w:bookmarkEnd w:id="897"/>
      <w:bookmarkEnd w:id="898"/>
      <w:bookmarkEnd w:id="899"/>
      <w:bookmarkEnd w:id="900"/>
      <w:bookmarkEnd w:id="901"/>
    </w:p>
    <w:p w:rsidR="005C276C" w:rsidRDefault="00003331">
      <w:pPr>
        <w:widowControl/>
        <w:autoSpaceDE w:val="0"/>
        <w:autoSpaceDN w:val="0"/>
        <w:ind w:firstLineChars="200" w:firstLine="420"/>
        <w:rPr>
          <w:rFonts w:ascii="宋体" w:hAnsi="宋体" w:cs="宋体"/>
          <w:kern w:val="0"/>
          <w:szCs w:val="21"/>
        </w:rPr>
      </w:pPr>
      <w:r>
        <w:rPr>
          <w:rFonts w:ascii="宋体" w:hAnsi="宋体" w:cs="宋体" w:hint="eastAsia"/>
          <w:kern w:val="0"/>
          <w:szCs w:val="21"/>
        </w:rPr>
        <w:t>电源适配器在空载情况下，用功率计测量电源适配器的功耗。</w:t>
      </w:r>
    </w:p>
    <w:p w:rsidR="005C276C" w:rsidRDefault="00003331">
      <w:pPr>
        <w:pStyle w:val="ab"/>
        <w:numPr>
          <w:ilvl w:val="3"/>
          <w:numId w:val="3"/>
        </w:numPr>
        <w:spacing w:before="156" w:after="156"/>
      </w:pPr>
      <w:bookmarkStart w:id="902" w:name="_Toc425261445"/>
      <w:bookmarkStart w:id="903" w:name="_Toc425261556"/>
      <w:bookmarkStart w:id="904" w:name="_Toc425416291"/>
      <w:bookmarkStart w:id="905" w:name="_Toc427679402"/>
      <w:bookmarkStart w:id="906" w:name="_Toc435013067"/>
      <w:bookmarkStart w:id="907" w:name="_Toc444261147"/>
      <w:r>
        <w:rPr>
          <w:rFonts w:hint="eastAsia"/>
        </w:rPr>
        <w:t>平均效率测试</w:t>
      </w:r>
      <w:bookmarkEnd w:id="902"/>
      <w:bookmarkEnd w:id="903"/>
      <w:bookmarkEnd w:id="904"/>
      <w:bookmarkEnd w:id="905"/>
      <w:bookmarkEnd w:id="906"/>
      <w:bookmarkEnd w:id="907"/>
    </w:p>
    <w:p w:rsidR="005C276C" w:rsidRDefault="00003331">
      <w:pPr>
        <w:widowControl/>
        <w:autoSpaceDE w:val="0"/>
        <w:autoSpaceDN w:val="0"/>
        <w:ind w:firstLineChars="200" w:firstLine="420"/>
        <w:rPr>
          <w:rFonts w:ascii="宋体" w:hAnsi="宋体" w:cs="宋体"/>
          <w:kern w:val="0"/>
          <w:szCs w:val="21"/>
        </w:rPr>
      </w:pPr>
      <w:r>
        <w:rPr>
          <w:rFonts w:ascii="宋体" w:hAnsi="宋体" w:cs="宋体" w:hint="eastAsia"/>
          <w:kern w:val="0"/>
          <w:szCs w:val="21"/>
        </w:rPr>
        <w:t>按图</w:t>
      </w:r>
      <w:r w:rsidR="00642AA9">
        <w:rPr>
          <w:rFonts w:ascii="宋体" w:hAnsi="宋体" w:cs="宋体" w:hint="eastAsia"/>
          <w:kern w:val="0"/>
          <w:szCs w:val="21"/>
        </w:rPr>
        <w:t>3</w:t>
      </w:r>
      <w:r>
        <w:rPr>
          <w:rFonts w:ascii="宋体" w:hAnsi="宋体" w:cs="宋体" w:hint="eastAsia"/>
          <w:kern w:val="0"/>
          <w:szCs w:val="21"/>
        </w:rPr>
        <w:t>连接测试电路。在热机测试条件下，输入电压设定为220Vac，电源适配器输出端连接模拟负载，模拟负载设为电流模式。调整负载，使负载电流分别为额定输出电流的100%、75%、50%、25%的四种情况下，按如下公式分别计算电源适配器的效率，并进行平均</w:t>
      </w:r>
      <w:r w:rsidR="00642AA9">
        <w:rPr>
          <w:rFonts w:ascii="宋体" w:hAnsi="宋体" w:cs="宋体" w:hint="eastAsia"/>
          <w:kern w:val="0"/>
          <w:szCs w:val="21"/>
        </w:rPr>
        <w:t>，</w:t>
      </w:r>
      <w:r>
        <w:rPr>
          <w:rFonts w:ascii="宋体" w:hAnsi="宋体" w:cs="宋体" w:hint="eastAsia"/>
          <w:kern w:val="0"/>
          <w:szCs w:val="21"/>
        </w:rPr>
        <w:t>算出的平均值</w:t>
      </w:r>
      <w:r w:rsidR="00642AA9">
        <w:rPr>
          <w:rFonts w:ascii="宋体" w:hAnsi="宋体" w:cs="宋体" w:hint="eastAsia"/>
          <w:kern w:val="0"/>
          <w:szCs w:val="21"/>
        </w:rPr>
        <w:t>应满足本标准的要求</w:t>
      </w:r>
      <w:r>
        <w:rPr>
          <w:rFonts w:ascii="宋体" w:hAnsi="宋体" w:cs="宋体" w:hint="eastAsia"/>
          <w:kern w:val="0"/>
          <w:szCs w:val="21"/>
        </w:rPr>
        <w:t>。</w:t>
      </w:r>
    </w:p>
    <w:p w:rsidR="005C276C" w:rsidRDefault="00F65529">
      <w:pPr>
        <w:widowControl/>
        <w:autoSpaceDE w:val="0"/>
        <w:autoSpaceDN w:val="0"/>
        <w:ind w:firstLineChars="1300" w:firstLine="2730"/>
        <w:jc w:val="right"/>
        <w:rPr>
          <w:rFonts w:ascii="宋体" w:hAnsi="宋体" w:cs="宋体"/>
          <w:kern w:val="0"/>
          <w:szCs w:val="21"/>
        </w:rPr>
      </w:pPr>
      <w:r>
        <w:rPr>
          <w:rFonts w:ascii="宋体" w:hAnsi="宋体" w:cs="宋体"/>
          <w:noProof/>
          <w:kern w:val="0"/>
          <w:szCs w:val="21"/>
        </w:rPr>
        <w:drawing>
          <wp:inline distT="0" distB="0" distL="0" distR="0">
            <wp:extent cx="1057275" cy="428625"/>
            <wp:effectExtent l="0" t="0" r="0" b="0"/>
            <wp:docPr id="1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pic:cNvPicPr>
                      <a:picLocks noChangeAspect="1" noChangeArrowheads="1"/>
                    </pic:cNvPicPr>
                  </pic:nvPicPr>
                  <pic:blipFill>
                    <a:blip r:embed="rId3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a:stretch>
                      <a:fillRect/>
                    </a:stretch>
                  </pic:blipFill>
                  <pic:spPr bwMode="auto">
                    <a:xfrm>
                      <a:off x="0" y="0"/>
                      <a:ext cx="1057275" cy="428625"/>
                    </a:xfrm>
                    <a:prstGeom prst="rect">
                      <a:avLst/>
                    </a:prstGeom>
                    <a:noFill/>
                    <a:ln>
                      <a:noFill/>
                    </a:ln>
                  </pic:spPr>
                </pic:pic>
              </a:graphicData>
            </a:graphic>
          </wp:inline>
        </w:drawing>
      </w:r>
      <w:r w:rsidR="00003331">
        <w:rPr>
          <w:rFonts w:ascii="宋体" w:hAnsi="宋体" w:cs="宋体" w:hint="eastAsia"/>
          <w:kern w:val="0"/>
          <w:szCs w:val="21"/>
        </w:rPr>
        <w:t>……………………………………………  （3）</w:t>
      </w:r>
    </w:p>
    <w:p w:rsidR="005C276C" w:rsidRDefault="00003331">
      <w:pPr>
        <w:widowControl/>
        <w:autoSpaceDE w:val="0"/>
        <w:autoSpaceDN w:val="0"/>
        <w:snapToGrid w:val="0"/>
        <w:ind w:firstLineChars="200" w:firstLine="420"/>
        <w:rPr>
          <w:rFonts w:ascii="宋体" w:hAnsi="宋体" w:cs="宋体"/>
          <w:kern w:val="0"/>
          <w:szCs w:val="21"/>
        </w:rPr>
      </w:pPr>
      <w:r>
        <w:rPr>
          <w:rFonts w:ascii="宋体" w:hAnsi="宋体" w:cs="宋体" w:hint="eastAsia"/>
          <w:kern w:val="0"/>
          <w:szCs w:val="21"/>
        </w:rPr>
        <w:t>式中：</w:t>
      </w:r>
    </w:p>
    <w:p w:rsidR="005C276C" w:rsidRDefault="00F65529">
      <w:pPr>
        <w:widowControl/>
        <w:autoSpaceDE w:val="0"/>
        <w:autoSpaceDN w:val="0"/>
        <w:snapToGrid w:val="0"/>
        <w:ind w:firstLineChars="200" w:firstLine="420"/>
        <w:rPr>
          <w:rFonts w:ascii="宋体" w:hAnsi="宋体" w:cs="宋体"/>
          <w:kern w:val="0"/>
          <w:szCs w:val="21"/>
        </w:rPr>
      </w:pPr>
      <w:r>
        <w:rPr>
          <w:rFonts w:ascii="宋体" w:hAnsi="宋体" w:cs="宋体"/>
          <w:noProof/>
          <w:kern w:val="0"/>
          <w:szCs w:val="21"/>
        </w:rPr>
        <w:drawing>
          <wp:inline distT="0" distB="0" distL="0" distR="0">
            <wp:extent cx="209550" cy="219075"/>
            <wp:effectExtent l="0" t="0" r="0" b="0"/>
            <wp:docPr id="1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3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a:stretch>
                      <a:fillRect/>
                    </a:stretch>
                  </pic:blipFill>
                  <pic:spPr bwMode="auto">
                    <a:xfrm>
                      <a:off x="0" y="0"/>
                      <a:ext cx="209550" cy="219075"/>
                    </a:xfrm>
                    <a:prstGeom prst="rect">
                      <a:avLst/>
                    </a:prstGeom>
                    <a:noFill/>
                    <a:ln>
                      <a:noFill/>
                    </a:ln>
                  </pic:spPr>
                </pic:pic>
              </a:graphicData>
            </a:graphic>
          </wp:inline>
        </w:drawing>
      </w:r>
      <w:r w:rsidR="00003331">
        <w:rPr>
          <w:rFonts w:ascii="宋体" w:hAnsi="宋体" w:cs="宋体" w:hint="eastAsia"/>
          <w:kern w:val="0"/>
          <w:szCs w:val="21"/>
        </w:rPr>
        <w:t>—负载电压（V）；</w:t>
      </w:r>
    </w:p>
    <w:p w:rsidR="005C276C" w:rsidRDefault="00F65529">
      <w:pPr>
        <w:widowControl/>
        <w:autoSpaceDE w:val="0"/>
        <w:autoSpaceDN w:val="0"/>
        <w:snapToGrid w:val="0"/>
        <w:ind w:firstLineChars="200" w:firstLine="420"/>
        <w:rPr>
          <w:rFonts w:ascii="宋体" w:hAnsi="宋体" w:cs="宋体"/>
          <w:kern w:val="0"/>
          <w:szCs w:val="21"/>
        </w:rPr>
      </w:pPr>
      <w:r>
        <w:rPr>
          <w:rFonts w:ascii="宋体" w:hAnsi="宋体" w:cs="宋体"/>
          <w:noProof/>
          <w:kern w:val="0"/>
          <w:szCs w:val="21"/>
        </w:rPr>
        <w:drawing>
          <wp:inline distT="0" distB="0" distL="0" distR="0">
            <wp:extent cx="180975" cy="219075"/>
            <wp:effectExtent l="0" t="0" r="0" b="0"/>
            <wp:docPr id="1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3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a:stretch>
                      <a:fillRect/>
                    </a:stretch>
                  </pic:blipFill>
                  <pic:spPr bwMode="auto">
                    <a:xfrm>
                      <a:off x="0" y="0"/>
                      <a:ext cx="180975" cy="219075"/>
                    </a:xfrm>
                    <a:prstGeom prst="rect">
                      <a:avLst/>
                    </a:prstGeom>
                    <a:noFill/>
                    <a:ln>
                      <a:noFill/>
                    </a:ln>
                  </pic:spPr>
                </pic:pic>
              </a:graphicData>
            </a:graphic>
          </wp:inline>
        </w:drawing>
      </w:r>
      <w:r w:rsidR="00003331">
        <w:rPr>
          <w:rFonts w:ascii="宋体" w:hAnsi="宋体" w:cs="宋体" w:hint="eastAsia"/>
          <w:kern w:val="0"/>
          <w:szCs w:val="21"/>
        </w:rPr>
        <w:t>—负载电流（A）；</w:t>
      </w:r>
    </w:p>
    <w:p w:rsidR="005C276C" w:rsidRDefault="00F65529">
      <w:pPr>
        <w:widowControl/>
        <w:autoSpaceDE w:val="0"/>
        <w:autoSpaceDN w:val="0"/>
        <w:snapToGrid w:val="0"/>
        <w:ind w:firstLineChars="200" w:firstLine="420"/>
        <w:rPr>
          <w:rFonts w:ascii="宋体" w:hAnsi="宋体" w:cs="宋体"/>
          <w:kern w:val="0"/>
          <w:szCs w:val="21"/>
        </w:rPr>
      </w:pPr>
      <w:r>
        <w:rPr>
          <w:rFonts w:ascii="宋体" w:hAnsi="宋体" w:cs="宋体"/>
          <w:noProof/>
          <w:kern w:val="0"/>
          <w:szCs w:val="21"/>
        </w:rPr>
        <w:drawing>
          <wp:inline distT="0" distB="0" distL="0" distR="0">
            <wp:extent cx="142875" cy="219075"/>
            <wp:effectExtent l="0" t="0" r="0" b="0"/>
            <wp:docPr id="1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3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a:stretch>
                      <a:fillRect/>
                    </a:stretch>
                  </pic:blipFill>
                  <pic:spPr bwMode="auto">
                    <a:xfrm>
                      <a:off x="0" y="0"/>
                      <a:ext cx="142875" cy="219075"/>
                    </a:xfrm>
                    <a:prstGeom prst="rect">
                      <a:avLst/>
                    </a:prstGeom>
                    <a:noFill/>
                    <a:ln>
                      <a:noFill/>
                    </a:ln>
                  </pic:spPr>
                </pic:pic>
              </a:graphicData>
            </a:graphic>
          </wp:inline>
        </w:drawing>
      </w:r>
      <w:r w:rsidR="00003331">
        <w:rPr>
          <w:rFonts w:ascii="宋体" w:hAnsi="宋体" w:cs="宋体" w:hint="eastAsia"/>
          <w:kern w:val="0"/>
          <w:szCs w:val="21"/>
        </w:rPr>
        <w:t xml:space="preserve"> —整流设备交流输入有功功率（W），有功功率即视在功率乘以功率因数。输入电压乘以输入电流是视在功率。用功率计可以读出功率因数，也可直接读出输入功率。</w:t>
      </w:r>
    </w:p>
    <w:p w:rsidR="005C276C" w:rsidRDefault="00F65529">
      <w:pPr>
        <w:snapToGrid w:val="0"/>
        <w:spacing w:before="100" w:beforeAutospacing="1" w:after="100" w:afterAutospacing="1"/>
        <w:jc w:val="center"/>
        <w:rPr>
          <w:rFonts w:ascii="宋体" w:hAnsi="宋体"/>
          <w:color w:val="000000"/>
          <w:szCs w:val="21"/>
        </w:rPr>
      </w:pPr>
      <w:r>
        <w:rPr>
          <w:noProof/>
          <w:szCs w:val="21"/>
        </w:rPr>
        <w:drawing>
          <wp:inline distT="0" distB="0" distL="0" distR="0">
            <wp:extent cx="3076575" cy="108585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3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a:stretch>
                      <a:fillRect/>
                    </a:stretch>
                  </pic:blipFill>
                  <pic:spPr bwMode="auto">
                    <a:xfrm>
                      <a:off x="0" y="0"/>
                      <a:ext cx="3076575" cy="1085850"/>
                    </a:xfrm>
                    <a:prstGeom prst="rect">
                      <a:avLst/>
                    </a:prstGeom>
                    <a:noFill/>
                    <a:ln>
                      <a:noFill/>
                    </a:ln>
                  </pic:spPr>
                </pic:pic>
              </a:graphicData>
            </a:graphic>
          </wp:inline>
        </w:drawing>
      </w:r>
    </w:p>
    <w:p w:rsidR="005C276C" w:rsidRDefault="00003331" w:rsidP="00642AA9">
      <w:pPr>
        <w:pStyle w:val="a2"/>
        <w:spacing w:before="156" w:after="156"/>
      </w:pPr>
      <w:r>
        <w:rPr>
          <w:rFonts w:hint="eastAsia"/>
        </w:rPr>
        <w:t>电源适配器</w:t>
      </w:r>
      <w:r>
        <w:rPr>
          <w:rFonts w:ascii="宋体" w:hAnsi="宋体" w:cs="宋体" w:hint="eastAsia"/>
          <w:szCs w:val="21"/>
        </w:rPr>
        <w:t>平均</w:t>
      </w:r>
      <w:r>
        <w:rPr>
          <w:rFonts w:hint="eastAsia"/>
        </w:rPr>
        <w:t>效率测试连接图</w:t>
      </w:r>
    </w:p>
    <w:p w:rsidR="005C276C" w:rsidRDefault="00003331">
      <w:pPr>
        <w:pStyle w:val="ab"/>
        <w:spacing w:before="156" w:after="156"/>
      </w:pPr>
      <w:bookmarkStart w:id="908" w:name="_Toc427679403"/>
      <w:bookmarkStart w:id="909" w:name="_Toc435013068"/>
      <w:bookmarkStart w:id="910" w:name="_Toc444261148"/>
      <w:bookmarkStart w:id="911" w:name="_Toc425261446"/>
      <w:bookmarkStart w:id="912" w:name="_Toc425261557"/>
      <w:bookmarkStart w:id="913" w:name="_Toc425416292"/>
      <w:r>
        <w:rPr>
          <w:rFonts w:hint="eastAsia"/>
        </w:rPr>
        <w:t>插拔力及插拔寿命测试</w:t>
      </w:r>
      <w:bookmarkEnd w:id="908"/>
      <w:bookmarkEnd w:id="909"/>
      <w:bookmarkEnd w:id="910"/>
    </w:p>
    <w:p w:rsidR="00751CA3" w:rsidRDefault="00751CA3" w:rsidP="00751CA3">
      <w:pPr>
        <w:pStyle w:val="ab"/>
        <w:numPr>
          <w:ilvl w:val="3"/>
          <w:numId w:val="3"/>
        </w:numPr>
        <w:spacing w:before="156" w:after="156"/>
      </w:pPr>
      <w:bookmarkStart w:id="914" w:name="_Toc435013069"/>
      <w:bookmarkStart w:id="915" w:name="_Toc444261149"/>
      <w:r>
        <w:rPr>
          <w:rFonts w:hint="eastAsia"/>
        </w:rPr>
        <w:t>USB A型线缆接口插拔力及寿命测试</w:t>
      </w:r>
      <w:bookmarkEnd w:id="914"/>
      <w:bookmarkEnd w:id="915"/>
    </w:p>
    <w:p w:rsidR="00DD239D" w:rsidRDefault="00DD239D" w:rsidP="00DD239D">
      <w:pPr>
        <w:pStyle w:val="afff2"/>
      </w:pPr>
      <w:bookmarkStart w:id="916" w:name="_Toc435013071"/>
      <w:r>
        <w:rPr>
          <w:rFonts w:hint="eastAsia"/>
        </w:rPr>
        <w:t>将连接插座固定在夹具上，连接插头与测力计刚性连接。将连接插头以</w:t>
      </w:r>
      <w:r>
        <w:rPr>
          <w:rFonts w:hint="eastAsia"/>
          <w:szCs w:val="21"/>
        </w:rPr>
        <w:t>不大于</w:t>
      </w:r>
      <w:smartTag w:uri="urn:schemas-microsoft-com:office:smarttags" w:element="chmetcnv">
        <w:smartTagPr>
          <w:attr w:name="TCSC" w:val="0"/>
          <w:attr w:name="NumberType" w:val="1"/>
          <w:attr w:name="Negative" w:val="False"/>
          <w:attr w:name="HasSpace" w:val="False"/>
          <w:attr w:name="SourceValue" w:val="12.5"/>
          <w:attr w:name="UnitName" w:val="mm"/>
        </w:smartTagPr>
        <w:r>
          <w:rPr>
            <w:rFonts w:hint="eastAsia"/>
            <w:szCs w:val="21"/>
          </w:rPr>
          <w:t>12.5mm</w:t>
        </w:r>
      </w:smartTag>
      <w:r>
        <w:rPr>
          <w:rFonts w:hint="eastAsia"/>
          <w:szCs w:val="21"/>
        </w:rPr>
        <w:t>/min</w:t>
      </w:r>
      <w:r>
        <w:rPr>
          <w:rFonts w:hint="eastAsia"/>
        </w:rPr>
        <w:t>的速率插入连接插座，直至完全插入，测试应重复5次，将每次测试中出现的最大值做算术平均，即为插入力测试结果。连接插头与连接插座完全连接后，对插头施加拉力，逐步缓慢增加作用在连接插头上的拉力，</w:t>
      </w:r>
      <w:r>
        <w:rPr>
          <w:rFonts w:hint="eastAsia"/>
        </w:rPr>
        <w:lastRenderedPageBreak/>
        <w:t>直至连接插头与连接插座分离，测试应重复5次，将每次测试中出现的最大值做算术平均，即为拔出力测试结果。</w:t>
      </w:r>
    </w:p>
    <w:p w:rsidR="00DD239D" w:rsidRDefault="00DD239D" w:rsidP="00DD239D">
      <w:pPr>
        <w:pStyle w:val="afff2"/>
      </w:pPr>
      <w:r>
        <w:rPr>
          <w:rFonts w:hint="eastAsia"/>
        </w:rPr>
        <w:t>将插头与插座分别固定在专用设备上进行反复插拔，频率不大于每小时200个周期，共进行3000</w:t>
      </w:r>
      <w:r>
        <w:rPr>
          <w:rFonts w:hAnsi="宋体" w:hint="eastAsia"/>
        </w:rPr>
        <w:t>个周期的插拔，插拔试验结束后按照拔出力的测试方法测试拔出力。</w:t>
      </w:r>
    </w:p>
    <w:p w:rsidR="00751CA3" w:rsidRDefault="00751CA3" w:rsidP="00751CA3">
      <w:pPr>
        <w:pStyle w:val="ab"/>
        <w:numPr>
          <w:ilvl w:val="3"/>
          <w:numId w:val="3"/>
        </w:numPr>
        <w:spacing w:before="156" w:after="156"/>
      </w:pPr>
      <w:bookmarkStart w:id="917" w:name="_Toc444261150"/>
      <w:r>
        <w:rPr>
          <w:rFonts w:hint="eastAsia"/>
        </w:rPr>
        <w:t>Type-C型</w:t>
      </w:r>
      <w:r>
        <w:rPr>
          <w:rFonts w:ascii="宋体" w:hAnsi="宋体" w:cs="宋体" w:hint="eastAsia"/>
        </w:rPr>
        <w:t>线缆接口</w:t>
      </w:r>
      <w:r>
        <w:rPr>
          <w:rFonts w:ascii="宋体" w:hAnsi="宋体" w:cs="宋体"/>
        </w:rPr>
        <w:t>插拔力及寿命</w:t>
      </w:r>
      <w:r>
        <w:rPr>
          <w:rFonts w:ascii="宋体" w:hAnsi="宋体" w:cs="宋体" w:hint="eastAsia"/>
        </w:rPr>
        <w:t>测试</w:t>
      </w:r>
      <w:bookmarkEnd w:id="916"/>
      <w:bookmarkEnd w:id="917"/>
    </w:p>
    <w:p w:rsidR="003D14A3" w:rsidRDefault="003D14A3" w:rsidP="003D14A3">
      <w:pPr>
        <w:pStyle w:val="afff2"/>
      </w:pPr>
      <w:r>
        <w:rPr>
          <w:rFonts w:hint="eastAsia"/>
        </w:rPr>
        <w:t>将连接插座固定在夹具上，连接插头与测力计刚性连接。将连接插头以</w:t>
      </w:r>
      <w:r w:rsidRPr="003D14A3">
        <w:rPr>
          <w:rFonts w:hint="eastAsia"/>
        </w:rPr>
        <w:t>不大于</w:t>
      </w:r>
      <w:smartTag w:uri="urn:schemas-microsoft-com:office:smarttags" w:element="chmetcnv">
        <w:smartTagPr>
          <w:attr w:name="UnitName" w:val="mm"/>
          <w:attr w:name="SourceValue" w:val="12.5"/>
          <w:attr w:name="HasSpace" w:val="False"/>
          <w:attr w:name="Negative" w:val="False"/>
          <w:attr w:name="NumberType" w:val="1"/>
          <w:attr w:name="TCSC" w:val="0"/>
        </w:smartTagPr>
        <w:r w:rsidRPr="003D14A3">
          <w:rPr>
            <w:rFonts w:hint="eastAsia"/>
          </w:rPr>
          <w:t>12.5mm</w:t>
        </w:r>
      </w:smartTag>
      <w:r w:rsidRPr="003D14A3">
        <w:rPr>
          <w:rFonts w:hint="eastAsia"/>
        </w:rPr>
        <w:t>/min</w:t>
      </w:r>
      <w:r>
        <w:rPr>
          <w:rFonts w:hint="eastAsia"/>
        </w:rPr>
        <w:t>的速率插入连接插座，直至完全插入，测试应重复5次，将每次测试中出现的最大值做算术平均，即为插入力测试结果。连接插头与连接插座完全连接后，对插头施加拉力，逐步缓慢增加作用在连接插头上的拉力，直至连接插头与连接插座分离，测试应重复5次，将每次测试中出现的最大值做算术平均，即为拔出力测试结果。</w:t>
      </w:r>
    </w:p>
    <w:p w:rsidR="00751CA3" w:rsidRPr="00751CA3" w:rsidRDefault="003D14A3" w:rsidP="003D14A3">
      <w:pPr>
        <w:pStyle w:val="afff2"/>
      </w:pPr>
      <w:r>
        <w:rPr>
          <w:rFonts w:hint="eastAsia"/>
        </w:rPr>
        <w:t>将插头与插座分别固定在专用设备上进行反复插拔，频率不大于每小时200个周期，共进行10000</w:t>
      </w:r>
      <w:r w:rsidRPr="003D14A3">
        <w:rPr>
          <w:rFonts w:hint="eastAsia"/>
        </w:rPr>
        <w:t>个周期的插拔，插拔试验结束后按照拔出力的测试方法测试拔出力。</w:t>
      </w:r>
    </w:p>
    <w:p w:rsidR="005C276C" w:rsidRDefault="00003331">
      <w:pPr>
        <w:pStyle w:val="ab"/>
        <w:spacing w:before="156" w:after="156"/>
      </w:pPr>
      <w:bookmarkStart w:id="918" w:name="_Toc427679404"/>
      <w:bookmarkStart w:id="919" w:name="_Toc435013072"/>
      <w:bookmarkStart w:id="920" w:name="_Toc444261151"/>
      <w:r>
        <w:rPr>
          <w:rFonts w:hint="eastAsia"/>
        </w:rPr>
        <w:t>电磁兼容</w:t>
      </w:r>
      <w:r>
        <w:t>测试</w:t>
      </w:r>
      <w:bookmarkEnd w:id="911"/>
      <w:bookmarkEnd w:id="912"/>
      <w:bookmarkEnd w:id="913"/>
      <w:bookmarkEnd w:id="918"/>
      <w:bookmarkEnd w:id="919"/>
      <w:bookmarkEnd w:id="920"/>
    </w:p>
    <w:p w:rsidR="005C276C" w:rsidRDefault="00003331">
      <w:pPr>
        <w:pStyle w:val="afff2"/>
      </w:pPr>
      <w:r>
        <w:rPr>
          <w:rFonts w:hint="eastAsia"/>
        </w:rPr>
        <w:t>见YD/T 1591。</w:t>
      </w:r>
    </w:p>
    <w:p w:rsidR="009956F1" w:rsidRPr="009956F1" w:rsidRDefault="00003331" w:rsidP="009956F1">
      <w:pPr>
        <w:pStyle w:val="ab"/>
        <w:spacing w:before="156" w:after="156"/>
      </w:pPr>
      <w:bookmarkStart w:id="921" w:name="_Toc425261447"/>
      <w:bookmarkStart w:id="922" w:name="_Toc425261558"/>
      <w:bookmarkStart w:id="923" w:name="_Toc425416293"/>
      <w:bookmarkStart w:id="924" w:name="_Toc427679405"/>
      <w:bookmarkStart w:id="925" w:name="_Toc435013073"/>
      <w:bookmarkStart w:id="926" w:name="_Toc444261152"/>
      <w:r>
        <w:rPr>
          <w:rFonts w:hint="eastAsia"/>
        </w:rPr>
        <w:t>环境适应性测试</w:t>
      </w:r>
      <w:bookmarkEnd w:id="921"/>
      <w:bookmarkEnd w:id="922"/>
      <w:bookmarkEnd w:id="923"/>
      <w:bookmarkEnd w:id="924"/>
      <w:bookmarkEnd w:id="925"/>
      <w:bookmarkEnd w:id="926"/>
    </w:p>
    <w:p w:rsidR="005C276C" w:rsidRDefault="00003331">
      <w:pPr>
        <w:pStyle w:val="afff2"/>
      </w:pPr>
      <w:r>
        <w:rPr>
          <w:rFonts w:hint="eastAsia"/>
        </w:rPr>
        <w:t>见YD/T 1591。</w:t>
      </w:r>
    </w:p>
    <w:p w:rsidR="005C276C" w:rsidRDefault="00003331">
      <w:pPr>
        <w:pStyle w:val="aa"/>
        <w:spacing w:before="156" w:after="156"/>
        <w:ind w:left="0"/>
      </w:pPr>
      <w:bookmarkStart w:id="927" w:name="_Toc425261448"/>
      <w:bookmarkStart w:id="928" w:name="_Toc425261559"/>
      <w:bookmarkStart w:id="929" w:name="_Toc425416294"/>
      <w:bookmarkStart w:id="930" w:name="_Toc427679406"/>
      <w:bookmarkStart w:id="931" w:name="_Toc435013074"/>
      <w:bookmarkStart w:id="932" w:name="_Toc435628470"/>
      <w:bookmarkStart w:id="933" w:name="_Toc444261153"/>
      <w:bookmarkStart w:id="934" w:name="_Toc444261222"/>
      <w:bookmarkStart w:id="935" w:name="_Toc444589068"/>
      <w:r>
        <w:rPr>
          <w:rFonts w:hint="eastAsia"/>
        </w:rPr>
        <w:t>线缆</w:t>
      </w:r>
      <w:r>
        <w:t>测试</w:t>
      </w:r>
      <w:bookmarkEnd w:id="927"/>
      <w:bookmarkEnd w:id="928"/>
      <w:bookmarkEnd w:id="929"/>
      <w:bookmarkEnd w:id="930"/>
      <w:bookmarkEnd w:id="931"/>
      <w:bookmarkEnd w:id="932"/>
      <w:bookmarkEnd w:id="933"/>
      <w:bookmarkEnd w:id="934"/>
      <w:bookmarkEnd w:id="935"/>
    </w:p>
    <w:p w:rsidR="005C276C" w:rsidRDefault="00003331">
      <w:pPr>
        <w:pStyle w:val="ab"/>
        <w:spacing w:before="156" w:after="156"/>
        <w:rPr>
          <w:rFonts w:ascii="宋体" w:hAnsi="宋体" w:cs="宋体"/>
        </w:rPr>
      </w:pPr>
      <w:bookmarkStart w:id="936" w:name="_Toc425261449"/>
      <w:bookmarkStart w:id="937" w:name="_Toc425261560"/>
      <w:bookmarkStart w:id="938" w:name="_Toc425416295"/>
      <w:bookmarkStart w:id="939" w:name="_Toc427679407"/>
      <w:bookmarkStart w:id="940" w:name="_Toc435013075"/>
      <w:bookmarkStart w:id="941" w:name="_Toc444261154"/>
      <w:r>
        <w:rPr>
          <w:rFonts w:ascii="宋体" w:hAnsi="宋体" w:cs="宋体" w:hint="eastAsia"/>
        </w:rPr>
        <w:t>接口结构</w:t>
      </w:r>
      <w:r>
        <w:rPr>
          <w:rFonts w:ascii="宋体" w:hAnsi="宋体" w:cs="宋体"/>
        </w:rPr>
        <w:t>测试</w:t>
      </w:r>
      <w:bookmarkEnd w:id="936"/>
      <w:bookmarkEnd w:id="937"/>
      <w:bookmarkEnd w:id="938"/>
      <w:bookmarkEnd w:id="939"/>
      <w:bookmarkEnd w:id="940"/>
      <w:bookmarkEnd w:id="941"/>
    </w:p>
    <w:p w:rsidR="007B3080" w:rsidRDefault="007B3080" w:rsidP="007B3080">
      <w:pPr>
        <w:pStyle w:val="afff2"/>
      </w:pPr>
      <w:bookmarkStart w:id="942" w:name="_Toc425261450"/>
      <w:bookmarkStart w:id="943" w:name="_Toc425261561"/>
      <w:bookmarkStart w:id="944" w:name="_Toc425416296"/>
      <w:bookmarkStart w:id="945" w:name="_Toc427679408"/>
      <w:r>
        <w:rPr>
          <w:rFonts w:hint="eastAsia"/>
        </w:rPr>
        <w:t>用符合USB规范或Type-C规范的插头对输出接口进行插拔，并进行充电实验，验证接口结构符合性。</w:t>
      </w:r>
    </w:p>
    <w:p w:rsidR="005C276C" w:rsidRDefault="00003331">
      <w:pPr>
        <w:pStyle w:val="ab"/>
        <w:spacing w:before="156" w:after="156"/>
        <w:rPr>
          <w:rFonts w:ascii="宋体" w:hAnsi="宋体" w:cs="宋体"/>
        </w:rPr>
      </w:pPr>
      <w:bookmarkStart w:id="946" w:name="_Toc425261451"/>
      <w:bookmarkStart w:id="947" w:name="_Toc425261562"/>
      <w:bookmarkStart w:id="948" w:name="_Toc425416297"/>
      <w:bookmarkStart w:id="949" w:name="_Toc427679409"/>
      <w:bookmarkStart w:id="950" w:name="_Toc435013077"/>
      <w:bookmarkStart w:id="951" w:name="_Toc444261155"/>
      <w:bookmarkEnd w:id="942"/>
      <w:bookmarkEnd w:id="943"/>
      <w:bookmarkEnd w:id="944"/>
      <w:bookmarkEnd w:id="945"/>
      <w:r>
        <w:rPr>
          <w:rFonts w:ascii="宋体" w:hAnsi="宋体" w:cs="宋体" w:hint="eastAsia"/>
        </w:rPr>
        <w:t>线缆</w:t>
      </w:r>
      <w:r>
        <w:rPr>
          <w:rFonts w:ascii="宋体" w:hAnsi="宋体" w:cs="宋体"/>
        </w:rPr>
        <w:t>电气性能要求测试</w:t>
      </w:r>
      <w:bookmarkEnd w:id="946"/>
      <w:bookmarkEnd w:id="947"/>
      <w:bookmarkEnd w:id="948"/>
      <w:bookmarkEnd w:id="949"/>
      <w:bookmarkEnd w:id="950"/>
      <w:bookmarkEnd w:id="951"/>
    </w:p>
    <w:p w:rsidR="005C276C" w:rsidRDefault="00003331">
      <w:pPr>
        <w:pStyle w:val="afff2"/>
      </w:pPr>
      <w:r>
        <w:rPr>
          <w:rFonts w:hint="eastAsia"/>
        </w:rPr>
        <w:t>用微欧表分别测量连接线缆的VBUS线和GND线的电阻。</w:t>
      </w:r>
    </w:p>
    <w:p w:rsidR="005C276C" w:rsidRDefault="00003331">
      <w:pPr>
        <w:pStyle w:val="ab"/>
        <w:spacing w:before="156" w:after="156"/>
        <w:rPr>
          <w:rFonts w:ascii="宋体" w:hAnsi="宋体" w:cs="宋体"/>
        </w:rPr>
      </w:pPr>
      <w:bookmarkStart w:id="952" w:name="_Toc425261452"/>
      <w:bookmarkStart w:id="953" w:name="_Toc425261563"/>
      <w:bookmarkStart w:id="954" w:name="_Toc425416298"/>
      <w:bookmarkStart w:id="955" w:name="_Toc427679411"/>
      <w:bookmarkStart w:id="956" w:name="_Toc435013079"/>
      <w:bookmarkStart w:id="957" w:name="_Toc444261156"/>
      <w:r>
        <w:rPr>
          <w:rFonts w:ascii="宋体" w:hAnsi="宋体" w:cs="宋体" w:hint="eastAsia"/>
        </w:rPr>
        <w:t>线缆</w:t>
      </w:r>
      <w:r>
        <w:rPr>
          <w:rFonts w:ascii="宋体" w:hAnsi="宋体" w:cs="宋体"/>
        </w:rPr>
        <w:t>绝缘电阻测试</w:t>
      </w:r>
      <w:bookmarkEnd w:id="952"/>
      <w:bookmarkEnd w:id="953"/>
      <w:bookmarkEnd w:id="954"/>
      <w:bookmarkEnd w:id="955"/>
      <w:bookmarkEnd w:id="956"/>
      <w:bookmarkEnd w:id="957"/>
    </w:p>
    <w:p w:rsidR="005C276C" w:rsidRDefault="00003331">
      <w:pPr>
        <w:pStyle w:val="afff2"/>
      </w:pPr>
      <w:r>
        <w:rPr>
          <w:rFonts w:hint="eastAsia"/>
        </w:rPr>
        <w:t>使用500Vdc±10%的试验电压,测量连接插头和连接插座各个绝缘层的绝缘电阻。</w:t>
      </w:r>
    </w:p>
    <w:p w:rsidR="005C276C" w:rsidRDefault="00003331">
      <w:pPr>
        <w:pStyle w:val="afff2"/>
      </w:pPr>
      <w:r>
        <w:rPr>
          <w:rFonts w:hint="eastAsia"/>
        </w:rPr>
        <w:t>绝缘电阻应分别在最近的触点之间测量，以及在连接插头和连接插座外壳或者底板和最近的触点间测量。如：GND与D+，VBUS与D-，D+与D-（仅插头测量该点），连接插头和连接插座绝缘外壳与金属插头，以及金属插头与插头内各个触点之间。</w:t>
      </w:r>
    </w:p>
    <w:p w:rsidR="005C276C" w:rsidRDefault="00003331">
      <w:pPr>
        <w:pStyle w:val="afff2"/>
      </w:pPr>
      <w:r>
        <w:rPr>
          <w:rFonts w:hint="eastAsia"/>
        </w:rPr>
        <w:t>测试时间为1min，记录测试期间出现的最小值为测试结果。</w:t>
      </w:r>
    </w:p>
    <w:p w:rsidR="005C276C" w:rsidRDefault="00003331">
      <w:pPr>
        <w:pStyle w:val="ab"/>
        <w:spacing w:before="156" w:after="156"/>
        <w:rPr>
          <w:rFonts w:ascii="宋体" w:hAnsi="宋体" w:cs="宋体"/>
        </w:rPr>
      </w:pPr>
      <w:bookmarkStart w:id="958" w:name="_Toc425261453"/>
      <w:bookmarkStart w:id="959" w:name="_Toc425261564"/>
      <w:bookmarkStart w:id="960" w:name="_Toc425416299"/>
      <w:bookmarkStart w:id="961" w:name="_Toc427679412"/>
      <w:bookmarkStart w:id="962" w:name="_Toc435013080"/>
      <w:bookmarkStart w:id="963" w:name="_Toc444261157"/>
      <w:r>
        <w:rPr>
          <w:rFonts w:ascii="宋体" w:hAnsi="宋体" w:cs="宋体" w:hint="eastAsia"/>
        </w:rPr>
        <w:t>线缆</w:t>
      </w:r>
      <w:r>
        <w:rPr>
          <w:rFonts w:ascii="宋体" w:hAnsi="宋体" w:cs="宋体"/>
        </w:rPr>
        <w:t>绝缘材料的耐压性测试</w:t>
      </w:r>
      <w:bookmarkEnd w:id="958"/>
      <w:bookmarkEnd w:id="959"/>
      <w:bookmarkEnd w:id="960"/>
      <w:bookmarkEnd w:id="961"/>
      <w:bookmarkEnd w:id="962"/>
      <w:bookmarkEnd w:id="963"/>
    </w:p>
    <w:p w:rsidR="005C276C" w:rsidRDefault="00003331">
      <w:pPr>
        <w:pStyle w:val="afff2"/>
      </w:pPr>
      <w:r>
        <w:rPr>
          <w:rFonts w:hint="eastAsia"/>
        </w:rPr>
        <w:t>接口的试验电压从0快速上升到要求值，且在该电压值上保持1min。测试点为插头内触电</w:t>
      </w:r>
      <w:r>
        <w:t>之间</w:t>
      </w:r>
      <w:r>
        <w:rPr>
          <w:rFonts w:hint="eastAsia"/>
        </w:rPr>
        <w:t>、</w:t>
      </w:r>
      <w:r>
        <w:t>金属插头与插头内四个</w:t>
      </w:r>
      <w:r>
        <w:rPr>
          <w:rFonts w:hint="eastAsia"/>
        </w:rPr>
        <w:t>触电</w:t>
      </w:r>
      <w:r>
        <w:t>之间、</w:t>
      </w:r>
      <w:r>
        <w:rPr>
          <w:rFonts w:hint="eastAsia"/>
        </w:rPr>
        <w:t>金属插头</w:t>
      </w:r>
      <w:r>
        <w:t>与连接插头外绝缘外壳之间。</w:t>
      </w:r>
    </w:p>
    <w:p w:rsidR="005C276C" w:rsidRDefault="00003331">
      <w:pPr>
        <w:pStyle w:val="afff2"/>
      </w:pPr>
      <w:r>
        <w:rPr>
          <w:rFonts w:hint="eastAsia"/>
        </w:rPr>
        <w:t>在耐压测试中，应监视错误和漏电指示器，作为分裂性的放电和漏电的证据。应检查被测样品并且执行测量，来确定在特殊工作特性下电介质耐压测试的效果。不应出现击穿、打火和飞弧现象，漏电不超过0.5mA。</w:t>
      </w:r>
    </w:p>
    <w:p w:rsidR="005C276C" w:rsidRDefault="00003331">
      <w:pPr>
        <w:pStyle w:val="ab"/>
        <w:spacing w:before="156" w:after="156"/>
        <w:rPr>
          <w:rFonts w:ascii="宋体" w:hAnsi="宋体" w:cs="宋体"/>
        </w:rPr>
      </w:pPr>
      <w:bookmarkStart w:id="964" w:name="_Toc425261454"/>
      <w:bookmarkStart w:id="965" w:name="_Toc425261565"/>
      <w:bookmarkStart w:id="966" w:name="_Toc425416300"/>
      <w:bookmarkStart w:id="967" w:name="_Toc427679413"/>
      <w:bookmarkStart w:id="968" w:name="_Toc435013081"/>
      <w:bookmarkStart w:id="969" w:name="_Toc444261158"/>
      <w:r>
        <w:rPr>
          <w:rFonts w:ascii="宋体" w:hAnsi="宋体" w:cs="宋体" w:hint="eastAsia"/>
        </w:rPr>
        <w:t>线缆</w:t>
      </w:r>
      <w:r>
        <w:rPr>
          <w:rFonts w:ascii="宋体" w:hAnsi="宋体" w:cs="宋体"/>
        </w:rPr>
        <w:t>的阻燃性测试</w:t>
      </w:r>
      <w:bookmarkEnd w:id="964"/>
      <w:bookmarkEnd w:id="965"/>
      <w:bookmarkEnd w:id="966"/>
      <w:bookmarkEnd w:id="967"/>
      <w:bookmarkEnd w:id="968"/>
      <w:bookmarkEnd w:id="969"/>
    </w:p>
    <w:p w:rsidR="005C276C" w:rsidRDefault="00003331">
      <w:pPr>
        <w:pStyle w:val="afff2"/>
      </w:pPr>
      <w:r>
        <w:rPr>
          <w:rFonts w:hint="eastAsia"/>
        </w:rPr>
        <w:lastRenderedPageBreak/>
        <w:t>本试验应依据GB 4943</w:t>
      </w:r>
      <w:r>
        <w:t>.1-2011</w:t>
      </w:r>
      <w:r>
        <w:rPr>
          <w:rFonts w:hint="eastAsia"/>
        </w:rPr>
        <w:t>中附录的试验方法进行测试</w:t>
      </w:r>
    </w:p>
    <w:p w:rsidR="005C276C" w:rsidRDefault="00003331">
      <w:pPr>
        <w:pStyle w:val="ab"/>
        <w:spacing w:before="156" w:after="156"/>
        <w:rPr>
          <w:rFonts w:ascii="宋体" w:hAnsi="宋体" w:cs="宋体"/>
        </w:rPr>
      </w:pPr>
      <w:bookmarkStart w:id="970" w:name="_Toc425261455"/>
      <w:bookmarkStart w:id="971" w:name="_Toc425261566"/>
      <w:bookmarkStart w:id="972" w:name="_Toc425416301"/>
      <w:bookmarkStart w:id="973" w:name="_Toc427679414"/>
      <w:bookmarkStart w:id="974" w:name="_Toc435013082"/>
      <w:bookmarkStart w:id="975" w:name="_Toc444261159"/>
      <w:r>
        <w:rPr>
          <w:rFonts w:ascii="宋体" w:hAnsi="宋体" w:cs="宋体" w:hint="eastAsia"/>
        </w:rPr>
        <w:t>线缆接口</w:t>
      </w:r>
      <w:r>
        <w:rPr>
          <w:rFonts w:ascii="宋体" w:hAnsi="宋体" w:cs="宋体"/>
        </w:rPr>
        <w:t>插拔力及寿命测试</w:t>
      </w:r>
      <w:bookmarkEnd w:id="970"/>
      <w:bookmarkEnd w:id="971"/>
      <w:bookmarkEnd w:id="972"/>
      <w:bookmarkEnd w:id="973"/>
      <w:bookmarkEnd w:id="974"/>
      <w:bookmarkEnd w:id="975"/>
    </w:p>
    <w:p w:rsidR="005C276C" w:rsidRDefault="00003331">
      <w:pPr>
        <w:pStyle w:val="ab"/>
        <w:numPr>
          <w:ilvl w:val="3"/>
          <w:numId w:val="3"/>
        </w:numPr>
        <w:spacing w:before="156" w:after="156"/>
      </w:pPr>
      <w:bookmarkStart w:id="976" w:name="_Toc427679415"/>
      <w:bookmarkStart w:id="977" w:name="_Toc435013083"/>
      <w:bookmarkStart w:id="978" w:name="_Toc444261160"/>
      <w:r>
        <w:rPr>
          <w:rFonts w:hint="eastAsia"/>
        </w:rPr>
        <w:t>USB A型线缆接口插拔力及寿命测试</w:t>
      </w:r>
      <w:bookmarkEnd w:id="976"/>
      <w:bookmarkEnd w:id="977"/>
      <w:bookmarkEnd w:id="978"/>
    </w:p>
    <w:p w:rsidR="005C276C" w:rsidRDefault="003F44E9">
      <w:pPr>
        <w:pStyle w:val="afff2"/>
      </w:pPr>
      <w:r>
        <w:rPr>
          <w:rFonts w:hint="eastAsia"/>
        </w:rPr>
        <w:t>依据5.3.6.1中的方法进行测试。</w:t>
      </w:r>
    </w:p>
    <w:p w:rsidR="005C276C" w:rsidRDefault="00003331">
      <w:pPr>
        <w:pStyle w:val="ab"/>
        <w:numPr>
          <w:ilvl w:val="3"/>
          <w:numId w:val="3"/>
        </w:numPr>
        <w:spacing w:before="156" w:after="156"/>
      </w:pPr>
      <w:bookmarkStart w:id="979" w:name="_Toc427679416"/>
      <w:bookmarkStart w:id="980" w:name="_Toc435013084"/>
      <w:bookmarkStart w:id="981" w:name="_Toc444261161"/>
      <w:r>
        <w:rPr>
          <w:rFonts w:hint="eastAsia"/>
        </w:rPr>
        <w:t>Micro USB B型线缆接口插拔力及寿命测试</w:t>
      </w:r>
      <w:bookmarkEnd w:id="979"/>
      <w:bookmarkEnd w:id="980"/>
      <w:bookmarkEnd w:id="981"/>
    </w:p>
    <w:p w:rsidR="005C276C" w:rsidRDefault="00F95C3A">
      <w:pPr>
        <w:pStyle w:val="afff2"/>
      </w:pPr>
      <w:r>
        <w:rPr>
          <w:rFonts w:hint="eastAsia"/>
        </w:rPr>
        <w:t>依据5.3.6.2中的方法进行测试。</w:t>
      </w:r>
    </w:p>
    <w:p w:rsidR="005C276C" w:rsidRDefault="00003331">
      <w:pPr>
        <w:pStyle w:val="ab"/>
        <w:numPr>
          <w:ilvl w:val="3"/>
          <w:numId w:val="3"/>
        </w:numPr>
        <w:spacing w:before="156" w:after="156"/>
      </w:pPr>
      <w:bookmarkStart w:id="982" w:name="_Toc425261456"/>
      <w:bookmarkStart w:id="983" w:name="_Toc425261567"/>
      <w:bookmarkStart w:id="984" w:name="_Toc425416302"/>
      <w:bookmarkStart w:id="985" w:name="_Toc427679417"/>
      <w:bookmarkStart w:id="986" w:name="_Toc435013085"/>
      <w:bookmarkStart w:id="987" w:name="_Toc444261162"/>
      <w:r>
        <w:rPr>
          <w:rFonts w:hint="eastAsia"/>
        </w:rPr>
        <w:t>Type-C型</w:t>
      </w:r>
      <w:r>
        <w:rPr>
          <w:rFonts w:ascii="宋体" w:hAnsi="宋体" w:cs="宋体" w:hint="eastAsia"/>
        </w:rPr>
        <w:t>线缆接口</w:t>
      </w:r>
      <w:r>
        <w:rPr>
          <w:rFonts w:ascii="宋体" w:hAnsi="宋体" w:cs="宋体"/>
        </w:rPr>
        <w:t>插拔力及寿命</w:t>
      </w:r>
      <w:r>
        <w:rPr>
          <w:rFonts w:ascii="宋体" w:hAnsi="宋体" w:cs="宋体" w:hint="eastAsia"/>
        </w:rPr>
        <w:t>测试</w:t>
      </w:r>
      <w:bookmarkEnd w:id="982"/>
      <w:bookmarkEnd w:id="983"/>
      <w:bookmarkEnd w:id="984"/>
      <w:bookmarkEnd w:id="985"/>
      <w:bookmarkEnd w:id="986"/>
      <w:bookmarkEnd w:id="987"/>
    </w:p>
    <w:p w:rsidR="005C276C" w:rsidRDefault="003F44E9">
      <w:pPr>
        <w:pStyle w:val="afff2"/>
      </w:pPr>
      <w:r>
        <w:rPr>
          <w:rFonts w:hint="eastAsia"/>
        </w:rPr>
        <w:t>依据5.3.6.2中的方法进行测试。</w:t>
      </w:r>
    </w:p>
    <w:p w:rsidR="005C276C" w:rsidRDefault="00003331">
      <w:pPr>
        <w:pStyle w:val="aa"/>
        <w:spacing w:before="156" w:after="156"/>
        <w:ind w:left="0"/>
      </w:pPr>
      <w:bookmarkStart w:id="988" w:name="_Toc427679418"/>
      <w:bookmarkStart w:id="989" w:name="_Toc435013086"/>
      <w:bookmarkStart w:id="990" w:name="_Toc435628471"/>
      <w:bookmarkStart w:id="991" w:name="_Toc444261163"/>
      <w:bookmarkStart w:id="992" w:name="_Toc444261223"/>
      <w:bookmarkStart w:id="993" w:name="_Toc444589069"/>
      <w:bookmarkStart w:id="994" w:name="_Toc425416303"/>
      <w:bookmarkStart w:id="995" w:name="_Toc425261457"/>
      <w:bookmarkStart w:id="996" w:name="_Toc425261568"/>
      <w:bookmarkStart w:id="997" w:name="_Toc413400291"/>
      <w:bookmarkStart w:id="998" w:name="_Toc413681187"/>
      <w:bookmarkStart w:id="999" w:name="_Toc414343470"/>
      <w:bookmarkStart w:id="1000" w:name="_Toc413399604"/>
      <w:bookmarkStart w:id="1001" w:name="_Toc415670161"/>
      <w:bookmarkStart w:id="1002" w:name="_Toc413399748"/>
      <w:bookmarkStart w:id="1003" w:name="_Toc413399579"/>
      <w:bookmarkStart w:id="1004" w:name="_Toc413399695"/>
      <w:bookmarkStart w:id="1005" w:name="_Toc416941429"/>
      <w:bookmarkStart w:id="1006" w:name="_Toc421610989"/>
      <w:bookmarkStart w:id="1007" w:name="_Toc413826672"/>
      <w:r>
        <w:rPr>
          <w:rFonts w:hint="eastAsia"/>
        </w:rPr>
        <w:t>终端测试</w:t>
      </w:r>
      <w:bookmarkEnd w:id="988"/>
      <w:bookmarkEnd w:id="989"/>
      <w:bookmarkEnd w:id="990"/>
      <w:bookmarkEnd w:id="991"/>
      <w:bookmarkEnd w:id="992"/>
      <w:bookmarkEnd w:id="993"/>
    </w:p>
    <w:p w:rsidR="005C276C" w:rsidRDefault="00003331">
      <w:pPr>
        <w:pStyle w:val="ab"/>
        <w:spacing w:before="156" w:after="156"/>
      </w:pPr>
      <w:bookmarkStart w:id="1008" w:name="_Toc427679419"/>
      <w:bookmarkStart w:id="1009" w:name="_Toc435013087"/>
      <w:bookmarkStart w:id="1010" w:name="_Toc444261164"/>
      <w:r>
        <w:rPr>
          <w:rFonts w:hint="eastAsia"/>
        </w:rPr>
        <w:t>终端充电/数据接口测试</w:t>
      </w:r>
      <w:bookmarkEnd w:id="1008"/>
      <w:bookmarkEnd w:id="1009"/>
      <w:bookmarkEnd w:id="1010"/>
    </w:p>
    <w:p w:rsidR="005C276C" w:rsidRPr="006D0DC2" w:rsidRDefault="006D0DC2">
      <w:pPr>
        <w:pStyle w:val="afff2"/>
      </w:pPr>
      <w:r>
        <w:rPr>
          <w:rFonts w:hint="eastAsia"/>
        </w:rPr>
        <w:t>用符合USB规范或Type-C规范的插头对输出接口进行插拔，并进行充电实验，验证接口结构符合性。</w:t>
      </w:r>
    </w:p>
    <w:p w:rsidR="005C276C" w:rsidRDefault="00003331">
      <w:pPr>
        <w:pStyle w:val="ab"/>
        <w:spacing w:before="156" w:after="156"/>
      </w:pPr>
      <w:bookmarkStart w:id="1011" w:name="_Toc427679420"/>
      <w:bookmarkStart w:id="1012" w:name="_Toc435013088"/>
      <w:bookmarkStart w:id="1013" w:name="_Toc444261165"/>
      <w:r>
        <w:rPr>
          <w:rFonts w:hint="eastAsia"/>
        </w:rPr>
        <w:t>插拔力及插拔寿命测试</w:t>
      </w:r>
      <w:bookmarkEnd w:id="1011"/>
      <w:bookmarkEnd w:id="1012"/>
      <w:bookmarkEnd w:id="1013"/>
    </w:p>
    <w:p w:rsidR="005C276C" w:rsidRDefault="00003331">
      <w:pPr>
        <w:pStyle w:val="ab"/>
        <w:numPr>
          <w:ilvl w:val="3"/>
          <w:numId w:val="3"/>
        </w:numPr>
        <w:spacing w:before="156" w:after="156"/>
      </w:pPr>
      <w:bookmarkStart w:id="1014" w:name="_Toc427679421"/>
      <w:bookmarkStart w:id="1015" w:name="_Toc435013089"/>
      <w:bookmarkStart w:id="1016" w:name="_Toc444261166"/>
      <w:r>
        <w:rPr>
          <w:rFonts w:hint="eastAsia"/>
        </w:rPr>
        <w:t>Micro USB B型线缆接口插拔力及寿命测试</w:t>
      </w:r>
      <w:bookmarkEnd w:id="1014"/>
      <w:bookmarkEnd w:id="1015"/>
      <w:bookmarkEnd w:id="1016"/>
    </w:p>
    <w:p w:rsidR="005C276C" w:rsidRDefault="00003331">
      <w:pPr>
        <w:pStyle w:val="afff2"/>
      </w:pPr>
      <w:r>
        <w:rPr>
          <w:rFonts w:hint="eastAsia"/>
        </w:rPr>
        <w:t>连接插头与连接插座之间进行插拔,当插拔的速率不超过12.5mm/min时，将连接插头完全插入连接插座所需的力应不能超过35N，将连接插头从连接插座中完全拔出所需的力应为8~20N。</w:t>
      </w:r>
    </w:p>
    <w:p w:rsidR="005C276C" w:rsidRDefault="00003331">
      <w:pPr>
        <w:pStyle w:val="afff2"/>
      </w:pPr>
      <w:r>
        <w:rPr>
          <w:rFonts w:hint="eastAsia"/>
        </w:rPr>
        <w:t>在每小时200个周期的最大速率下插入/拔出10000个周期，插拔结束后机械结构应无损坏，将连接插头从连接插座中完全拔出所需的力应为8~20N。</w:t>
      </w:r>
    </w:p>
    <w:p w:rsidR="005C276C" w:rsidRDefault="00525BB9">
      <w:pPr>
        <w:pStyle w:val="ab"/>
        <w:numPr>
          <w:ilvl w:val="3"/>
          <w:numId w:val="3"/>
        </w:numPr>
        <w:spacing w:before="156" w:after="156"/>
      </w:pPr>
      <w:bookmarkStart w:id="1017" w:name="_Toc427679422"/>
      <w:bookmarkStart w:id="1018" w:name="_Toc435013090"/>
      <w:bookmarkStart w:id="1019" w:name="_Toc444261167"/>
      <w:r>
        <w:rPr>
          <w:rFonts w:hint="eastAsia"/>
        </w:rPr>
        <w:t>USB C</w:t>
      </w:r>
      <w:r w:rsidR="00003331">
        <w:rPr>
          <w:rFonts w:hint="eastAsia"/>
        </w:rPr>
        <w:t>型</w:t>
      </w:r>
      <w:r w:rsidR="00003331">
        <w:rPr>
          <w:rFonts w:ascii="宋体" w:hAnsi="宋体" w:cs="宋体" w:hint="eastAsia"/>
        </w:rPr>
        <w:t>线缆接口</w:t>
      </w:r>
      <w:r w:rsidR="00003331">
        <w:rPr>
          <w:rFonts w:ascii="宋体" w:hAnsi="宋体" w:cs="宋体"/>
        </w:rPr>
        <w:t>插拔力及寿命</w:t>
      </w:r>
      <w:r w:rsidR="00003331">
        <w:rPr>
          <w:rFonts w:ascii="宋体" w:hAnsi="宋体" w:cs="宋体" w:hint="eastAsia"/>
        </w:rPr>
        <w:t>测试</w:t>
      </w:r>
      <w:bookmarkEnd w:id="1017"/>
      <w:bookmarkEnd w:id="1018"/>
      <w:bookmarkEnd w:id="1019"/>
    </w:p>
    <w:p w:rsidR="005C276C" w:rsidRDefault="00003331">
      <w:pPr>
        <w:pStyle w:val="afff2"/>
      </w:pPr>
      <w:r>
        <w:rPr>
          <w:rFonts w:hint="eastAsia"/>
        </w:rPr>
        <w:t>连接插头与连接插座之间进行插拔,当插拔的速率不超过12.5mm/min时，将连接插头完全插入连接插座所需的力为5-20N，将连接插头从连接插座中完全拔出所需的力为8-20N。</w:t>
      </w:r>
    </w:p>
    <w:p w:rsidR="005C276C" w:rsidRDefault="00003331">
      <w:pPr>
        <w:pStyle w:val="afff2"/>
      </w:pPr>
      <w:r>
        <w:rPr>
          <w:rFonts w:hint="eastAsia"/>
        </w:rPr>
        <w:t>最大速率为200次每小时进行10000次插拔，测试后，连接器应无机械损伤，线缆能正常使用。</w:t>
      </w:r>
    </w:p>
    <w:p w:rsidR="00F450CE" w:rsidRDefault="00F450CE">
      <w:pPr>
        <w:pStyle w:val="ab"/>
        <w:spacing w:before="156" w:after="156"/>
      </w:pPr>
      <w:bookmarkStart w:id="1020" w:name="_Toc444261168"/>
      <w:bookmarkStart w:id="1021" w:name="_Toc427679424"/>
      <w:bookmarkStart w:id="1022" w:name="_Toc435013092"/>
      <w:r>
        <w:rPr>
          <w:rFonts w:hint="eastAsia"/>
        </w:rPr>
        <w:t>接口侧应力测试方法</w:t>
      </w:r>
      <w:bookmarkEnd w:id="1020"/>
    </w:p>
    <w:p w:rsidR="00F450CE" w:rsidRDefault="00F450CE" w:rsidP="00F450CE">
      <w:pPr>
        <w:pStyle w:val="afff2"/>
        <w:ind w:firstLineChars="0" w:firstLine="0"/>
      </w:pPr>
      <w:r w:rsidRPr="003C71A1">
        <w:rPr>
          <w:rFonts w:hint="eastAsia"/>
        </w:rPr>
        <w:t>测试前，</w:t>
      </w:r>
      <w:r w:rsidRPr="003C71A1">
        <w:t>按照图</w:t>
      </w:r>
      <w:r w:rsidR="00380FC6">
        <w:rPr>
          <w:rFonts w:hint="eastAsia"/>
        </w:rPr>
        <w:t>4</w:t>
      </w:r>
      <w:r w:rsidRPr="003C71A1">
        <w:rPr>
          <w:rFonts w:hint="eastAsia"/>
        </w:rPr>
        <w:t>和图</w:t>
      </w:r>
      <w:r w:rsidR="00380FC6">
        <w:rPr>
          <w:rFonts w:hint="eastAsia"/>
        </w:rPr>
        <w:t>4</w:t>
      </w:r>
      <w:r w:rsidRPr="003C71A1">
        <w:rPr>
          <w:rFonts w:hint="eastAsia"/>
        </w:rPr>
        <w:t>要求将设备放置到试验机上</w:t>
      </w:r>
      <w:r>
        <w:rPr>
          <w:rFonts w:hint="eastAsia"/>
        </w:rPr>
        <w:t>。</w:t>
      </w:r>
      <w:r w:rsidRPr="003C71A1">
        <w:rPr>
          <w:rFonts w:hint="eastAsia"/>
        </w:rPr>
        <w:t>将充电器插头插入设备中</w:t>
      </w:r>
      <w:r>
        <w:rPr>
          <w:rFonts w:hint="eastAsia"/>
        </w:rPr>
        <w:t>，</w:t>
      </w:r>
      <w:r w:rsidRPr="003C71A1">
        <w:rPr>
          <w:rFonts w:hint="eastAsia"/>
        </w:rPr>
        <w:t>按照图</w:t>
      </w:r>
      <w:r w:rsidR="00380FC6">
        <w:rPr>
          <w:rFonts w:hint="eastAsia"/>
        </w:rPr>
        <w:t>4</w:t>
      </w:r>
      <w:r w:rsidRPr="003C71A1">
        <w:rPr>
          <w:rFonts w:hint="eastAsia"/>
        </w:rPr>
        <w:t>“上”为测试方向</w:t>
      </w:r>
      <w:r>
        <w:rPr>
          <w:rFonts w:hint="eastAsia"/>
        </w:rPr>
        <w:t>，</w:t>
      </w:r>
      <w:r w:rsidRPr="005825FA">
        <w:rPr>
          <w:rFonts w:hint="eastAsia"/>
        </w:rPr>
        <w:t>从距离</w:t>
      </w:r>
      <w:r>
        <w:rPr>
          <w:rFonts w:hint="eastAsia"/>
        </w:rPr>
        <w:t>充电器插头</w:t>
      </w:r>
      <w:r w:rsidRPr="005825FA">
        <w:rPr>
          <w:rFonts w:hint="eastAsia"/>
        </w:rPr>
        <w:t>末端10 mm的接口中线处施压</w:t>
      </w:r>
      <w:r>
        <w:rPr>
          <w:rFonts w:hint="eastAsia"/>
        </w:rPr>
        <w:t>力，</w:t>
      </w:r>
      <w:r w:rsidRPr="005825FA">
        <w:rPr>
          <w:rFonts w:hint="eastAsia"/>
        </w:rPr>
        <w:t>以10mm每分的速率逐渐加压至35N，连续监测整个过程。</w:t>
      </w:r>
      <w:r w:rsidRPr="004D498F">
        <w:rPr>
          <w:rFonts w:hint="eastAsia"/>
        </w:rPr>
        <w:t>压力的突然降低表示物理接口的破裂，施加力未到35N时，压力值突然降低，</w:t>
      </w:r>
      <w:r>
        <w:rPr>
          <w:rFonts w:hint="eastAsia"/>
        </w:rPr>
        <w:t>则停止试验。施加力达到35N后，将施加力逐步减少至0牛。</w:t>
      </w:r>
      <w:r>
        <w:t>按照上面步骤重复测试第二台设备</w:t>
      </w:r>
      <w:r>
        <w:rPr>
          <w:rFonts w:hint="eastAsia"/>
        </w:rPr>
        <w:t>。按照</w:t>
      </w:r>
      <w:r>
        <w:t>上述测试程序进行第三台和第四</w:t>
      </w:r>
      <w:r>
        <w:rPr>
          <w:rFonts w:hint="eastAsia"/>
        </w:rPr>
        <w:t>台设备测试，如图</w:t>
      </w:r>
      <w:r w:rsidR="00380FC6">
        <w:rPr>
          <w:rFonts w:hint="eastAsia"/>
        </w:rPr>
        <w:t>4</w:t>
      </w:r>
      <w:r>
        <w:rPr>
          <w:rFonts w:hint="eastAsia"/>
        </w:rPr>
        <w:t>所示由下方施加力进行测试。按照</w:t>
      </w:r>
      <w:r>
        <w:t>上述测试程序进行第</w:t>
      </w:r>
      <w:r>
        <w:rPr>
          <w:rFonts w:hint="eastAsia"/>
        </w:rPr>
        <w:t>五</w:t>
      </w:r>
      <w:r>
        <w:t>台</w:t>
      </w:r>
      <w:r>
        <w:rPr>
          <w:rFonts w:hint="eastAsia"/>
        </w:rPr>
        <w:t>设备测试，如图</w:t>
      </w:r>
      <w:r w:rsidR="00380FC6">
        <w:rPr>
          <w:rFonts w:hint="eastAsia"/>
        </w:rPr>
        <w:t>5</w:t>
      </w:r>
      <w:r>
        <w:rPr>
          <w:rFonts w:hint="eastAsia"/>
        </w:rPr>
        <w:t>所示由左方施加力进行测试</w:t>
      </w:r>
      <w:r w:rsidRPr="003C71A1">
        <w:t>。</w:t>
      </w:r>
      <w:r>
        <w:rPr>
          <w:rFonts w:hint="eastAsia"/>
        </w:rPr>
        <w:t>按照</w:t>
      </w:r>
      <w:r>
        <w:t>上述测试程序进行第</w:t>
      </w:r>
      <w:r>
        <w:rPr>
          <w:rFonts w:hint="eastAsia"/>
        </w:rPr>
        <w:t>六</w:t>
      </w:r>
      <w:r>
        <w:t>台</w:t>
      </w:r>
      <w:r>
        <w:rPr>
          <w:rFonts w:hint="eastAsia"/>
        </w:rPr>
        <w:t>设备测试，如图</w:t>
      </w:r>
      <w:r w:rsidR="00380FC6">
        <w:rPr>
          <w:rFonts w:hint="eastAsia"/>
        </w:rPr>
        <w:t>5</w:t>
      </w:r>
      <w:r>
        <w:rPr>
          <w:rFonts w:hint="eastAsia"/>
        </w:rPr>
        <w:t>所示由右方施加力进行测试</w:t>
      </w:r>
      <w:r w:rsidRPr="003C71A1">
        <w:t>。</w:t>
      </w:r>
      <w:r>
        <w:rPr>
          <w:rFonts w:hint="eastAsia"/>
        </w:rPr>
        <w:t>试验结束后，对设备进行检查，所有功能正常</w:t>
      </w:r>
      <w:r w:rsidRPr="005F3F15">
        <w:rPr>
          <w:rFonts w:hint="eastAsia"/>
        </w:rPr>
        <w:t>，机械结构应无松动或损坏，电气性能符合要求。</w:t>
      </w:r>
    </w:p>
    <w:p w:rsidR="00F450CE" w:rsidRDefault="00F450CE" w:rsidP="00F450CE">
      <w:pPr>
        <w:widowControl/>
        <w:jc w:val="center"/>
        <w:rPr>
          <w:rFonts w:ascii="宋体" w:hAnsi="宋体" w:cs="宋体"/>
          <w:kern w:val="0"/>
          <w:sz w:val="24"/>
        </w:rPr>
      </w:pPr>
      <w:r>
        <w:rPr>
          <w:rFonts w:ascii="宋体" w:hAnsi="宋体" w:cs="宋体"/>
          <w:noProof/>
          <w:kern w:val="0"/>
          <w:sz w:val="24"/>
        </w:rPr>
        <w:lastRenderedPageBreak/>
        <w:drawing>
          <wp:inline distT="0" distB="0" distL="0" distR="0">
            <wp:extent cx="3390265" cy="1811020"/>
            <wp:effectExtent l="19050" t="0" r="635" b="0"/>
            <wp:docPr id="29" name="图片 1" descr="C:\Users\shelly\AppData\Roaming\Tencent\Users\172609744\QQ\WinTemp\RichOle\63G`T6G9AFLYKRI~OULC3S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C:\Users\shelly\AppData\Roaming\Tencent\Users\172609744\QQ\WinTemp\RichOle\63G`T6G9AFLYKRI~OULC3S7.png"/>
                    <pic:cNvPicPr>
                      <a:picLocks noChangeAspect="1" noChangeArrowheads="1"/>
                    </pic:cNvPicPr>
                  </pic:nvPicPr>
                  <pic:blipFill>
                    <a:blip r:embed="rId37"/>
                    <a:srcRect/>
                    <a:stretch>
                      <a:fillRect/>
                    </a:stretch>
                  </pic:blipFill>
                  <pic:spPr bwMode="auto">
                    <a:xfrm>
                      <a:off x="0" y="0"/>
                      <a:ext cx="3390265" cy="1811020"/>
                    </a:xfrm>
                    <a:prstGeom prst="rect">
                      <a:avLst/>
                    </a:prstGeom>
                    <a:noFill/>
                    <a:ln w="9525">
                      <a:noFill/>
                      <a:miter lim="800000"/>
                      <a:headEnd/>
                      <a:tailEnd/>
                    </a:ln>
                  </pic:spPr>
                </pic:pic>
              </a:graphicData>
            </a:graphic>
          </wp:inline>
        </w:drawing>
      </w:r>
    </w:p>
    <w:p w:rsidR="00F450CE" w:rsidRDefault="00F450CE" w:rsidP="00380FC6">
      <w:pPr>
        <w:pStyle w:val="a2"/>
        <w:spacing w:before="156" w:after="156"/>
      </w:pPr>
      <w:r>
        <w:rPr>
          <w:rFonts w:hint="eastAsia"/>
        </w:rPr>
        <w:t>USB接口可靠性-上/下施加力位置</w:t>
      </w:r>
    </w:p>
    <w:p w:rsidR="00F450CE" w:rsidRDefault="00F450CE" w:rsidP="00F450CE">
      <w:pPr>
        <w:widowControl/>
        <w:jc w:val="center"/>
        <w:rPr>
          <w:rFonts w:ascii="宋体" w:hAnsi="宋体" w:cs="宋体"/>
          <w:kern w:val="0"/>
          <w:sz w:val="24"/>
        </w:rPr>
      </w:pPr>
    </w:p>
    <w:p w:rsidR="00F450CE" w:rsidRDefault="00F450CE" w:rsidP="00F450CE"/>
    <w:p w:rsidR="00F450CE" w:rsidRDefault="00F450CE" w:rsidP="00F450CE">
      <w:pPr>
        <w:widowControl/>
        <w:jc w:val="center"/>
        <w:rPr>
          <w:rFonts w:ascii="宋体" w:hAnsi="宋体" w:cs="宋体"/>
          <w:kern w:val="0"/>
          <w:sz w:val="24"/>
        </w:rPr>
      </w:pPr>
      <w:r>
        <w:rPr>
          <w:rFonts w:ascii="宋体" w:hAnsi="宋体" w:cs="宋体"/>
          <w:noProof/>
          <w:kern w:val="0"/>
          <w:sz w:val="24"/>
        </w:rPr>
        <w:drawing>
          <wp:inline distT="0" distB="0" distL="0" distR="0">
            <wp:extent cx="3235960" cy="1983105"/>
            <wp:effectExtent l="19050" t="0" r="2540" b="0"/>
            <wp:docPr id="30" name="图片 30" descr="HU_4DGOH8X7JI_I33L0DE[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U_4DGOH8X7JI_I33L0DE[O"/>
                    <pic:cNvPicPr>
                      <a:picLocks noChangeAspect="1" noChangeArrowheads="1"/>
                    </pic:cNvPicPr>
                  </pic:nvPicPr>
                  <pic:blipFill>
                    <a:blip r:embed="rId38"/>
                    <a:srcRect/>
                    <a:stretch>
                      <a:fillRect/>
                    </a:stretch>
                  </pic:blipFill>
                  <pic:spPr bwMode="auto">
                    <a:xfrm>
                      <a:off x="0" y="0"/>
                      <a:ext cx="3235960" cy="1983105"/>
                    </a:xfrm>
                    <a:prstGeom prst="rect">
                      <a:avLst/>
                    </a:prstGeom>
                    <a:noFill/>
                    <a:ln w="9525">
                      <a:noFill/>
                      <a:miter lim="800000"/>
                      <a:headEnd/>
                      <a:tailEnd/>
                    </a:ln>
                  </pic:spPr>
                </pic:pic>
              </a:graphicData>
            </a:graphic>
          </wp:inline>
        </w:drawing>
      </w:r>
    </w:p>
    <w:p w:rsidR="00F450CE" w:rsidRDefault="00F450CE" w:rsidP="00380FC6">
      <w:pPr>
        <w:pStyle w:val="a2"/>
        <w:spacing w:before="156" w:after="156"/>
      </w:pPr>
      <w:r>
        <w:rPr>
          <w:rFonts w:hint="eastAsia"/>
        </w:rPr>
        <w:t>USB接口可靠性-左/右施加力位置</w:t>
      </w:r>
    </w:p>
    <w:p w:rsidR="00F450CE" w:rsidRPr="00F450CE" w:rsidRDefault="00F450CE" w:rsidP="00F450CE">
      <w:pPr>
        <w:pStyle w:val="afff2"/>
      </w:pPr>
    </w:p>
    <w:p w:rsidR="005C276C" w:rsidRDefault="00003331">
      <w:pPr>
        <w:pStyle w:val="ab"/>
        <w:spacing w:before="156" w:after="156"/>
      </w:pPr>
      <w:bookmarkStart w:id="1023" w:name="_Toc444261169"/>
      <w:r>
        <w:rPr>
          <w:rFonts w:hint="eastAsia"/>
        </w:rPr>
        <w:t>过压保护测试</w:t>
      </w:r>
      <w:bookmarkEnd w:id="1021"/>
      <w:bookmarkEnd w:id="1022"/>
      <w:bookmarkEnd w:id="1023"/>
    </w:p>
    <w:p w:rsidR="005C276C" w:rsidRDefault="001332F5">
      <w:pPr>
        <w:pStyle w:val="afff2"/>
      </w:pPr>
      <w:r>
        <w:rPr>
          <w:rFonts w:hint="eastAsia"/>
        </w:rPr>
        <w:t>终端在正常网络状态下，</w:t>
      </w:r>
      <w:r w:rsidRPr="005318BD">
        <w:rPr>
          <w:rFonts w:hint="eastAsia"/>
        </w:rPr>
        <w:t>用直流稳压电源为终端供电，缓慢增加电源</w:t>
      </w:r>
      <w:r>
        <w:rPr>
          <w:rFonts w:hint="eastAsia"/>
        </w:rPr>
        <w:t>的</w:t>
      </w:r>
      <w:r w:rsidRPr="005318BD">
        <w:rPr>
          <w:rFonts w:hint="eastAsia"/>
        </w:rPr>
        <w:t>输出电压</w:t>
      </w:r>
      <w:r>
        <w:rPr>
          <w:rFonts w:hint="eastAsia"/>
        </w:rPr>
        <w:t>，监视终端充电状态及电流变化，当电流出现骤降时，记录其最小电流对应的电压值为过压保护装置的启动电压</w:t>
      </w:r>
      <w:r w:rsidR="003C53F6">
        <w:rPr>
          <w:rFonts w:hint="eastAsia"/>
        </w:rPr>
        <w:t>。</w:t>
      </w:r>
      <w:r>
        <w:rPr>
          <w:rFonts w:hint="eastAsia"/>
        </w:rPr>
        <w:t>当电压升至</w:t>
      </w:r>
      <w:r w:rsidRPr="005318BD">
        <w:rPr>
          <w:rFonts w:hint="eastAsia"/>
        </w:rPr>
        <w:t>1</w:t>
      </w:r>
      <w:r w:rsidR="000E5F1E">
        <w:rPr>
          <w:rFonts w:hint="eastAsia"/>
        </w:rPr>
        <w:t>4</w:t>
      </w:r>
      <w:r w:rsidRPr="005318BD">
        <w:rPr>
          <w:rFonts w:hint="eastAsia"/>
        </w:rPr>
        <w:t>V</w:t>
      </w:r>
      <w:r>
        <w:rPr>
          <w:rFonts w:hint="eastAsia"/>
        </w:rPr>
        <w:t>时</w:t>
      </w:r>
      <w:r w:rsidRPr="005318BD">
        <w:rPr>
          <w:rFonts w:hint="eastAsia"/>
        </w:rPr>
        <w:t>，</w:t>
      </w:r>
      <w:r>
        <w:rPr>
          <w:rFonts w:hint="eastAsia"/>
        </w:rPr>
        <w:t>保持30min，</w:t>
      </w:r>
      <w:r w:rsidRPr="005318BD">
        <w:rPr>
          <w:rFonts w:hint="eastAsia"/>
        </w:rPr>
        <w:t>在整个过程中需观测终端</w:t>
      </w:r>
      <w:r>
        <w:rPr>
          <w:rFonts w:hint="eastAsia"/>
        </w:rPr>
        <w:t>状态并监测终端的表面温度、</w:t>
      </w:r>
      <w:r w:rsidRPr="005318BD">
        <w:rPr>
          <w:rFonts w:hint="eastAsia"/>
        </w:rPr>
        <w:t>吸收电流</w:t>
      </w:r>
      <w:r>
        <w:rPr>
          <w:rFonts w:hint="eastAsia"/>
        </w:rPr>
        <w:t>以及温度，应符合</w:t>
      </w:r>
      <w:r w:rsidR="000E5F1E">
        <w:rPr>
          <w:rFonts w:hint="eastAsia"/>
        </w:rPr>
        <w:t>4.</w:t>
      </w:r>
      <w:r w:rsidR="00F814E6">
        <w:rPr>
          <w:rFonts w:hint="eastAsia"/>
        </w:rPr>
        <w:t>5</w:t>
      </w:r>
      <w:r w:rsidR="000E5F1E">
        <w:rPr>
          <w:rFonts w:hint="eastAsia"/>
        </w:rPr>
        <w:t>.4</w:t>
      </w:r>
      <w:r>
        <w:rPr>
          <w:rFonts w:hint="eastAsia"/>
        </w:rPr>
        <w:t>的要求</w:t>
      </w:r>
      <w:r w:rsidRPr="005318BD">
        <w:rPr>
          <w:rFonts w:hint="eastAsia"/>
        </w:rPr>
        <w:t>。然后再将稳压电源输出电压调至5V，终端</w:t>
      </w:r>
      <w:r>
        <w:rPr>
          <w:rFonts w:hint="eastAsia"/>
        </w:rPr>
        <w:t>应</w:t>
      </w:r>
      <w:r w:rsidRPr="005318BD">
        <w:rPr>
          <w:rFonts w:hint="eastAsia"/>
        </w:rPr>
        <w:t>能够正常工作。</w:t>
      </w:r>
    </w:p>
    <w:p w:rsidR="00466C88" w:rsidRPr="00CA7086" w:rsidRDefault="00003331" w:rsidP="00466C88">
      <w:pPr>
        <w:pStyle w:val="ab"/>
        <w:spacing w:before="156" w:after="156"/>
      </w:pPr>
      <w:bookmarkStart w:id="1024" w:name="_Toc427679426"/>
      <w:bookmarkStart w:id="1025" w:name="_Toc435013093"/>
      <w:bookmarkStart w:id="1026" w:name="_Toc444261170"/>
      <w:r w:rsidRPr="00CA7086">
        <w:rPr>
          <w:rFonts w:hint="eastAsia"/>
        </w:rPr>
        <w:t>电池温度监控测试</w:t>
      </w:r>
      <w:bookmarkEnd w:id="1024"/>
      <w:bookmarkEnd w:id="1025"/>
      <w:bookmarkEnd w:id="1026"/>
    </w:p>
    <w:p w:rsidR="006756CB" w:rsidRPr="00466C88" w:rsidRDefault="006756CB" w:rsidP="00466C88">
      <w:pPr>
        <w:pStyle w:val="afff2"/>
      </w:pPr>
      <w:r>
        <w:rPr>
          <w:rFonts w:hint="eastAsia"/>
        </w:rPr>
        <w:t>将快充系统中的终端部分放置于温度箱内，并进行快速充电，调节温度箱温度至制造商规定的限制温度，观察充电过程，此时充电系统应停止对电池进行充电，并且不能产生任何异常后果。把快充系统重新至于室温环境中以后，充电过程应能恢复正常。</w:t>
      </w:r>
    </w:p>
    <w:p w:rsidR="005C276C" w:rsidRDefault="00003331">
      <w:pPr>
        <w:pStyle w:val="aa"/>
        <w:spacing w:before="156" w:after="156"/>
        <w:ind w:left="0"/>
      </w:pPr>
      <w:bookmarkStart w:id="1027" w:name="_Toc427679428"/>
      <w:bookmarkStart w:id="1028" w:name="_Toc435013094"/>
      <w:bookmarkStart w:id="1029" w:name="_Toc435628472"/>
      <w:bookmarkStart w:id="1030" w:name="_Toc444261171"/>
      <w:bookmarkStart w:id="1031" w:name="_Toc444261224"/>
      <w:bookmarkStart w:id="1032" w:name="_Toc444589070"/>
      <w:bookmarkStart w:id="1033" w:name="_Toc425261458"/>
      <w:bookmarkStart w:id="1034" w:name="_Toc425261569"/>
      <w:bookmarkStart w:id="1035" w:name="_Toc425416312"/>
      <w:bookmarkEnd w:id="994"/>
      <w:bookmarkEnd w:id="995"/>
      <w:bookmarkEnd w:id="996"/>
      <w:r>
        <w:rPr>
          <w:rFonts w:hint="eastAsia"/>
        </w:rPr>
        <w:t>电池测试</w:t>
      </w:r>
      <w:bookmarkEnd w:id="1027"/>
      <w:bookmarkEnd w:id="1028"/>
      <w:bookmarkEnd w:id="1029"/>
      <w:bookmarkEnd w:id="1030"/>
      <w:bookmarkEnd w:id="1031"/>
      <w:bookmarkEnd w:id="1032"/>
    </w:p>
    <w:p w:rsidR="005C276C" w:rsidRDefault="00003331">
      <w:pPr>
        <w:pStyle w:val="ab"/>
        <w:spacing w:before="156" w:after="156"/>
        <w:rPr>
          <w:rFonts w:ascii="宋体" w:hAnsi="宋体" w:cs="宋体"/>
        </w:rPr>
      </w:pPr>
      <w:bookmarkStart w:id="1036" w:name="_Toc425416305"/>
      <w:bookmarkStart w:id="1037" w:name="_Toc427679429"/>
      <w:bookmarkStart w:id="1038" w:name="_Toc435013095"/>
      <w:bookmarkStart w:id="1039" w:name="_Toc444261172"/>
      <w:r>
        <w:rPr>
          <w:rFonts w:ascii="宋体" w:hAnsi="宋体" w:cs="宋体" w:hint="eastAsia"/>
        </w:rPr>
        <w:t>快速充电温度条件</w:t>
      </w:r>
      <w:bookmarkEnd w:id="1036"/>
      <w:r>
        <w:rPr>
          <w:rFonts w:ascii="宋体" w:hAnsi="宋体" w:cs="宋体" w:hint="eastAsia"/>
        </w:rPr>
        <w:t>测试</w:t>
      </w:r>
      <w:bookmarkEnd w:id="1037"/>
      <w:bookmarkEnd w:id="1038"/>
      <w:bookmarkEnd w:id="1039"/>
    </w:p>
    <w:p w:rsidR="005C276C" w:rsidRDefault="00003331">
      <w:pPr>
        <w:pStyle w:val="afff2"/>
        <w:ind w:firstLineChars="0"/>
        <w:rPr>
          <w:rFonts w:hAnsi="宋体"/>
        </w:rPr>
      </w:pPr>
      <w:r>
        <w:lastRenderedPageBreak/>
        <w:t>将快速充电电池按照制造商规定的方法放完电</w:t>
      </w:r>
      <w:r>
        <w:rPr>
          <w:rFonts w:hint="eastAsia"/>
        </w:rPr>
        <w:t>。将其</w:t>
      </w:r>
      <w:r>
        <w:t>放置在</w:t>
      </w:r>
      <w:r>
        <w:rPr>
          <w:rFonts w:hint="eastAsia"/>
        </w:rPr>
        <w:t>15</w:t>
      </w:r>
      <w:r>
        <w:rPr>
          <w:rFonts w:hAnsi="宋体" w:hint="eastAsia"/>
        </w:rPr>
        <w:t>℃±</w:t>
      </w:r>
      <w:r>
        <w:rPr>
          <w:rFonts w:hint="eastAsia"/>
        </w:rPr>
        <w:t>2</w:t>
      </w:r>
      <w:r>
        <w:rPr>
          <w:rFonts w:hAnsi="宋体" w:hint="eastAsia"/>
        </w:rPr>
        <w:t>℃</w:t>
      </w:r>
      <w:r>
        <w:rPr>
          <w:rFonts w:hint="eastAsia"/>
        </w:rPr>
        <w:t>的环境中，待电池温度达到15</w:t>
      </w:r>
      <w:r>
        <w:rPr>
          <w:rFonts w:hAnsi="宋体" w:hint="eastAsia"/>
        </w:rPr>
        <w:t>℃±</w:t>
      </w:r>
      <w:r>
        <w:rPr>
          <w:rFonts w:hint="eastAsia"/>
        </w:rPr>
        <w:t>2</w:t>
      </w:r>
      <w:r>
        <w:rPr>
          <w:rFonts w:hAnsi="宋体" w:hint="eastAsia"/>
        </w:rPr>
        <w:t>℃并保持稳定。以</w:t>
      </w:r>
      <w:r>
        <w:rPr>
          <w:rFonts w:hint="eastAsia"/>
        </w:rPr>
        <w:t>额定（推荐）充电电流</w:t>
      </w:r>
      <w:r>
        <w:rPr>
          <w:rFonts w:hAnsi="宋体" w:hint="eastAsia"/>
        </w:rPr>
        <w:t>对被测电池充电，检查快充电池是否保持正常快速充电状态并能完成快速充电工作。</w:t>
      </w:r>
    </w:p>
    <w:p w:rsidR="005C276C" w:rsidRDefault="00003331">
      <w:pPr>
        <w:pStyle w:val="afff2"/>
        <w:ind w:firstLineChars="0"/>
      </w:pPr>
      <w:r>
        <w:rPr>
          <w:rFonts w:hAnsi="宋体" w:hint="eastAsia"/>
        </w:rPr>
        <w:t>用同样的方法，将环境温度设为</w:t>
      </w:r>
      <w:r>
        <w:rPr>
          <w:rFonts w:hint="eastAsia"/>
        </w:rPr>
        <w:t>45</w:t>
      </w:r>
      <w:r>
        <w:rPr>
          <w:rFonts w:hAnsi="宋体" w:hint="eastAsia"/>
        </w:rPr>
        <w:t>℃±</w:t>
      </w:r>
      <w:r>
        <w:rPr>
          <w:rFonts w:hint="eastAsia"/>
        </w:rPr>
        <w:t>2</w:t>
      </w:r>
      <w:r>
        <w:rPr>
          <w:rFonts w:hAnsi="宋体" w:hint="eastAsia"/>
        </w:rPr>
        <w:t>℃，重复以上试验，检查快充电池在45℃±</w:t>
      </w:r>
      <w:r>
        <w:rPr>
          <w:rFonts w:hint="eastAsia"/>
        </w:rPr>
        <w:t>2</w:t>
      </w:r>
      <w:r>
        <w:rPr>
          <w:rFonts w:hAnsi="宋体" w:hint="eastAsia"/>
        </w:rPr>
        <w:t>℃条件下是否满足快充功能并能完成快速充电工作。</w:t>
      </w:r>
    </w:p>
    <w:p w:rsidR="005C276C" w:rsidRDefault="00003331">
      <w:pPr>
        <w:pStyle w:val="ab"/>
        <w:spacing w:before="156" w:after="156"/>
        <w:rPr>
          <w:rFonts w:ascii="宋体" w:hAnsi="宋体" w:cs="宋体"/>
        </w:rPr>
      </w:pPr>
      <w:bookmarkStart w:id="1040" w:name="_Toc425416306"/>
      <w:bookmarkStart w:id="1041" w:name="_Toc427679430"/>
      <w:bookmarkStart w:id="1042" w:name="_Toc435013096"/>
      <w:bookmarkStart w:id="1043" w:name="_Toc444261173"/>
      <w:r>
        <w:rPr>
          <w:rFonts w:ascii="宋体" w:hAnsi="宋体" w:cs="宋体" w:hint="eastAsia"/>
        </w:rPr>
        <w:t>过压过流保护</w:t>
      </w:r>
      <w:bookmarkEnd w:id="1040"/>
      <w:r>
        <w:rPr>
          <w:rFonts w:ascii="宋体" w:hAnsi="宋体" w:cs="宋体" w:hint="eastAsia"/>
        </w:rPr>
        <w:t>测试</w:t>
      </w:r>
      <w:bookmarkEnd w:id="1041"/>
      <w:bookmarkEnd w:id="1042"/>
      <w:bookmarkEnd w:id="1043"/>
    </w:p>
    <w:p w:rsidR="005C276C" w:rsidRDefault="00003331">
      <w:pPr>
        <w:pStyle w:val="afff2"/>
      </w:pPr>
      <w:r>
        <w:rPr>
          <w:rFonts w:hint="eastAsia"/>
        </w:rPr>
        <w:t>检查快速充电电池除普通控制保护电路外是否具有附加保护元器件（熔断器、保险丝及温度系数热敏电阻等），通过检查电池保护装置内部结构来判定。</w:t>
      </w:r>
    </w:p>
    <w:p w:rsidR="005C276C" w:rsidRDefault="00003331">
      <w:pPr>
        <w:pStyle w:val="afff2"/>
        <w:rPr>
          <w:rFonts w:hAnsi="宋体"/>
        </w:rPr>
      </w:pPr>
      <w:r>
        <w:t>将快速充电电池按照制造商规定的方法放完电</w:t>
      </w:r>
      <w:r>
        <w:rPr>
          <w:rFonts w:hint="eastAsia"/>
        </w:rPr>
        <w:t>，</w:t>
      </w:r>
      <w:r>
        <w:rPr>
          <w:rFonts w:hAnsi="宋体" w:hint="eastAsia"/>
        </w:rPr>
        <w:t>按照制造商推荐的快速充电方式对被测电池进行充电，当电池电压达到充电上限电压时，检查电池保护电路是否动作。</w:t>
      </w:r>
    </w:p>
    <w:p w:rsidR="005C276C" w:rsidRDefault="00003331">
      <w:pPr>
        <w:pStyle w:val="ab"/>
        <w:spacing w:before="156" w:after="156"/>
      </w:pPr>
      <w:bookmarkStart w:id="1044" w:name="_Toc425416307"/>
      <w:bookmarkStart w:id="1045" w:name="_Toc427679431"/>
      <w:bookmarkStart w:id="1046" w:name="_Toc435013097"/>
      <w:bookmarkStart w:id="1047" w:name="_Toc444261174"/>
      <w:r>
        <w:rPr>
          <w:rFonts w:hint="eastAsia"/>
        </w:rPr>
        <w:t>循环寿命</w:t>
      </w:r>
      <w:bookmarkEnd w:id="1044"/>
      <w:bookmarkEnd w:id="1045"/>
      <w:bookmarkEnd w:id="1046"/>
      <w:bookmarkEnd w:id="1047"/>
    </w:p>
    <w:p w:rsidR="005C276C" w:rsidRDefault="00003331">
      <w:pPr>
        <w:pStyle w:val="afff2"/>
      </w:pPr>
      <w:r>
        <w:rPr>
          <w:rFonts w:hint="eastAsia"/>
        </w:rPr>
        <w:t>将快速充电电池按照以下步骤进行试验。</w:t>
      </w:r>
    </w:p>
    <w:p w:rsidR="005C276C" w:rsidRDefault="00003331">
      <w:pPr>
        <w:ind w:firstLineChars="200" w:firstLine="420"/>
      </w:pPr>
      <w:r>
        <w:rPr>
          <w:rFonts w:hint="eastAsia"/>
        </w:rPr>
        <w:t>1</w:t>
      </w:r>
      <w:r>
        <w:rPr>
          <w:rFonts w:hint="eastAsia"/>
        </w:rPr>
        <w:t>）</w:t>
      </w:r>
      <w:r>
        <w:t>用卡尺测量电池的厚度并记录</w:t>
      </w:r>
      <w:r>
        <w:rPr>
          <w:rFonts w:hint="eastAsia"/>
        </w:rPr>
        <w:t>；</w:t>
      </w:r>
    </w:p>
    <w:p w:rsidR="005C276C" w:rsidRDefault="00003331">
      <w:pPr>
        <w:ind w:firstLineChars="200" w:firstLine="420"/>
      </w:pPr>
      <w:r>
        <w:rPr>
          <w:rFonts w:hint="eastAsia"/>
        </w:rPr>
        <w:t>2</w:t>
      </w:r>
      <w:r>
        <w:rPr>
          <w:rFonts w:hint="eastAsia"/>
        </w:rPr>
        <w:t>）</w:t>
      </w:r>
      <w:r>
        <w:t>将快速充电电池按照制造商规定的方法放完电</w:t>
      </w:r>
      <w:r>
        <w:rPr>
          <w:rFonts w:hint="eastAsia"/>
        </w:rPr>
        <w:t>；</w:t>
      </w:r>
    </w:p>
    <w:p w:rsidR="005C276C" w:rsidRDefault="00003331">
      <w:pPr>
        <w:ind w:firstLineChars="200" w:firstLine="420"/>
      </w:pPr>
      <w:r>
        <w:rPr>
          <w:rFonts w:hint="eastAsia"/>
        </w:rPr>
        <w:t>3</w:t>
      </w:r>
      <w:r>
        <w:rPr>
          <w:rFonts w:hint="eastAsia"/>
        </w:rPr>
        <w:t>）将其</w:t>
      </w:r>
      <w:r>
        <w:t>放置在</w:t>
      </w:r>
      <w:r>
        <w:rPr>
          <w:rFonts w:hint="eastAsia"/>
        </w:rPr>
        <w:t>制造商规定的电池温度下限的环境中，待电池温度达到环境温度并保持稳定；</w:t>
      </w:r>
    </w:p>
    <w:p w:rsidR="005C276C" w:rsidRDefault="00003331">
      <w:pPr>
        <w:ind w:firstLineChars="200" w:firstLine="420"/>
      </w:pPr>
      <w:r>
        <w:rPr>
          <w:rFonts w:hint="eastAsia"/>
        </w:rPr>
        <w:t>4</w:t>
      </w:r>
      <w:r>
        <w:rPr>
          <w:rFonts w:hint="eastAsia"/>
        </w:rPr>
        <w:t>）按照制造商推荐的快速充电方式对被测电池充电至饱和状态。</w:t>
      </w:r>
    </w:p>
    <w:p w:rsidR="005C276C" w:rsidRDefault="00003331">
      <w:pPr>
        <w:ind w:firstLineChars="200" w:firstLine="420"/>
      </w:pPr>
      <w:r>
        <w:rPr>
          <w:rFonts w:hint="eastAsia"/>
        </w:rPr>
        <w:t>5</w:t>
      </w:r>
      <w:r>
        <w:rPr>
          <w:rFonts w:hint="eastAsia"/>
        </w:rPr>
        <w:t>）重复步骤</w:t>
      </w:r>
      <w:r>
        <w:rPr>
          <w:rFonts w:hint="eastAsia"/>
        </w:rPr>
        <w:t>2)</w:t>
      </w:r>
      <w:r>
        <w:rPr>
          <w:rFonts w:hint="eastAsia"/>
        </w:rPr>
        <w:t>至</w:t>
      </w:r>
      <w:r>
        <w:rPr>
          <w:rFonts w:hint="eastAsia"/>
        </w:rPr>
        <w:t>4) 600</w:t>
      </w:r>
      <w:r>
        <w:rPr>
          <w:rFonts w:hint="eastAsia"/>
        </w:rPr>
        <w:t>次；</w:t>
      </w:r>
    </w:p>
    <w:p w:rsidR="005C276C" w:rsidRDefault="00003331">
      <w:pPr>
        <w:ind w:firstLineChars="200" w:firstLine="420"/>
      </w:pPr>
      <w:r>
        <w:rPr>
          <w:rFonts w:hint="eastAsia"/>
        </w:rPr>
        <w:t>6</w:t>
      </w:r>
      <w:r>
        <w:rPr>
          <w:rFonts w:hint="eastAsia"/>
        </w:rPr>
        <w:t>）将电池置于室温下，按照制造商规定的方法进行放电，记录放电容量，计算容量保持率是否达到</w:t>
      </w:r>
      <w:r>
        <w:rPr>
          <w:rFonts w:hint="eastAsia"/>
        </w:rPr>
        <w:t>80%</w:t>
      </w:r>
      <w:r>
        <w:rPr>
          <w:rFonts w:hint="eastAsia"/>
        </w:rPr>
        <w:t>以上。</w:t>
      </w:r>
    </w:p>
    <w:p w:rsidR="005C276C" w:rsidRDefault="00003331">
      <w:pPr>
        <w:ind w:firstLineChars="200" w:firstLine="420"/>
      </w:pPr>
      <w:r>
        <w:rPr>
          <w:rFonts w:hint="eastAsia"/>
        </w:rPr>
        <w:t>7</w:t>
      </w:r>
      <w:r>
        <w:rPr>
          <w:rFonts w:hint="eastAsia"/>
        </w:rPr>
        <w:t>）将电池置于室温下，用卡尺测量此时电池的厚度，按照最大厚度点进行测量。计算厚度膨胀是否超过</w:t>
      </w:r>
      <w:r>
        <w:rPr>
          <w:rFonts w:hint="eastAsia"/>
        </w:rPr>
        <w:t>8%</w:t>
      </w:r>
      <w:r>
        <w:rPr>
          <w:rFonts w:hint="eastAsia"/>
        </w:rPr>
        <w:t>。</w:t>
      </w:r>
    </w:p>
    <w:p w:rsidR="005C276C" w:rsidRDefault="00003331">
      <w:pPr>
        <w:ind w:firstLineChars="200" w:firstLine="420"/>
      </w:pPr>
      <w:r>
        <w:t>完成后</w:t>
      </w:r>
      <w:r>
        <w:rPr>
          <w:rFonts w:hint="eastAsia"/>
        </w:rPr>
        <w:t>，</w:t>
      </w:r>
      <w:r>
        <w:t>另取一块电池</w:t>
      </w:r>
      <w:r>
        <w:rPr>
          <w:rFonts w:hint="eastAsia"/>
        </w:rPr>
        <w:t>，</w:t>
      </w:r>
      <w:r>
        <w:t>将</w:t>
      </w:r>
      <w:r>
        <w:rPr>
          <w:rFonts w:hint="eastAsia"/>
        </w:rPr>
        <w:t>3)</w:t>
      </w:r>
      <w:r>
        <w:rPr>
          <w:rFonts w:hint="eastAsia"/>
        </w:rPr>
        <w:t>步骤中环境温度设置为温度上限，重复上述步骤</w:t>
      </w:r>
      <w:r>
        <w:rPr>
          <w:rFonts w:hint="eastAsia"/>
        </w:rPr>
        <w:t>1)</w:t>
      </w:r>
      <w:r>
        <w:rPr>
          <w:rFonts w:hint="eastAsia"/>
        </w:rPr>
        <w:t>至</w:t>
      </w:r>
      <w:r>
        <w:rPr>
          <w:rFonts w:hint="eastAsia"/>
        </w:rPr>
        <w:t>7)</w:t>
      </w:r>
      <w:r>
        <w:rPr>
          <w:rFonts w:hint="eastAsia"/>
        </w:rPr>
        <w:t>。</w:t>
      </w:r>
    </w:p>
    <w:p w:rsidR="005C276C" w:rsidRDefault="00003331">
      <w:pPr>
        <w:pStyle w:val="ab"/>
        <w:spacing w:before="156" w:after="156"/>
      </w:pPr>
      <w:bookmarkStart w:id="1048" w:name="_Toc425416308"/>
      <w:bookmarkStart w:id="1049" w:name="_Toc427679432"/>
      <w:bookmarkStart w:id="1050" w:name="_Toc435013098"/>
      <w:bookmarkStart w:id="1051" w:name="_Toc444261175"/>
      <w:r>
        <w:rPr>
          <w:rFonts w:hint="eastAsia"/>
        </w:rPr>
        <w:t>容量要求</w:t>
      </w:r>
      <w:bookmarkEnd w:id="1048"/>
      <w:bookmarkEnd w:id="1049"/>
      <w:bookmarkEnd w:id="1050"/>
      <w:bookmarkEnd w:id="1051"/>
    </w:p>
    <w:p w:rsidR="005C276C" w:rsidRDefault="00003331">
      <w:pPr>
        <w:pStyle w:val="afff2"/>
      </w:pPr>
      <w:r>
        <w:t>将快速充电电池按照制造商规定的方法充满电</w:t>
      </w:r>
      <w:r>
        <w:rPr>
          <w:rFonts w:hint="eastAsia"/>
        </w:rPr>
        <w:t>，</w:t>
      </w:r>
      <w:r>
        <w:t>搁置</w:t>
      </w:r>
      <w:r>
        <w:rPr>
          <w:rFonts w:hint="eastAsia"/>
        </w:rPr>
        <w:t>10min，再按照制造商规定的放电方法放电，测量并记录放电时所提供的容量。</w:t>
      </w:r>
    </w:p>
    <w:p w:rsidR="005C276C" w:rsidRDefault="00003331">
      <w:pPr>
        <w:pStyle w:val="afff2"/>
      </w:pPr>
      <w:r>
        <w:rPr>
          <w:rFonts w:hint="eastAsia"/>
        </w:rPr>
        <w:t>当对容量测试结果有异议时，可依据23</w:t>
      </w:r>
      <w:r>
        <w:rPr>
          <w:rFonts w:hAnsi="宋体" w:hint="eastAsia"/>
        </w:rPr>
        <w:t>℃±</w:t>
      </w:r>
      <w:r>
        <w:rPr>
          <w:rFonts w:hint="eastAsia"/>
        </w:rPr>
        <w:t>2</w:t>
      </w:r>
      <w:r>
        <w:rPr>
          <w:rFonts w:hAnsi="宋体" w:hint="eastAsia"/>
        </w:rPr>
        <w:t>℃</w:t>
      </w:r>
      <w:r>
        <w:rPr>
          <w:rFonts w:hint="eastAsia"/>
        </w:rPr>
        <w:t>的环境温度作为仲裁条件重新测试。</w:t>
      </w:r>
    </w:p>
    <w:p w:rsidR="005C276C" w:rsidRDefault="00003331">
      <w:pPr>
        <w:pStyle w:val="ab"/>
        <w:spacing w:before="156" w:after="156"/>
      </w:pPr>
      <w:bookmarkStart w:id="1052" w:name="_Toc425416309"/>
      <w:bookmarkStart w:id="1053" w:name="_Toc427679433"/>
      <w:bookmarkStart w:id="1054" w:name="_Toc435013099"/>
      <w:bookmarkStart w:id="1055" w:name="_Toc444261176"/>
      <w:r>
        <w:rPr>
          <w:rFonts w:hint="eastAsia"/>
        </w:rPr>
        <w:t>高温存储</w:t>
      </w:r>
      <w:bookmarkEnd w:id="1052"/>
      <w:bookmarkEnd w:id="1053"/>
      <w:bookmarkEnd w:id="1054"/>
      <w:bookmarkEnd w:id="1055"/>
    </w:p>
    <w:p w:rsidR="005C276C" w:rsidRDefault="00003331">
      <w:pPr>
        <w:pStyle w:val="afff2"/>
        <w:rPr>
          <w:rFonts w:hAnsi="宋体"/>
        </w:rPr>
      </w:pPr>
      <w:r>
        <w:rPr>
          <w:rFonts w:hint="eastAsia"/>
        </w:rPr>
        <w:t>将快速充电电池按照制造商规定的方法充满电后，</w:t>
      </w:r>
      <w:r>
        <w:t>用卡尺测量电池的厚度并记录</w:t>
      </w:r>
      <w:r>
        <w:rPr>
          <w:rFonts w:hint="eastAsia"/>
        </w:rPr>
        <w:t>。将电池放置于60</w:t>
      </w:r>
      <w:r>
        <w:rPr>
          <w:rFonts w:hAnsi="宋体" w:hint="eastAsia"/>
        </w:rPr>
        <w:t>℃±</w:t>
      </w:r>
      <w:r>
        <w:rPr>
          <w:rFonts w:hint="eastAsia"/>
        </w:rPr>
        <w:t>2</w:t>
      </w:r>
      <w:r>
        <w:rPr>
          <w:rFonts w:hAnsi="宋体" w:hint="eastAsia"/>
        </w:rPr>
        <w:t>℃</w:t>
      </w:r>
      <w:r>
        <w:rPr>
          <w:rFonts w:hint="eastAsia"/>
        </w:rPr>
        <w:t>的环境中，待电池温度达到60</w:t>
      </w:r>
      <w:r>
        <w:rPr>
          <w:rFonts w:hAnsi="宋体" w:hint="eastAsia"/>
        </w:rPr>
        <w:t>℃±</w:t>
      </w:r>
      <w:r>
        <w:rPr>
          <w:rFonts w:hint="eastAsia"/>
        </w:rPr>
        <w:t>2</w:t>
      </w:r>
      <w:r>
        <w:rPr>
          <w:rFonts w:hAnsi="宋体" w:hint="eastAsia"/>
        </w:rPr>
        <w:t>℃后并保持稳定后，保持</w:t>
      </w:r>
      <w:r w:rsidR="00CA6843">
        <w:rPr>
          <w:rFonts w:hAnsi="宋体" w:hint="eastAsia"/>
        </w:rPr>
        <w:t>7</w:t>
      </w:r>
      <w:r>
        <w:rPr>
          <w:rFonts w:hAnsi="宋体" w:hint="eastAsia"/>
        </w:rPr>
        <w:t>天。</w:t>
      </w:r>
    </w:p>
    <w:p w:rsidR="005C276C" w:rsidRDefault="00003331">
      <w:pPr>
        <w:pStyle w:val="afff2"/>
      </w:pPr>
      <w:r>
        <w:rPr>
          <w:rFonts w:hAnsi="宋体" w:hint="eastAsia"/>
        </w:rPr>
        <w:t>待试验完成后，检查电池外观是否符合要求。用卡尺测量</w:t>
      </w:r>
      <w:r>
        <w:rPr>
          <w:rFonts w:hint="eastAsia"/>
        </w:rPr>
        <w:t>卡尺测量此时电池的厚度，按照最大厚度点进行测量。计算厚度膨胀是否超过</w:t>
      </w:r>
      <w:r w:rsidR="00CA6843">
        <w:rPr>
          <w:rFonts w:hint="eastAsia"/>
        </w:rPr>
        <w:t>10</w:t>
      </w:r>
      <w:r>
        <w:rPr>
          <w:rFonts w:hint="eastAsia"/>
        </w:rPr>
        <w:t>%。</w:t>
      </w:r>
    </w:p>
    <w:p w:rsidR="005C276C" w:rsidRDefault="00003331">
      <w:pPr>
        <w:pStyle w:val="ab"/>
        <w:spacing w:before="156" w:after="156"/>
      </w:pPr>
      <w:bookmarkStart w:id="1056" w:name="_Toc425416310"/>
      <w:bookmarkStart w:id="1057" w:name="_Toc427679434"/>
      <w:bookmarkStart w:id="1058" w:name="_Toc435013100"/>
      <w:bookmarkStart w:id="1059" w:name="_Toc444261177"/>
      <w:r>
        <w:rPr>
          <w:rFonts w:hint="eastAsia"/>
        </w:rPr>
        <w:t>安全要求</w:t>
      </w:r>
      <w:bookmarkEnd w:id="1056"/>
      <w:bookmarkEnd w:id="1057"/>
      <w:bookmarkEnd w:id="1058"/>
      <w:bookmarkEnd w:id="1059"/>
    </w:p>
    <w:p w:rsidR="005C276C" w:rsidRDefault="00003331">
      <w:pPr>
        <w:pStyle w:val="afff2"/>
      </w:pPr>
      <w:r>
        <w:t>按照GB</w:t>
      </w:r>
      <w:r>
        <w:rPr>
          <w:rFonts w:hint="eastAsia"/>
        </w:rPr>
        <w:t>31241-2014便携式电子产品用锂离子电池和电池组的标准对</w:t>
      </w:r>
      <w:r>
        <w:t>快速充电电池逐项进行试验</w:t>
      </w:r>
      <w:r>
        <w:rPr>
          <w:rFonts w:hint="eastAsia"/>
        </w:rPr>
        <w:t>。</w:t>
      </w:r>
      <w:r>
        <w:t>检查是否满足要求</w:t>
      </w:r>
      <w:r>
        <w:rPr>
          <w:rFonts w:hint="eastAsia"/>
        </w:rPr>
        <w:t>。</w:t>
      </w:r>
    </w:p>
    <w:p w:rsidR="005C276C" w:rsidRPr="00562FF9" w:rsidRDefault="00003331">
      <w:pPr>
        <w:pStyle w:val="a9"/>
        <w:spacing w:before="312" w:after="312"/>
      </w:pPr>
      <w:bookmarkStart w:id="1060" w:name="_Toc427679435"/>
      <w:bookmarkStart w:id="1061" w:name="_Toc435013101"/>
      <w:bookmarkStart w:id="1062" w:name="_Toc435628473"/>
      <w:bookmarkStart w:id="1063" w:name="_Toc444261178"/>
      <w:bookmarkStart w:id="1064" w:name="_Toc444261225"/>
      <w:bookmarkStart w:id="1065" w:name="_Toc444589071"/>
      <w:r w:rsidRPr="00562FF9">
        <w:rPr>
          <w:rFonts w:hint="eastAsia"/>
        </w:rPr>
        <w:t>标识</w:t>
      </w:r>
      <w:r w:rsidR="00FE4034" w:rsidRPr="00562FF9">
        <w:rPr>
          <w:rFonts w:hint="eastAsia"/>
        </w:rPr>
        <w:t>和说明</w:t>
      </w:r>
      <w:r w:rsidRPr="00562FF9">
        <w:rPr>
          <w:rFonts w:hint="eastAsia"/>
        </w:rPr>
        <w:t>要求</w:t>
      </w:r>
      <w:bookmarkEnd w:id="997"/>
      <w:bookmarkEnd w:id="998"/>
      <w:bookmarkEnd w:id="999"/>
      <w:bookmarkEnd w:id="1000"/>
      <w:bookmarkEnd w:id="1001"/>
      <w:bookmarkEnd w:id="1002"/>
      <w:bookmarkEnd w:id="1003"/>
      <w:bookmarkEnd w:id="1004"/>
      <w:bookmarkEnd w:id="1005"/>
      <w:bookmarkEnd w:id="1006"/>
      <w:bookmarkEnd w:id="1007"/>
      <w:bookmarkEnd w:id="1033"/>
      <w:bookmarkEnd w:id="1034"/>
      <w:bookmarkEnd w:id="1035"/>
      <w:bookmarkEnd w:id="1060"/>
      <w:bookmarkEnd w:id="1061"/>
      <w:bookmarkEnd w:id="1062"/>
      <w:bookmarkEnd w:id="1063"/>
      <w:bookmarkEnd w:id="1064"/>
      <w:bookmarkEnd w:id="1065"/>
    </w:p>
    <w:p w:rsidR="00F95F88" w:rsidRDefault="00F95F88">
      <w:pPr>
        <w:pStyle w:val="afff2"/>
      </w:pPr>
    </w:p>
    <w:p w:rsidR="00F95F88" w:rsidRPr="007A0D03" w:rsidRDefault="00F95F88" w:rsidP="007A0D03">
      <w:pPr>
        <w:pStyle w:val="aa"/>
        <w:spacing w:before="156" w:after="156"/>
        <w:ind w:left="0"/>
      </w:pPr>
      <w:bookmarkStart w:id="1066" w:name="_Toc444589072"/>
      <w:r w:rsidRPr="007A0D03">
        <w:rPr>
          <w:rFonts w:hint="eastAsia"/>
        </w:rPr>
        <w:lastRenderedPageBreak/>
        <w:t>电池标识要求</w:t>
      </w:r>
      <w:bookmarkEnd w:id="1066"/>
    </w:p>
    <w:p w:rsidR="005C276C" w:rsidRDefault="00003331">
      <w:pPr>
        <w:pStyle w:val="afff2"/>
      </w:pPr>
      <w:r>
        <w:rPr>
          <w:rFonts w:hint="eastAsia"/>
        </w:rPr>
        <w:t>快速充电电池铭牌应标识额定（推荐）充电电流，额定（推荐）充电电流应能满足快速充电要求。</w:t>
      </w:r>
    </w:p>
    <w:p w:rsidR="00F95F88" w:rsidRPr="00F95F88" w:rsidRDefault="00F95F88" w:rsidP="007A0D03">
      <w:pPr>
        <w:pStyle w:val="aa"/>
        <w:spacing w:before="156" w:after="156"/>
        <w:ind w:left="0"/>
      </w:pPr>
      <w:bookmarkStart w:id="1067" w:name="_Toc444589073"/>
      <w:r>
        <w:rPr>
          <w:rFonts w:hint="eastAsia"/>
        </w:rPr>
        <w:t>充电器和终端标识要求</w:t>
      </w:r>
      <w:bookmarkEnd w:id="1067"/>
    </w:p>
    <w:p w:rsidR="00650201" w:rsidRDefault="00C97DE5">
      <w:pPr>
        <w:pStyle w:val="afff2"/>
      </w:pPr>
      <w:r>
        <w:rPr>
          <w:rFonts w:hint="eastAsia"/>
        </w:rPr>
        <w:t>快速充电器</w:t>
      </w:r>
      <w:r w:rsidR="00D92E81">
        <w:rPr>
          <w:rFonts w:hint="eastAsia"/>
        </w:rPr>
        <w:t>和终端</w:t>
      </w:r>
      <w:r>
        <w:rPr>
          <w:rFonts w:hint="eastAsia"/>
        </w:rPr>
        <w:t>应标注所兼容的快充协议。例如，一个兼容</w:t>
      </w:r>
      <w:r w:rsidR="00C942C5">
        <w:rPr>
          <w:rFonts w:hint="eastAsia"/>
        </w:rPr>
        <w:t>FB</w:t>
      </w:r>
      <w:r>
        <w:rPr>
          <w:rFonts w:hint="eastAsia"/>
        </w:rPr>
        <w:t>和</w:t>
      </w:r>
      <w:r w:rsidR="00C942C5">
        <w:rPr>
          <w:rFonts w:hint="eastAsia"/>
        </w:rPr>
        <w:t>FC</w:t>
      </w:r>
      <w:r>
        <w:rPr>
          <w:rFonts w:hint="eastAsia"/>
        </w:rPr>
        <w:t>协议的充电器应标识“</w:t>
      </w:r>
      <w:r w:rsidR="00C942C5">
        <w:rPr>
          <w:rFonts w:hint="eastAsia"/>
        </w:rPr>
        <w:t>FB</w:t>
      </w:r>
      <w:r w:rsidR="00FE4034">
        <w:rPr>
          <w:rFonts w:hint="eastAsia"/>
        </w:rPr>
        <w:t>B</w:t>
      </w:r>
      <w:r>
        <w:rPr>
          <w:rFonts w:hint="eastAsia"/>
        </w:rPr>
        <w:t>”。</w:t>
      </w:r>
      <w:r w:rsidR="00D92E81">
        <w:rPr>
          <w:rFonts w:hint="eastAsia"/>
        </w:rPr>
        <w:t>充电器</w:t>
      </w:r>
      <w:r w:rsidR="004E7DCB">
        <w:rPr>
          <w:rFonts w:hint="eastAsia"/>
        </w:rPr>
        <w:t>建议</w:t>
      </w:r>
      <w:r w:rsidR="00D92E81">
        <w:rPr>
          <w:rFonts w:hint="eastAsia"/>
        </w:rPr>
        <w:t>标识在铭牌上，终端应在</w:t>
      </w:r>
      <w:r w:rsidR="00562FF9">
        <w:rPr>
          <w:rFonts w:hint="eastAsia"/>
        </w:rPr>
        <w:t>产品使用说明</w:t>
      </w:r>
      <w:r w:rsidR="00D92E81">
        <w:rPr>
          <w:rFonts w:hint="eastAsia"/>
        </w:rPr>
        <w:t>中或机身的合适位置标识。</w:t>
      </w:r>
    </w:p>
    <w:p w:rsidR="00F95F88" w:rsidRPr="00F95F88" w:rsidRDefault="00F95F88" w:rsidP="007A0D03">
      <w:pPr>
        <w:pStyle w:val="aa"/>
        <w:spacing w:before="156" w:after="156"/>
        <w:ind w:left="0"/>
      </w:pPr>
      <w:bookmarkStart w:id="1068" w:name="_Toc444589074"/>
      <w:r>
        <w:rPr>
          <w:rFonts w:hint="eastAsia"/>
        </w:rPr>
        <w:t>终端说明书要求</w:t>
      </w:r>
      <w:bookmarkEnd w:id="1068"/>
    </w:p>
    <w:p w:rsidR="00733F4A" w:rsidRDefault="00173289" w:rsidP="003B3234">
      <w:pPr>
        <w:pStyle w:val="afff2"/>
      </w:pPr>
      <w:r>
        <w:rPr>
          <w:rFonts w:hint="eastAsia"/>
        </w:rPr>
        <w:t>快速充电终端应在</w:t>
      </w:r>
      <w:r w:rsidR="00562FF9">
        <w:rPr>
          <w:rFonts w:hint="eastAsia"/>
        </w:rPr>
        <w:t>产品使用说明</w:t>
      </w:r>
      <w:r>
        <w:rPr>
          <w:rFonts w:hint="eastAsia"/>
        </w:rPr>
        <w:t>中告知消费者自身符合的快充协议类型，并指导消费者如何选择快充适配器</w:t>
      </w:r>
      <w:r w:rsidR="00453D65">
        <w:rPr>
          <w:rFonts w:hint="eastAsia"/>
        </w:rPr>
        <w:t>以</w:t>
      </w:r>
      <w:r>
        <w:rPr>
          <w:rFonts w:hint="eastAsia"/>
        </w:rPr>
        <w:t>达到最佳充电效果。例如，告知消费者</w:t>
      </w:r>
      <w:r w:rsidR="00453D65">
        <w:rPr>
          <w:rFonts w:hint="eastAsia"/>
        </w:rPr>
        <w:t>所需</w:t>
      </w:r>
      <w:r>
        <w:rPr>
          <w:rFonts w:hint="eastAsia"/>
        </w:rPr>
        <w:t>充电器的快充协议类型和功率要求等。</w:t>
      </w:r>
    </w:p>
    <w:p w:rsidR="008B532D" w:rsidRDefault="008B532D" w:rsidP="00733F4A">
      <w:pPr>
        <w:pStyle w:val="afff2"/>
        <w:rPr>
          <w:ins w:id="1069" w:author="徐春莹" w:date="2016-07-04T11:04:00Z"/>
        </w:rPr>
      </w:pPr>
    </w:p>
    <w:p w:rsidR="00A02A26" w:rsidRDefault="00A02A26" w:rsidP="00A02A26">
      <w:pPr>
        <w:pStyle w:val="af"/>
        <w:rPr>
          <w:ins w:id="1070" w:author="徐春莹" w:date="2016-07-04T11:04:00Z"/>
        </w:rPr>
        <w:pPrChange w:id="1071" w:author="徐春莹" w:date="2016-07-04T11:04:00Z">
          <w:pPr>
            <w:pStyle w:val="afff2"/>
          </w:pPr>
        </w:pPrChange>
      </w:pPr>
    </w:p>
    <w:p w:rsidR="00A02A26" w:rsidRDefault="00A02A26" w:rsidP="00A02A26">
      <w:pPr>
        <w:pStyle w:val="af8"/>
        <w:rPr>
          <w:ins w:id="1072" w:author="徐春莹" w:date="2016-07-04T11:04:00Z"/>
        </w:rPr>
        <w:pPrChange w:id="1073" w:author="徐春莹" w:date="2016-07-04T11:04:00Z">
          <w:pPr>
            <w:pStyle w:val="afff2"/>
          </w:pPr>
        </w:pPrChange>
      </w:pPr>
    </w:p>
    <w:p w:rsidR="00A81333" w:rsidRDefault="008B532D" w:rsidP="00A81333">
      <w:pPr>
        <w:pStyle w:val="afb"/>
      </w:pPr>
      <w:r>
        <w:br/>
      </w:r>
      <w:r>
        <w:rPr>
          <w:rFonts w:hint="eastAsia"/>
        </w:rPr>
        <w:t>（规范性附录）</w:t>
      </w:r>
      <w:r>
        <w:br/>
      </w:r>
      <w:r>
        <w:rPr>
          <w:rFonts w:hint="eastAsia"/>
        </w:rPr>
        <w:t>基于适配器、线缆和终端全部采用USB C型接口的快速充电系统协议</w:t>
      </w:r>
    </w:p>
    <w:p w:rsidR="008B532D" w:rsidRDefault="008B532D" w:rsidP="008B532D">
      <w:pPr>
        <w:pStyle w:val="afff2"/>
      </w:pPr>
      <w:r>
        <w:rPr>
          <w:rFonts w:hint="eastAsia"/>
        </w:rPr>
        <w:t>该协议是在USB C 型接口物理基础上建立的适配器与终端实施充电过程的通信协议，通信协议的通道建立在USB C 型的 CC</w:t>
      </w:r>
      <w:r>
        <w:t>1</w:t>
      </w:r>
      <w:r>
        <w:rPr>
          <w:rFonts w:hint="eastAsia"/>
        </w:rPr>
        <w:t>、CC2</w:t>
      </w:r>
      <w:r>
        <w:t xml:space="preserve"> </w:t>
      </w:r>
      <w:r>
        <w:rPr>
          <w:rFonts w:hint="eastAsia"/>
        </w:rPr>
        <w:t>Pin上，可以实现适配器与终端在充电过程中实时通信协商，以保证充电安全和</w:t>
      </w:r>
      <w:ins w:id="1074" w:author="徐春莹" w:date="2016-10-13T16:17:00Z">
        <w:r w:rsidR="00A74633">
          <w:rPr>
            <w:rFonts w:hint="eastAsia"/>
          </w:rPr>
          <w:t>提高</w:t>
        </w:r>
        <w:r w:rsidR="005E7728">
          <w:rPr>
            <w:rFonts w:hint="eastAsia"/>
          </w:rPr>
          <w:t>充电</w:t>
        </w:r>
        <w:r w:rsidR="005E7728">
          <w:rPr>
            <w:rFonts w:hint="eastAsia"/>
          </w:rPr>
          <w:t>速率</w:t>
        </w:r>
      </w:ins>
      <w:del w:id="1075" w:author="徐春莹" w:date="2016-10-13T16:17:00Z">
        <w:r w:rsidDel="005E7728">
          <w:rPr>
            <w:rFonts w:hint="eastAsia"/>
          </w:rPr>
          <w:delText>提高效率</w:delText>
        </w:r>
      </w:del>
      <w:r>
        <w:rPr>
          <w:rFonts w:hint="eastAsia"/>
        </w:rPr>
        <w:t>。该协议主体以USB IF PD 3.0 相一致。该协议应具有</w:t>
      </w:r>
      <w:del w:id="1076" w:author="徐春莹" w:date="2016-10-13T16:38:00Z">
        <w:r w:rsidDel="006320EA">
          <w:rPr>
            <w:rFonts w:hint="eastAsia"/>
          </w:rPr>
          <w:delText>一下</w:delText>
        </w:r>
      </w:del>
      <w:ins w:id="1077" w:author="徐春莹" w:date="2016-10-13T16:38:00Z">
        <w:r w:rsidR="006320EA">
          <w:rPr>
            <w:rFonts w:hint="eastAsia"/>
          </w:rPr>
          <w:t>以下</w:t>
        </w:r>
      </w:ins>
      <w:r>
        <w:rPr>
          <w:rFonts w:hint="eastAsia"/>
        </w:rPr>
        <w:t>功能和能力：</w:t>
      </w:r>
    </w:p>
    <w:p w:rsidR="008B532D" w:rsidRDefault="008B532D" w:rsidP="008B532D">
      <w:pPr>
        <w:pStyle w:val="afff2"/>
        <w:numPr>
          <w:ilvl w:val="0"/>
          <w:numId w:val="35"/>
        </w:numPr>
        <w:ind w:firstLineChars="0"/>
      </w:pPr>
      <w:r>
        <w:rPr>
          <w:rFonts w:hint="eastAsia"/>
        </w:rPr>
        <w:t>具有通过提高充电电压提升</w:t>
      </w:r>
      <w:del w:id="1078" w:author="徐春莹" w:date="2016-10-13T16:16:00Z">
        <w:r w:rsidDel="005E7728">
          <w:rPr>
            <w:rFonts w:hint="eastAsia"/>
          </w:rPr>
          <w:delText>充电效率</w:delText>
        </w:r>
      </w:del>
      <w:ins w:id="1079" w:author="徐春莹" w:date="2016-10-13T16:16:00Z">
        <w:r w:rsidR="005E7728">
          <w:rPr>
            <w:rFonts w:hint="eastAsia"/>
          </w:rPr>
          <w:t>充电</w:t>
        </w:r>
        <w:r w:rsidR="005E7728">
          <w:rPr>
            <w:rFonts w:hint="eastAsia"/>
          </w:rPr>
          <w:t>速率</w:t>
        </w:r>
      </w:ins>
      <w:r>
        <w:rPr>
          <w:rFonts w:hint="eastAsia"/>
        </w:rPr>
        <w:t>的能力（</w:t>
      </w:r>
      <w:r w:rsidRPr="005558A7">
        <w:rPr>
          <w:rFonts w:hint="eastAsia"/>
        </w:rPr>
        <w:t>Ⅰ型快速充电</w:t>
      </w:r>
      <w:r>
        <w:rPr>
          <w:rFonts w:hint="eastAsia"/>
        </w:rPr>
        <w:t>模式）；</w:t>
      </w:r>
    </w:p>
    <w:p w:rsidR="008B532D" w:rsidRDefault="008B532D" w:rsidP="008B532D">
      <w:pPr>
        <w:pStyle w:val="afff2"/>
        <w:numPr>
          <w:ilvl w:val="0"/>
          <w:numId w:val="35"/>
        </w:numPr>
        <w:ind w:firstLineChars="0"/>
      </w:pPr>
      <w:r>
        <w:rPr>
          <w:rFonts w:hint="eastAsia"/>
        </w:rPr>
        <w:t>具有通过加大充电电流提升</w:t>
      </w:r>
      <w:ins w:id="1080" w:author="徐春莹" w:date="2016-10-13T16:17:00Z">
        <w:r w:rsidR="005E7728">
          <w:rPr>
            <w:rFonts w:hint="eastAsia"/>
          </w:rPr>
          <w:t>充电</w:t>
        </w:r>
        <w:r w:rsidR="005E7728">
          <w:rPr>
            <w:rFonts w:hint="eastAsia"/>
          </w:rPr>
          <w:t>速率</w:t>
        </w:r>
      </w:ins>
      <w:del w:id="1081" w:author="徐春莹" w:date="2016-10-13T16:17:00Z">
        <w:r w:rsidDel="005E7728">
          <w:rPr>
            <w:rFonts w:hint="eastAsia"/>
          </w:rPr>
          <w:delText>充电效率</w:delText>
        </w:r>
      </w:del>
      <w:r>
        <w:rPr>
          <w:rFonts w:hint="eastAsia"/>
        </w:rPr>
        <w:t>的能力（</w:t>
      </w:r>
      <w:r w:rsidRPr="005558A7">
        <w:rPr>
          <w:rFonts w:hint="eastAsia"/>
        </w:rPr>
        <w:t>ⅠⅠ型快速充电</w:t>
      </w:r>
      <w:r>
        <w:rPr>
          <w:rFonts w:hint="eastAsia"/>
        </w:rPr>
        <w:t>模式）；</w:t>
      </w:r>
    </w:p>
    <w:p w:rsidR="008B532D" w:rsidRDefault="008B532D" w:rsidP="008B532D">
      <w:pPr>
        <w:pStyle w:val="afff2"/>
        <w:numPr>
          <w:ilvl w:val="0"/>
          <w:numId w:val="35"/>
        </w:numPr>
        <w:ind w:firstLineChars="0"/>
      </w:pPr>
      <w:r>
        <w:rPr>
          <w:rFonts w:hint="eastAsia"/>
        </w:rPr>
        <w:t>适配器可以在充电过程中根据终端的请求，随时改变</w:t>
      </w:r>
      <w:ins w:id="1082" w:author="徐春莹" w:date="2016-10-13T16:19:00Z">
        <w:r w:rsidR="009C4DE5">
          <w:rPr>
            <w:rFonts w:hint="eastAsia"/>
          </w:rPr>
          <w:t>适配器支持的</w:t>
        </w:r>
      </w:ins>
      <w:r>
        <w:rPr>
          <w:rFonts w:hint="eastAsia"/>
        </w:rPr>
        <w:t>充电模式；</w:t>
      </w:r>
    </w:p>
    <w:p w:rsidR="008B532D" w:rsidRDefault="008B532D" w:rsidP="008B532D">
      <w:pPr>
        <w:pStyle w:val="afff2"/>
        <w:numPr>
          <w:ilvl w:val="0"/>
          <w:numId w:val="35"/>
        </w:numPr>
        <w:ind w:firstLineChars="0"/>
      </w:pPr>
      <w:r>
        <w:rPr>
          <w:rFonts w:hint="eastAsia"/>
        </w:rPr>
        <w:t>具有更细致的安全机制；</w:t>
      </w:r>
    </w:p>
    <w:p w:rsidR="008B532D" w:rsidRDefault="008B532D" w:rsidP="008B532D">
      <w:pPr>
        <w:pStyle w:val="afff2"/>
        <w:numPr>
          <w:ilvl w:val="0"/>
          <w:numId w:val="35"/>
        </w:numPr>
        <w:ind w:firstLineChars="0"/>
      </w:pPr>
      <w:r>
        <w:rPr>
          <w:rFonts w:hint="eastAsia"/>
        </w:rPr>
        <w:t>为满足特殊应用，该协议的架构中预留补充协议的空间，在特定的适配器和终端之间应用，且不影响特定适配器与非特定终端、特定终端与非特定适配器实施本协议主体的快充功能；</w:t>
      </w:r>
    </w:p>
    <w:p w:rsidR="008B532D" w:rsidRDefault="008B532D" w:rsidP="008B532D">
      <w:pPr>
        <w:pStyle w:val="afff2"/>
        <w:numPr>
          <w:ilvl w:val="0"/>
          <w:numId w:val="35"/>
        </w:numPr>
        <w:ind w:firstLineChars="0"/>
      </w:pPr>
      <w:r>
        <w:rPr>
          <w:rFonts w:hint="eastAsia"/>
        </w:rPr>
        <w:t>具有通过互联网对充电协议软件进行远程升级的功能，以不断提升该充电系统的性能和安全性。远程升级功能应具有较高的安全控制机制，以防止恶意行为。</w:t>
      </w:r>
    </w:p>
    <w:p w:rsidR="008B532D" w:rsidRDefault="008B532D" w:rsidP="008B532D">
      <w:pPr>
        <w:pStyle w:val="afff2"/>
        <w:ind w:left="420" w:firstLineChars="0" w:firstLine="0"/>
      </w:pPr>
      <w:r>
        <w:t>2.</w:t>
      </w:r>
      <w:r>
        <w:rPr>
          <w:rFonts w:hint="eastAsia"/>
        </w:rPr>
        <w:t>物理连接</w:t>
      </w:r>
    </w:p>
    <w:p w:rsidR="008B532D" w:rsidRDefault="008B532D" w:rsidP="008B532D">
      <w:pPr>
        <w:pStyle w:val="afff2"/>
        <w:ind w:left="420" w:firstLineChars="0" w:firstLine="0"/>
      </w:pPr>
      <w:r>
        <w:rPr>
          <w:rFonts w:hint="eastAsia"/>
        </w:rPr>
        <w:t>（连接图和表述）</w:t>
      </w:r>
    </w:p>
    <w:p w:rsidR="008B532D" w:rsidRDefault="008B532D" w:rsidP="008B532D">
      <w:pPr>
        <w:pStyle w:val="afff2"/>
        <w:ind w:left="420" w:firstLineChars="0" w:firstLine="0"/>
      </w:pPr>
      <w:r>
        <w:rPr>
          <w:rFonts w:hint="eastAsia"/>
        </w:rPr>
        <w:t>3.主体协议</w:t>
      </w:r>
    </w:p>
    <w:p w:rsidR="008B532D" w:rsidRDefault="008B532D" w:rsidP="008B532D">
      <w:pPr>
        <w:pStyle w:val="afff2"/>
        <w:ind w:left="420" w:firstLineChars="0" w:firstLine="0"/>
      </w:pPr>
      <w:r>
        <w:rPr>
          <w:rFonts w:hint="eastAsia"/>
        </w:rPr>
        <w:t>（见PD 3.0）</w:t>
      </w:r>
    </w:p>
    <w:p w:rsidR="008B532D" w:rsidRDefault="008B532D" w:rsidP="008B532D">
      <w:pPr>
        <w:pStyle w:val="afff2"/>
        <w:ind w:left="420" w:firstLineChars="0" w:firstLine="0"/>
      </w:pPr>
      <w:r>
        <w:t>4.</w:t>
      </w:r>
      <w:r w:rsidRPr="00A03527">
        <w:rPr>
          <w:rFonts w:hint="eastAsia"/>
        </w:rPr>
        <w:t xml:space="preserve"> </w:t>
      </w:r>
      <w:r w:rsidRPr="005558A7">
        <w:rPr>
          <w:rFonts w:hint="eastAsia"/>
        </w:rPr>
        <w:t>Ⅰ型快速充电</w:t>
      </w:r>
      <w:r>
        <w:rPr>
          <w:rFonts w:hint="eastAsia"/>
        </w:rPr>
        <w:t>模式</w:t>
      </w:r>
    </w:p>
    <w:p w:rsidR="008B532D" w:rsidRDefault="008B532D" w:rsidP="008B532D">
      <w:pPr>
        <w:pStyle w:val="afff2"/>
        <w:ind w:left="420" w:firstLineChars="0" w:firstLine="0"/>
      </w:pPr>
      <w:r>
        <w:rPr>
          <w:rFonts w:hint="eastAsia"/>
        </w:rPr>
        <w:t>（见PD 3.0）</w:t>
      </w:r>
    </w:p>
    <w:p w:rsidR="008B532D" w:rsidRDefault="008B532D" w:rsidP="008B532D">
      <w:pPr>
        <w:pStyle w:val="afff2"/>
        <w:ind w:left="420" w:firstLineChars="0" w:firstLine="0"/>
      </w:pPr>
      <w:r>
        <w:t xml:space="preserve">5. </w:t>
      </w:r>
      <w:r w:rsidRPr="005558A7">
        <w:rPr>
          <w:rFonts w:hint="eastAsia"/>
        </w:rPr>
        <w:t>ⅠⅠ型快速充电</w:t>
      </w:r>
      <w:r>
        <w:rPr>
          <w:rFonts w:hint="eastAsia"/>
        </w:rPr>
        <w:t>模式</w:t>
      </w:r>
    </w:p>
    <w:p w:rsidR="008B532D" w:rsidRDefault="008B532D" w:rsidP="008B532D">
      <w:pPr>
        <w:pStyle w:val="afff2"/>
        <w:ind w:left="420" w:firstLineChars="0" w:firstLine="0"/>
      </w:pPr>
      <w:r>
        <w:rPr>
          <w:rFonts w:hint="eastAsia"/>
        </w:rPr>
        <w:t>（补充PD 3.0）</w:t>
      </w:r>
    </w:p>
    <w:p w:rsidR="008B532D" w:rsidRDefault="008B532D" w:rsidP="008B532D">
      <w:pPr>
        <w:pStyle w:val="afff2"/>
        <w:ind w:left="420" w:firstLineChars="0" w:firstLine="0"/>
      </w:pPr>
      <w:r>
        <w:t xml:space="preserve">6. </w:t>
      </w:r>
      <w:r>
        <w:rPr>
          <w:rFonts w:hint="eastAsia"/>
        </w:rPr>
        <w:t>充电过程中的模式转换</w:t>
      </w:r>
    </w:p>
    <w:p w:rsidR="008B532D" w:rsidRDefault="008B532D" w:rsidP="008B532D">
      <w:pPr>
        <w:pStyle w:val="afff2"/>
        <w:ind w:left="420" w:firstLineChars="0" w:firstLine="0"/>
      </w:pPr>
      <w:r>
        <w:rPr>
          <w:rFonts w:hint="eastAsia"/>
        </w:rPr>
        <w:t>（补充PD 3.0）</w:t>
      </w:r>
    </w:p>
    <w:p w:rsidR="008B532D" w:rsidRDefault="008B532D" w:rsidP="008B532D">
      <w:pPr>
        <w:pStyle w:val="afff2"/>
        <w:ind w:left="420" w:firstLineChars="0" w:firstLine="0"/>
      </w:pPr>
      <w:r>
        <w:t xml:space="preserve">7. </w:t>
      </w:r>
      <w:r>
        <w:rPr>
          <w:rFonts w:hint="eastAsia"/>
        </w:rPr>
        <w:t>补充协议</w:t>
      </w:r>
    </w:p>
    <w:p w:rsidR="008B532D" w:rsidRDefault="008B532D" w:rsidP="008B532D">
      <w:pPr>
        <w:pStyle w:val="afff2"/>
        <w:ind w:left="420" w:firstLineChars="0" w:firstLine="0"/>
      </w:pPr>
      <w:r>
        <w:rPr>
          <w:rFonts w:hint="eastAsia"/>
        </w:rPr>
        <w:t>（补充PD 3.0，为编写补充协议作定义，同时提出补充协议的原则要求）</w:t>
      </w:r>
    </w:p>
    <w:p w:rsidR="008B532D" w:rsidRDefault="008B532D" w:rsidP="008B532D">
      <w:pPr>
        <w:pStyle w:val="afff2"/>
        <w:ind w:left="420" w:firstLineChars="0" w:firstLine="0"/>
      </w:pPr>
      <w:r>
        <w:t>8</w:t>
      </w:r>
      <w:r>
        <w:rPr>
          <w:rFonts w:hint="eastAsia"/>
        </w:rPr>
        <w:t>.</w:t>
      </w:r>
      <w:r>
        <w:t xml:space="preserve"> </w:t>
      </w:r>
      <w:r>
        <w:rPr>
          <w:rFonts w:hint="eastAsia"/>
        </w:rPr>
        <w:t>通信协议远程升级</w:t>
      </w:r>
    </w:p>
    <w:p w:rsidR="008B532D" w:rsidRDefault="008B532D" w:rsidP="008B532D">
      <w:pPr>
        <w:pStyle w:val="afff2"/>
        <w:ind w:left="420" w:firstLineChars="0" w:firstLine="0"/>
      </w:pPr>
      <w:r>
        <w:rPr>
          <w:rFonts w:hint="eastAsia"/>
        </w:rPr>
        <w:t>（补充PD 3.0，提出远程升级的基本流程）</w:t>
      </w:r>
    </w:p>
    <w:p w:rsidR="008B532D" w:rsidRDefault="008B532D" w:rsidP="008B532D">
      <w:pPr>
        <w:pStyle w:val="afff2"/>
        <w:ind w:left="420" w:firstLineChars="0" w:firstLine="300"/>
        <w:rPr>
          <w:sz w:val="15"/>
          <w:szCs w:val="15"/>
        </w:rPr>
      </w:pPr>
      <w:r w:rsidRPr="00FB2665">
        <w:rPr>
          <w:rFonts w:hint="eastAsia"/>
          <w:sz w:val="15"/>
          <w:szCs w:val="15"/>
        </w:rPr>
        <w:t>注：本次标准版本可以留一些内容先空着，等修订时再补充。</w:t>
      </w:r>
    </w:p>
    <w:p w:rsidR="008B532D" w:rsidRDefault="008B532D" w:rsidP="008B532D">
      <w:pPr>
        <w:pStyle w:val="afff2"/>
        <w:ind w:left="420" w:firstLineChars="0" w:firstLine="0"/>
      </w:pPr>
    </w:p>
    <w:p w:rsidR="00733F4A" w:rsidRPr="008B532D" w:rsidRDefault="008B532D" w:rsidP="008B532D">
      <w:pPr>
        <w:pStyle w:val="afff2"/>
      </w:pPr>
      <w:r>
        <w:rPr>
          <w:rFonts w:hint="eastAsia"/>
        </w:rPr>
        <w:t>（参考以上，修改以下部分，包括文字表述）</w:t>
      </w:r>
    </w:p>
    <w:p w:rsidR="003B3234" w:rsidRDefault="003B3234" w:rsidP="003B3234">
      <w:pPr>
        <w:pStyle w:val="af"/>
      </w:pPr>
    </w:p>
    <w:p w:rsidR="003B3234" w:rsidRDefault="003B3234" w:rsidP="003B3234">
      <w:pPr>
        <w:pStyle w:val="af8"/>
      </w:pPr>
    </w:p>
    <w:p w:rsidR="003B3234" w:rsidRDefault="003B3234" w:rsidP="003B3234">
      <w:pPr>
        <w:pStyle w:val="afb"/>
      </w:pPr>
      <w:r>
        <w:br/>
      </w:r>
      <w:r>
        <w:rPr>
          <w:rFonts w:hint="eastAsia"/>
        </w:rPr>
        <w:t>（规范性附录）</w:t>
      </w:r>
      <w:r>
        <w:br/>
      </w:r>
      <w:r w:rsidR="00C942C5">
        <w:rPr>
          <w:rFonts w:hint="eastAsia"/>
        </w:rPr>
        <w:t>FB</w:t>
      </w:r>
      <w:r w:rsidR="008B532D">
        <w:rPr>
          <w:rFonts w:hint="eastAsia"/>
        </w:rPr>
        <w:t>快充</w:t>
      </w:r>
      <w:r>
        <w:rPr>
          <w:rFonts w:hint="eastAsia"/>
        </w:rPr>
        <w:t>协议</w:t>
      </w:r>
    </w:p>
    <w:p w:rsidR="003B3234" w:rsidRDefault="003B3234" w:rsidP="003B3234">
      <w:pPr>
        <w:pStyle w:val="afc"/>
        <w:spacing w:before="312" w:after="312"/>
      </w:pPr>
      <w:r>
        <w:rPr>
          <w:rFonts w:hint="eastAsia"/>
        </w:rPr>
        <w:t>概述</w:t>
      </w:r>
    </w:p>
    <w:p w:rsidR="00563598" w:rsidDel="00E102AB" w:rsidRDefault="00563598">
      <w:pPr>
        <w:pStyle w:val="afff2"/>
        <w:ind w:left="420" w:firstLineChars="0" w:firstLine="0"/>
        <w:rPr>
          <w:del w:id="1083" w:author="徐春莹" w:date="2016-10-10T15:38:00Z"/>
        </w:rPr>
      </w:pPr>
    </w:p>
    <w:p w:rsidR="003B3234" w:rsidRPr="003B3234" w:rsidRDefault="00C942C5" w:rsidP="003B3234">
      <w:pPr>
        <w:pStyle w:val="afff2"/>
      </w:pPr>
      <w:r>
        <w:rPr>
          <w:rFonts w:hint="eastAsia"/>
        </w:rPr>
        <w:t>FB</w:t>
      </w:r>
      <w:r w:rsidR="003B3234" w:rsidRPr="003B3234">
        <w:rPr>
          <w:rFonts w:hint="eastAsia"/>
        </w:rPr>
        <w:t>协议</w:t>
      </w:r>
      <w:r w:rsidR="003B3234" w:rsidRPr="003B3234">
        <w:t>是运行在</w:t>
      </w:r>
      <w:r w:rsidR="003B3234" w:rsidRPr="003B3234">
        <w:rPr>
          <w:rFonts w:hint="eastAsia"/>
        </w:rPr>
        <w:t>终端和</w:t>
      </w:r>
      <w:r w:rsidR="003B3234" w:rsidRPr="003B3234">
        <w:t>充电器上</w:t>
      </w:r>
      <w:r w:rsidR="003B3234" w:rsidRPr="003B3234">
        <w:rPr>
          <w:rFonts w:hint="eastAsia"/>
        </w:rPr>
        <w:t>，</w:t>
      </w:r>
      <w:r w:rsidR="003B3234" w:rsidRPr="003B3234">
        <w:t>进行</w:t>
      </w:r>
      <w:r w:rsidR="003B3234" w:rsidRPr="003B3234">
        <w:rPr>
          <w:rFonts w:hint="eastAsia"/>
        </w:rPr>
        <w:t>快速</w:t>
      </w:r>
      <w:r w:rsidR="003B3234" w:rsidRPr="003B3234">
        <w:t>充电控制的</w:t>
      </w:r>
      <w:r w:rsidR="003B3234" w:rsidRPr="003B3234">
        <w:rPr>
          <w:rFonts w:hint="eastAsia"/>
        </w:rPr>
        <w:t>通信</w:t>
      </w:r>
      <w:r w:rsidR="003B3234" w:rsidRPr="003B3234">
        <w:t>协议</w:t>
      </w:r>
      <w:r w:rsidR="003B3234" w:rsidRPr="003B3234">
        <w:rPr>
          <w:rFonts w:hint="eastAsia"/>
        </w:rPr>
        <w:t>。</w:t>
      </w:r>
      <w:r>
        <w:rPr>
          <w:rFonts w:hint="eastAsia"/>
        </w:rPr>
        <w:t>FB</w:t>
      </w:r>
      <w:r w:rsidR="003B3234" w:rsidRPr="003B3234">
        <w:rPr>
          <w:rFonts w:hint="eastAsia"/>
        </w:rPr>
        <w:t>从</w:t>
      </w:r>
      <w:r w:rsidR="003B3234" w:rsidRPr="003B3234">
        <w:t>安全、快速</w:t>
      </w:r>
      <w:r w:rsidR="003B3234" w:rsidRPr="003B3234">
        <w:rPr>
          <w:rFonts w:hint="eastAsia"/>
        </w:rPr>
        <w:t>角度</w:t>
      </w:r>
      <w:r w:rsidR="003B3234" w:rsidRPr="003B3234">
        <w:t>对充电</w:t>
      </w:r>
      <w:r w:rsidR="003B3234" w:rsidRPr="003B3234">
        <w:rPr>
          <w:rFonts w:hint="eastAsia"/>
        </w:rPr>
        <w:t>系统</w:t>
      </w:r>
      <w:r w:rsidR="003B3234" w:rsidRPr="003B3234">
        <w:t>的</w:t>
      </w:r>
      <w:r w:rsidR="003B3234" w:rsidRPr="003B3234">
        <w:rPr>
          <w:rFonts w:hint="eastAsia"/>
        </w:rPr>
        <w:t>接口</w:t>
      </w:r>
      <w:r w:rsidR="003B3234" w:rsidRPr="003B3234">
        <w:t>、功能、性能进行了定义，</w:t>
      </w:r>
      <w:r w:rsidR="003B3234" w:rsidRPr="003B3234">
        <w:rPr>
          <w:rFonts w:hint="eastAsia"/>
        </w:rPr>
        <w:t>确保所有支持该协议的终端和充电器之间可以通过统一的接口规范实现安全高效的充电。</w:t>
      </w:r>
    </w:p>
    <w:p w:rsidR="003B3234" w:rsidRDefault="003B3234" w:rsidP="003B3234">
      <w:pPr>
        <w:pStyle w:val="afff2"/>
      </w:pPr>
      <w:r w:rsidRPr="003B3234">
        <w:rPr>
          <w:rFonts w:hint="eastAsia"/>
        </w:rPr>
        <w:t>如图</w:t>
      </w:r>
      <w:r w:rsidR="00C942C5">
        <w:rPr>
          <w:rFonts w:hint="eastAsia"/>
        </w:rPr>
        <w:t>B.</w:t>
      </w:r>
      <w:r w:rsidR="00D0102D">
        <w:rPr>
          <w:rFonts w:hint="eastAsia"/>
        </w:rPr>
        <w:t>1</w:t>
      </w:r>
      <w:r w:rsidRPr="003B3234">
        <w:t>，</w:t>
      </w:r>
      <w:r w:rsidRPr="003B3234">
        <w:rPr>
          <w:rFonts w:hint="eastAsia"/>
        </w:rPr>
        <w:t>终端</w:t>
      </w:r>
      <w:r w:rsidRPr="003B3234">
        <w:t>通过</w:t>
      </w:r>
      <w:r w:rsidRPr="003B3234">
        <w:rPr>
          <w:rFonts w:hint="eastAsia"/>
        </w:rPr>
        <w:t>USB线缆</w:t>
      </w:r>
      <w:r w:rsidRPr="003B3234">
        <w:t>连接充电器</w:t>
      </w:r>
      <w:r w:rsidRPr="003B3234">
        <w:rPr>
          <w:rFonts w:hint="eastAsia"/>
        </w:rPr>
        <w:t>，两者之间通过CC或者D+/D-通道进行交互，协商最佳充电策略，实现整个充电过程。</w:t>
      </w:r>
    </w:p>
    <w:p w:rsidR="004E0528" w:rsidRDefault="004E0528" w:rsidP="004E0528">
      <w:pPr>
        <w:pStyle w:val="afff2"/>
        <w:ind w:firstLineChars="0" w:firstLine="0"/>
        <w:jc w:val="center"/>
      </w:pPr>
      <w:r w:rsidRPr="00D0102D">
        <w:rPr>
          <w:rFonts w:hint="eastAsia"/>
          <w:noProof/>
        </w:rPr>
        <w:drawing>
          <wp:inline distT="0" distB="0" distL="0" distR="0">
            <wp:extent cx="5656580" cy="3061854"/>
            <wp:effectExtent l="0" t="0" r="0" b="0"/>
            <wp:docPr id="2311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a:stretch>
                      <a:fillRect/>
                    </a:stretch>
                  </pic:blipFill>
                  <pic:spPr bwMode="auto">
                    <a:xfrm>
                      <a:off x="0" y="0"/>
                      <a:ext cx="5656580" cy="3061854"/>
                    </a:xfrm>
                    <a:prstGeom prst="rect">
                      <a:avLst/>
                    </a:prstGeom>
                    <a:noFill/>
                    <a:ln>
                      <a:noFill/>
                    </a:ln>
                  </pic:spPr>
                </pic:pic>
              </a:graphicData>
            </a:graphic>
          </wp:inline>
        </w:drawing>
      </w:r>
    </w:p>
    <w:p w:rsidR="004E0528" w:rsidRPr="003B3234" w:rsidRDefault="00C942C5" w:rsidP="004E0528">
      <w:pPr>
        <w:pStyle w:val="af0"/>
        <w:spacing w:before="156" w:after="156"/>
      </w:pPr>
      <w:r>
        <w:rPr>
          <w:rFonts w:hint="eastAsia"/>
        </w:rPr>
        <w:t>FB</w:t>
      </w:r>
      <w:r w:rsidR="004E0528" w:rsidRPr="00D0102D">
        <w:t>物理</w:t>
      </w:r>
      <w:r w:rsidR="004E0528" w:rsidRPr="00D0102D">
        <w:rPr>
          <w:rFonts w:hint="eastAsia"/>
        </w:rPr>
        <w:t>层</w:t>
      </w:r>
      <w:r w:rsidR="004E0528" w:rsidRPr="00D0102D">
        <w:t>组合框图</w:t>
      </w:r>
    </w:p>
    <w:p w:rsidR="004E0528" w:rsidRPr="004E0528" w:rsidRDefault="00C942C5" w:rsidP="004E0528">
      <w:pPr>
        <w:pStyle w:val="afff2"/>
      </w:pPr>
      <w:r>
        <w:rPr>
          <w:rFonts w:hint="eastAsia"/>
        </w:rPr>
        <w:t>FB</w:t>
      </w:r>
      <w:r w:rsidR="004E0528" w:rsidRPr="004E0528">
        <w:t>兼容CC</w:t>
      </w:r>
      <w:r w:rsidR="004E0528" w:rsidRPr="004E0528">
        <w:rPr>
          <w:rFonts w:hint="eastAsia"/>
        </w:rPr>
        <w:t>和</w:t>
      </w:r>
      <w:r w:rsidR="004E0528" w:rsidRPr="004E0528">
        <w:t>D+D-两种物理</w:t>
      </w:r>
      <w:r w:rsidR="004E0528" w:rsidRPr="004E0528">
        <w:rPr>
          <w:rFonts w:hint="eastAsia"/>
        </w:rPr>
        <w:t>数据</w:t>
      </w:r>
      <w:r w:rsidR="004E0528" w:rsidRPr="004E0528">
        <w:t>传输通道。</w:t>
      </w:r>
    </w:p>
    <w:p w:rsidR="004E0528" w:rsidRPr="004E0528" w:rsidRDefault="004E0528" w:rsidP="004E0528">
      <w:pPr>
        <w:pStyle w:val="afff2"/>
      </w:pPr>
      <w:r w:rsidRPr="004E0528">
        <w:t>如</w:t>
      </w:r>
      <w:r w:rsidRPr="004E0528">
        <w:rPr>
          <w:rFonts w:hint="eastAsia"/>
        </w:rPr>
        <w:t>图</w:t>
      </w:r>
      <w:r w:rsidR="00C942C5">
        <w:rPr>
          <w:rFonts w:hint="eastAsia"/>
        </w:rPr>
        <w:t>B.</w:t>
      </w:r>
      <w:r>
        <w:rPr>
          <w:rFonts w:hint="eastAsia"/>
        </w:rPr>
        <w:t>2</w:t>
      </w:r>
      <w:r w:rsidRPr="004E0528">
        <w:t>所示，</w:t>
      </w:r>
      <w:r w:rsidRPr="004E0528">
        <w:rPr>
          <w:rFonts w:hint="eastAsia"/>
        </w:rPr>
        <w:t>终端根据</w:t>
      </w:r>
      <w:r w:rsidRPr="004E0528">
        <w:t>自身的充电需求</w:t>
      </w:r>
      <w:r w:rsidRPr="004E0528">
        <w:rPr>
          <w:rFonts w:hint="eastAsia"/>
        </w:rPr>
        <w:t>发送</w:t>
      </w:r>
      <w:r w:rsidR="00C942C5">
        <w:t>FB</w:t>
      </w:r>
      <w:r w:rsidRPr="004E0528">
        <w:t>命令</w:t>
      </w:r>
      <w:r w:rsidRPr="004E0528">
        <w:rPr>
          <w:rFonts w:hint="eastAsia"/>
        </w:rPr>
        <w:t>给</w:t>
      </w:r>
      <w:r w:rsidRPr="004E0528">
        <w:t>充电器，充电器</w:t>
      </w:r>
      <w:r w:rsidRPr="004E0528">
        <w:rPr>
          <w:rFonts w:hint="eastAsia"/>
        </w:rPr>
        <w:t>接收</w:t>
      </w:r>
      <w:r w:rsidRPr="004E0528">
        <w:t>终端发送的命令并</w:t>
      </w:r>
      <w:r w:rsidRPr="004E0528">
        <w:rPr>
          <w:rFonts w:hint="eastAsia"/>
        </w:rPr>
        <w:t>解析</w:t>
      </w:r>
      <w:r w:rsidRPr="004E0528">
        <w:t>和执行</w:t>
      </w:r>
      <w:r w:rsidRPr="004E0528">
        <w:rPr>
          <w:rFonts w:hint="eastAsia"/>
        </w:rPr>
        <w:t>，最终</w:t>
      </w:r>
      <w:r w:rsidRPr="004E0528">
        <w:t>控制充电器的输出，</w:t>
      </w:r>
      <w:r w:rsidRPr="004E0528">
        <w:rPr>
          <w:rFonts w:hint="eastAsia"/>
        </w:rPr>
        <w:t>终端</w:t>
      </w:r>
      <w:r w:rsidRPr="004E0528">
        <w:t>对充电器的</w:t>
      </w:r>
      <w:r w:rsidRPr="004E0528">
        <w:rPr>
          <w:rFonts w:hint="eastAsia"/>
        </w:rPr>
        <w:t>输出进行</w:t>
      </w:r>
      <w:r w:rsidRPr="004E0528">
        <w:t>检测</w:t>
      </w:r>
      <w:r w:rsidRPr="004E0528">
        <w:rPr>
          <w:rFonts w:hint="eastAsia"/>
        </w:rPr>
        <w:t>，</w:t>
      </w:r>
      <w:r w:rsidRPr="004E0528">
        <w:t>完成</w:t>
      </w:r>
      <w:r w:rsidRPr="004E0528">
        <w:rPr>
          <w:rFonts w:hint="eastAsia"/>
        </w:rPr>
        <w:t>充电过程。</w:t>
      </w:r>
    </w:p>
    <w:p w:rsidR="004E0528" w:rsidRPr="004E0528" w:rsidRDefault="004E0528" w:rsidP="004E0528">
      <w:pPr>
        <w:pStyle w:val="afff2"/>
      </w:pPr>
      <w:r w:rsidRPr="004E0528">
        <w:rPr>
          <w:rFonts w:hint="eastAsia"/>
        </w:rPr>
        <w:t>图示线缆</w:t>
      </w:r>
      <w:r w:rsidRPr="004E0528">
        <w:t>部分</w:t>
      </w:r>
      <w:r w:rsidRPr="004E0528">
        <w:rPr>
          <w:rFonts w:hint="eastAsia"/>
        </w:rPr>
        <w:t>只是</w:t>
      </w:r>
      <w:r w:rsidRPr="004E0528">
        <w:t>终端和充电器的</w:t>
      </w:r>
      <w:r w:rsidRPr="004E0528">
        <w:rPr>
          <w:rFonts w:hint="eastAsia"/>
        </w:rPr>
        <w:t>一种</w:t>
      </w:r>
      <w:r w:rsidRPr="004E0528">
        <w:t>连接方式，</w:t>
      </w:r>
      <w:r w:rsidRPr="004E0528">
        <w:rPr>
          <w:rFonts w:hint="eastAsia"/>
        </w:rPr>
        <w:t>连接</w:t>
      </w:r>
      <w:r w:rsidRPr="004E0528">
        <w:t>方式</w:t>
      </w:r>
      <w:r w:rsidRPr="004E0528">
        <w:rPr>
          <w:rFonts w:hint="eastAsia"/>
        </w:rPr>
        <w:t>包括</w:t>
      </w:r>
      <w:r w:rsidRPr="004E0528">
        <w:t>但不限于底座</w:t>
      </w:r>
      <w:r w:rsidRPr="004E0528">
        <w:rPr>
          <w:rFonts w:hint="eastAsia"/>
        </w:rPr>
        <w:t>、</w:t>
      </w:r>
      <w:r w:rsidRPr="004E0528">
        <w:t>触点等其他连接方式。</w:t>
      </w:r>
    </w:p>
    <w:p w:rsidR="004E0528" w:rsidRPr="004E0528" w:rsidRDefault="00C942C5" w:rsidP="004E0528">
      <w:pPr>
        <w:pStyle w:val="afff2"/>
      </w:pPr>
      <w:r>
        <w:rPr>
          <w:rFonts w:hint="eastAsia"/>
        </w:rPr>
        <w:t>FB</w:t>
      </w:r>
      <w:r w:rsidR="004E0528" w:rsidRPr="004E0528">
        <w:rPr>
          <w:rFonts w:hint="eastAsia"/>
        </w:rPr>
        <w:t>协议可以在CC或者D+/D-通道上实现命令数据传输，终端可以根据具备</w:t>
      </w:r>
      <w:r w:rsidR="004E0528" w:rsidRPr="004E0528">
        <w:t>的条件选择其中一个通道进行数据传输</w:t>
      </w:r>
      <w:r w:rsidR="004E0528" w:rsidRPr="004E0528">
        <w:rPr>
          <w:rFonts w:hint="eastAsia"/>
        </w:rPr>
        <w:t>。</w:t>
      </w:r>
    </w:p>
    <w:p w:rsidR="004E0528" w:rsidRPr="004E0528" w:rsidRDefault="004E0528" w:rsidP="004E0528">
      <w:pPr>
        <w:pStyle w:val="afff2"/>
      </w:pPr>
      <w:r w:rsidRPr="004E0528">
        <w:rPr>
          <w:rFonts w:hint="eastAsia"/>
        </w:rPr>
        <w:t>终端和充电器之间通过</w:t>
      </w:r>
      <w:r w:rsidR="00C942C5">
        <w:rPr>
          <w:rFonts w:hint="eastAsia"/>
        </w:rPr>
        <w:t>FB</w:t>
      </w:r>
      <w:r w:rsidRPr="004E0528">
        <w:t>命令进行</w:t>
      </w:r>
      <w:r w:rsidRPr="004E0528">
        <w:rPr>
          <w:rFonts w:hint="eastAsia"/>
        </w:rPr>
        <w:t>数据交互，来识别可以相互支持的充电方式，终端根据自身的特点选择通信的物理通道。</w:t>
      </w:r>
    </w:p>
    <w:p w:rsidR="004E0528" w:rsidRPr="004E0528" w:rsidRDefault="004E0528" w:rsidP="004E0528">
      <w:pPr>
        <w:pStyle w:val="afff2"/>
      </w:pPr>
      <w:r w:rsidRPr="004E0528">
        <w:rPr>
          <w:rFonts w:hint="eastAsia"/>
        </w:rPr>
        <w:t>如图</w:t>
      </w:r>
      <w:r w:rsidR="00C942C5">
        <w:rPr>
          <w:rFonts w:hint="eastAsia"/>
        </w:rPr>
        <w:t>B.</w:t>
      </w:r>
      <w:r>
        <w:rPr>
          <w:rFonts w:hint="eastAsia"/>
        </w:rPr>
        <w:t>2</w:t>
      </w:r>
      <w:r w:rsidRPr="004E0528">
        <w:t>所示，</w:t>
      </w:r>
      <w:r w:rsidRPr="004E0528">
        <w:rPr>
          <w:rFonts w:hint="eastAsia"/>
        </w:rPr>
        <w:t>当终端和</w:t>
      </w:r>
      <w:r w:rsidRPr="004E0528">
        <w:t>充电器</w:t>
      </w:r>
      <w:r w:rsidRPr="004E0528">
        <w:rPr>
          <w:rFonts w:hint="eastAsia"/>
        </w:rPr>
        <w:t>都</w:t>
      </w:r>
      <w:r w:rsidRPr="004E0528">
        <w:t>支持PD，</w:t>
      </w:r>
      <w:r w:rsidRPr="004E0528">
        <w:rPr>
          <w:rFonts w:hint="eastAsia"/>
        </w:rPr>
        <w:t>而且</w:t>
      </w:r>
      <w:r w:rsidRPr="004E0528">
        <w:t>接口都是</w:t>
      </w:r>
      <w:r w:rsidRPr="004E0528">
        <w:rPr>
          <w:rFonts w:hint="eastAsia"/>
        </w:rPr>
        <w:t>标准USB</w:t>
      </w:r>
      <w:r w:rsidRPr="004E0528">
        <w:t xml:space="preserve"> TypeC</w:t>
      </w:r>
      <w:r w:rsidRPr="004E0528">
        <w:rPr>
          <w:rFonts w:hint="eastAsia"/>
        </w:rPr>
        <w:t>接口</w:t>
      </w:r>
      <w:r w:rsidRPr="004E0528">
        <w:t>时，</w:t>
      </w:r>
      <w:r w:rsidRPr="004E0528">
        <w:rPr>
          <w:rFonts w:hint="eastAsia"/>
        </w:rPr>
        <w:t>终端</w:t>
      </w:r>
      <w:r w:rsidRPr="004E0528">
        <w:t>可以选择</w:t>
      </w:r>
      <w:r w:rsidRPr="004E0528">
        <w:rPr>
          <w:rFonts w:hint="eastAsia"/>
        </w:rPr>
        <w:t>CC通道</w:t>
      </w:r>
      <w:r w:rsidRPr="004E0528">
        <w:t>或者D+D-</w:t>
      </w:r>
      <w:r w:rsidRPr="004E0528">
        <w:rPr>
          <w:rFonts w:hint="eastAsia"/>
        </w:rPr>
        <w:t>通道进行</w:t>
      </w:r>
      <w:r w:rsidRPr="004E0528">
        <w:t>双向应答通信。</w:t>
      </w:r>
    </w:p>
    <w:p w:rsidR="004E0528" w:rsidRDefault="004E0528" w:rsidP="004E0528">
      <w:pPr>
        <w:pStyle w:val="afff2"/>
      </w:pPr>
      <w:r w:rsidRPr="004E0528">
        <w:rPr>
          <w:rFonts w:hint="eastAsia"/>
        </w:rPr>
        <w:lastRenderedPageBreak/>
        <w:t>当充电器</w:t>
      </w:r>
      <w:r w:rsidRPr="004E0528">
        <w:t>接口为USB TypeA时</w:t>
      </w:r>
      <w:r w:rsidRPr="004E0528">
        <w:rPr>
          <w:rFonts w:hint="eastAsia"/>
        </w:rPr>
        <w:t>，或者</w:t>
      </w:r>
      <w:r w:rsidRPr="004E0528">
        <w:t>终端不支持PD、或者接口为MicroUSB时，</w:t>
      </w:r>
      <w:r w:rsidR="00C942C5">
        <w:t>FB</w:t>
      </w:r>
      <w:r w:rsidRPr="004E0528">
        <w:rPr>
          <w:rFonts w:hint="eastAsia"/>
        </w:rPr>
        <w:t>通过</w:t>
      </w:r>
      <w:r w:rsidRPr="004E0528">
        <w:t>D+D-</w:t>
      </w:r>
      <w:r w:rsidRPr="004E0528">
        <w:rPr>
          <w:rFonts w:hint="eastAsia"/>
        </w:rPr>
        <w:t>通道进行</w:t>
      </w:r>
      <w:r w:rsidRPr="004E0528">
        <w:t>双向应答通信</w:t>
      </w:r>
      <w:r w:rsidRPr="004E0528">
        <w:rPr>
          <w:rFonts w:hint="eastAsia"/>
        </w:rPr>
        <w:t>。</w:t>
      </w:r>
    </w:p>
    <w:p w:rsidR="004E0528" w:rsidRDefault="004E0528" w:rsidP="004E0528">
      <w:pPr>
        <w:pStyle w:val="afff2"/>
        <w:ind w:firstLineChars="0" w:firstLine="0"/>
        <w:jc w:val="center"/>
      </w:pPr>
      <w:r w:rsidRPr="004E0528">
        <w:rPr>
          <w:rFonts w:hint="eastAsia"/>
          <w:noProof/>
        </w:rPr>
        <w:drawing>
          <wp:inline distT="0" distB="0" distL="0" distR="0">
            <wp:extent cx="5656580" cy="6502289"/>
            <wp:effectExtent l="0" t="0" r="0" b="0"/>
            <wp:docPr id="2311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a:stretch>
                      <a:fillRect/>
                    </a:stretch>
                  </pic:blipFill>
                  <pic:spPr bwMode="auto">
                    <a:xfrm>
                      <a:off x="0" y="0"/>
                      <a:ext cx="5656580" cy="6502289"/>
                    </a:xfrm>
                    <a:prstGeom prst="rect">
                      <a:avLst/>
                    </a:prstGeom>
                    <a:noFill/>
                    <a:ln>
                      <a:noFill/>
                    </a:ln>
                  </pic:spPr>
                </pic:pic>
              </a:graphicData>
            </a:graphic>
          </wp:inline>
        </w:drawing>
      </w:r>
    </w:p>
    <w:p w:rsidR="004E0528" w:rsidRDefault="00C942C5" w:rsidP="004E0528">
      <w:pPr>
        <w:pStyle w:val="af0"/>
        <w:spacing w:before="156" w:after="156"/>
      </w:pPr>
      <w:r>
        <w:rPr>
          <w:rFonts w:hint="eastAsia"/>
        </w:rPr>
        <w:t>FB</w:t>
      </w:r>
      <w:r w:rsidR="004E0528" w:rsidRPr="004E0528">
        <w:rPr>
          <w:rFonts w:hint="eastAsia"/>
        </w:rPr>
        <w:t>根据</w:t>
      </w:r>
      <w:r w:rsidR="004E0528" w:rsidRPr="004E0528">
        <w:t>接口形式和</w:t>
      </w:r>
      <w:r w:rsidR="004E0528" w:rsidRPr="004E0528">
        <w:rPr>
          <w:rFonts w:hint="eastAsia"/>
        </w:rPr>
        <w:t>终端条件进行</w:t>
      </w:r>
      <w:r w:rsidR="004E0528" w:rsidRPr="004E0528">
        <w:t>通道判断</w:t>
      </w:r>
      <w:r w:rsidR="004E0528" w:rsidRPr="004E0528">
        <w:rPr>
          <w:rFonts w:hint="eastAsia"/>
        </w:rPr>
        <w:t>组合条件</w:t>
      </w:r>
      <w:r w:rsidR="004E0528" w:rsidRPr="004E0528">
        <w:t>图</w:t>
      </w:r>
    </w:p>
    <w:p w:rsidR="004E0528" w:rsidRPr="004E0528" w:rsidRDefault="00C942C5" w:rsidP="004E0528">
      <w:pPr>
        <w:pStyle w:val="afff2"/>
      </w:pPr>
      <w:r>
        <w:t>FB</w:t>
      </w:r>
      <w:r w:rsidR="004E0528" w:rsidRPr="004E0528">
        <w:t>是规定</w:t>
      </w:r>
      <w:r w:rsidR="004E0528" w:rsidRPr="004E0528">
        <w:rPr>
          <w:rFonts w:hint="eastAsia"/>
        </w:rPr>
        <w:t>终端</w:t>
      </w:r>
      <w:r w:rsidR="004E0528" w:rsidRPr="004E0528">
        <w:t>与充电器</w:t>
      </w:r>
      <w:r w:rsidR="004E0528" w:rsidRPr="004E0528">
        <w:rPr>
          <w:rFonts w:hint="eastAsia"/>
        </w:rPr>
        <w:t>构成</w:t>
      </w:r>
      <w:r w:rsidR="004E0528" w:rsidRPr="004E0528">
        <w:t>的智能充电系统的</w:t>
      </w:r>
      <w:r w:rsidR="004E0528" w:rsidRPr="004E0528">
        <w:rPr>
          <w:rFonts w:hint="eastAsia"/>
        </w:rPr>
        <w:t>协议</w:t>
      </w:r>
      <w:r w:rsidR="004E0528" w:rsidRPr="004E0528">
        <w:t>，主要包括规定充电器的所</w:t>
      </w:r>
      <w:r w:rsidR="004E0528" w:rsidRPr="004E0528">
        <w:rPr>
          <w:rFonts w:hint="eastAsia"/>
        </w:rPr>
        <w:t>具备</w:t>
      </w:r>
      <w:r w:rsidR="004E0528" w:rsidRPr="004E0528">
        <w:t>的功能和性能</w:t>
      </w:r>
      <w:r w:rsidR="004E0528" w:rsidRPr="004E0528">
        <w:rPr>
          <w:rFonts w:hint="eastAsia"/>
        </w:rPr>
        <w:t>，</w:t>
      </w:r>
      <w:r w:rsidR="004E0528" w:rsidRPr="004E0528">
        <w:t>还包括终端与充电器</w:t>
      </w:r>
      <w:r w:rsidR="004E0528" w:rsidRPr="004E0528">
        <w:rPr>
          <w:rFonts w:hint="eastAsia"/>
        </w:rPr>
        <w:t>双向</w:t>
      </w:r>
      <w:r w:rsidR="004E0528" w:rsidRPr="004E0528">
        <w:t>应答通信</w:t>
      </w:r>
      <w:r w:rsidR="004E0528" w:rsidRPr="004E0528">
        <w:rPr>
          <w:rFonts w:hint="eastAsia"/>
        </w:rPr>
        <w:t>的</w:t>
      </w:r>
      <w:r w:rsidR="004E0528" w:rsidRPr="004E0528">
        <w:t>方式。因此</w:t>
      </w:r>
      <w:r>
        <w:rPr>
          <w:rFonts w:hint="eastAsia"/>
        </w:rPr>
        <w:t>FB</w:t>
      </w:r>
      <w:r w:rsidR="004E0528" w:rsidRPr="004E0528">
        <w:t>内容包括以下几个部分：</w:t>
      </w:r>
    </w:p>
    <w:p w:rsidR="004E0528" w:rsidRPr="004E0528" w:rsidRDefault="00C942C5" w:rsidP="004E0528">
      <w:pPr>
        <w:pStyle w:val="afff2"/>
      </w:pPr>
      <w:r>
        <w:rPr>
          <w:rFonts w:hint="eastAsia"/>
        </w:rPr>
        <w:t>FB</w:t>
      </w:r>
      <w:r w:rsidR="004E0528" w:rsidRPr="004E0528">
        <w:rPr>
          <w:rFonts w:hint="eastAsia"/>
        </w:rPr>
        <w:t>充电器插入检测</w:t>
      </w:r>
      <w:r w:rsidR="004E0528" w:rsidRPr="004E0528">
        <w:t>流程；</w:t>
      </w:r>
    </w:p>
    <w:p w:rsidR="004E0528" w:rsidRPr="004E0528" w:rsidRDefault="00C942C5" w:rsidP="004E0528">
      <w:pPr>
        <w:pStyle w:val="afff2"/>
      </w:pPr>
      <w:r>
        <w:t>FB</w:t>
      </w:r>
      <w:r w:rsidR="004E0528" w:rsidRPr="004E0528">
        <w:rPr>
          <w:rFonts w:hint="eastAsia"/>
        </w:rPr>
        <w:t>协议物理层；</w:t>
      </w:r>
    </w:p>
    <w:p w:rsidR="004E0528" w:rsidRPr="004E0528" w:rsidRDefault="00C942C5" w:rsidP="004E0528">
      <w:pPr>
        <w:pStyle w:val="afff2"/>
      </w:pPr>
      <w:r>
        <w:rPr>
          <w:rFonts w:hint="eastAsia"/>
        </w:rPr>
        <w:t>FB</w:t>
      </w:r>
      <w:r w:rsidR="004E0528" w:rsidRPr="004E0528">
        <w:rPr>
          <w:rFonts w:hint="eastAsia"/>
        </w:rPr>
        <w:t>协议</w:t>
      </w:r>
      <w:r w:rsidR="004E0528" w:rsidRPr="004E0528">
        <w:t>逻辑层</w:t>
      </w:r>
      <w:r w:rsidR="004E0528" w:rsidRPr="004E0528">
        <w:rPr>
          <w:rFonts w:hint="eastAsia"/>
        </w:rPr>
        <w:t>；</w:t>
      </w:r>
    </w:p>
    <w:p w:rsidR="004E0528" w:rsidRPr="004E0528" w:rsidRDefault="00C942C5" w:rsidP="004E0528">
      <w:pPr>
        <w:pStyle w:val="afff2"/>
      </w:pPr>
      <w:r>
        <w:t>FB</w:t>
      </w:r>
      <w:r w:rsidR="004E0528" w:rsidRPr="004E0528">
        <w:rPr>
          <w:rFonts w:hint="eastAsia"/>
        </w:rPr>
        <w:t>电气</w:t>
      </w:r>
      <w:r w:rsidR="004E0528" w:rsidRPr="004E0528">
        <w:t>指标规格</w:t>
      </w:r>
      <w:r w:rsidR="004E0528" w:rsidRPr="004E0528">
        <w:rPr>
          <w:rFonts w:hint="eastAsia"/>
        </w:rPr>
        <w:t>；</w:t>
      </w:r>
    </w:p>
    <w:p w:rsidR="004E0528" w:rsidRPr="004E0528" w:rsidRDefault="004E0528" w:rsidP="004E0528">
      <w:pPr>
        <w:pStyle w:val="afff2"/>
      </w:pPr>
      <w:r w:rsidRPr="004E0528">
        <w:lastRenderedPageBreak/>
        <w:t>A</w:t>
      </w:r>
      <w:r w:rsidRPr="004E0528">
        <w:rPr>
          <w:rFonts w:hint="eastAsia"/>
        </w:rPr>
        <w:t>类</w:t>
      </w:r>
      <w:r w:rsidRPr="004E0528">
        <w:t>充电控制流程</w:t>
      </w:r>
      <w:r w:rsidRPr="004E0528">
        <w:rPr>
          <w:rFonts w:hint="eastAsia"/>
        </w:rPr>
        <w:t>及</w:t>
      </w:r>
      <w:r w:rsidRPr="004E0528">
        <w:t>充电控制命令说明</w:t>
      </w:r>
      <w:r w:rsidRPr="004E0528">
        <w:rPr>
          <w:rFonts w:hint="eastAsia"/>
        </w:rPr>
        <w:t>、输出</w:t>
      </w:r>
      <w:r w:rsidRPr="004E0528">
        <w:t>类型及规格</w:t>
      </w:r>
      <w:r w:rsidRPr="004E0528">
        <w:rPr>
          <w:rFonts w:hint="eastAsia"/>
        </w:rPr>
        <w:t>。</w:t>
      </w:r>
    </w:p>
    <w:p w:rsidR="004E0528" w:rsidRPr="004E0528" w:rsidRDefault="004E0528" w:rsidP="004E0528">
      <w:pPr>
        <w:pStyle w:val="afff2"/>
      </w:pPr>
      <w:r w:rsidRPr="004E0528">
        <w:t>B类充电控制流程</w:t>
      </w:r>
      <w:r w:rsidRPr="004E0528">
        <w:rPr>
          <w:rFonts w:hint="eastAsia"/>
        </w:rPr>
        <w:t>及</w:t>
      </w:r>
      <w:r w:rsidRPr="004E0528">
        <w:t>充电控制命令说明</w:t>
      </w:r>
      <w:r w:rsidRPr="004E0528">
        <w:rPr>
          <w:rFonts w:hint="eastAsia"/>
        </w:rPr>
        <w:t>、输出</w:t>
      </w:r>
      <w:r w:rsidRPr="004E0528">
        <w:t>类型及规格</w:t>
      </w:r>
      <w:r w:rsidRPr="004E0528">
        <w:rPr>
          <w:rFonts w:hint="eastAsia"/>
        </w:rPr>
        <w:t>。</w:t>
      </w:r>
    </w:p>
    <w:p w:rsidR="004E0528" w:rsidRPr="004E0528" w:rsidRDefault="004E0528" w:rsidP="004E0528">
      <w:pPr>
        <w:pStyle w:val="afff2"/>
      </w:pPr>
      <w:r w:rsidRPr="004E0528">
        <w:rPr>
          <w:rFonts w:hint="eastAsia"/>
        </w:rPr>
        <w:t>A类充电器：</w:t>
      </w:r>
      <w:r w:rsidRPr="004E0528">
        <w:t>是指</w:t>
      </w:r>
      <w:r w:rsidRPr="004E0528">
        <w:rPr>
          <w:rFonts w:hint="eastAsia"/>
        </w:rPr>
        <w:t>符合</w:t>
      </w:r>
      <w:r w:rsidR="00C942C5">
        <w:t>FB</w:t>
      </w:r>
      <w:r w:rsidRPr="004E0528">
        <w:rPr>
          <w:rFonts w:hint="eastAsia"/>
        </w:rPr>
        <w:t>充电协议，最多</w:t>
      </w:r>
      <w:r w:rsidRPr="004E0528">
        <w:t>支持</w:t>
      </w:r>
      <w:r w:rsidRPr="004E0528">
        <w:rPr>
          <w:rFonts w:hint="eastAsia"/>
        </w:rPr>
        <w:t>10</w:t>
      </w:r>
      <w:r w:rsidRPr="004E0528">
        <w:t>档电压</w:t>
      </w:r>
      <w:r w:rsidRPr="004E0528">
        <w:rPr>
          <w:rFonts w:hint="eastAsia"/>
        </w:rPr>
        <w:t>调节，</w:t>
      </w:r>
      <w:r w:rsidRPr="004E0528">
        <w:t>或者同时</w:t>
      </w:r>
      <w:r w:rsidRPr="004E0528">
        <w:rPr>
          <w:rFonts w:hint="eastAsia"/>
        </w:rPr>
        <w:t>最多</w:t>
      </w:r>
      <w:r w:rsidRPr="004E0528">
        <w:t>支持</w:t>
      </w:r>
      <w:r w:rsidRPr="004E0528">
        <w:rPr>
          <w:rFonts w:hint="eastAsia"/>
        </w:rPr>
        <w:t>10</w:t>
      </w:r>
      <w:r w:rsidRPr="004E0528">
        <w:t>档电流调节的充电器</w:t>
      </w:r>
      <w:r w:rsidRPr="004E0528">
        <w:rPr>
          <w:rFonts w:hint="eastAsia"/>
        </w:rPr>
        <w:t>。</w:t>
      </w:r>
    </w:p>
    <w:p w:rsidR="004E0528" w:rsidRPr="004E0528" w:rsidRDefault="004E0528" w:rsidP="004E0528">
      <w:pPr>
        <w:pStyle w:val="afff2"/>
      </w:pPr>
      <w:r w:rsidRPr="004E0528">
        <w:rPr>
          <w:rFonts w:hint="eastAsia"/>
        </w:rPr>
        <w:t>A类</w:t>
      </w:r>
      <w:r w:rsidRPr="004E0528">
        <w:t>充电模式是指</w:t>
      </w:r>
      <w:r w:rsidRPr="004E0528">
        <w:rPr>
          <w:rFonts w:hint="eastAsia"/>
        </w:rPr>
        <w:t>终端与</w:t>
      </w:r>
      <w:r w:rsidRPr="004E0528">
        <w:t>A类充电器</w:t>
      </w:r>
      <w:r w:rsidRPr="004E0528">
        <w:rPr>
          <w:rFonts w:hint="eastAsia"/>
        </w:rPr>
        <w:t>一起</w:t>
      </w:r>
      <w:r w:rsidRPr="004E0528">
        <w:t>构成充电系统，通过</w:t>
      </w:r>
      <w:r w:rsidR="00C942C5">
        <w:t>FB</w:t>
      </w:r>
      <w:r w:rsidRPr="004E0528">
        <w:t>充电</w:t>
      </w:r>
      <w:r w:rsidRPr="004E0528">
        <w:rPr>
          <w:rFonts w:hint="eastAsia"/>
        </w:rPr>
        <w:t>协议调节</w:t>
      </w:r>
      <w:r w:rsidRPr="004E0528">
        <w:t>输出电压或输出电流完成</w:t>
      </w:r>
      <w:r w:rsidRPr="004E0528">
        <w:rPr>
          <w:rFonts w:hint="eastAsia"/>
        </w:rPr>
        <w:t>快速</w:t>
      </w:r>
      <w:r w:rsidRPr="004E0528">
        <w:t>充电的充电过程。</w:t>
      </w:r>
    </w:p>
    <w:p w:rsidR="004E0528" w:rsidRPr="004E0528" w:rsidRDefault="004E0528" w:rsidP="004E0528">
      <w:pPr>
        <w:pStyle w:val="afff2"/>
      </w:pPr>
      <w:r w:rsidRPr="004E0528">
        <w:rPr>
          <w:rFonts w:hint="eastAsia"/>
        </w:rPr>
        <w:t>B类充电器是符合</w:t>
      </w:r>
      <w:r w:rsidR="00C942C5">
        <w:t>FB</w:t>
      </w:r>
      <w:r w:rsidRPr="004E0528">
        <w:rPr>
          <w:rFonts w:hint="eastAsia"/>
        </w:rPr>
        <w:t>充电协议，具备步进电压可调，同时支持</w:t>
      </w:r>
      <w:r w:rsidRPr="004E0528">
        <w:t>步进</w:t>
      </w:r>
      <w:r w:rsidRPr="004E0528">
        <w:rPr>
          <w:rFonts w:hint="eastAsia"/>
        </w:rPr>
        <w:t>电流的充电器。B类</w:t>
      </w:r>
      <w:r w:rsidRPr="004E0528">
        <w:t>充电器可以是</w:t>
      </w:r>
      <w:r w:rsidRPr="004E0528">
        <w:rPr>
          <w:rFonts w:hint="eastAsia"/>
        </w:rPr>
        <w:t>高压</w:t>
      </w:r>
      <w:r w:rsidRPr="004E0528">
        <w:t>步进</w:t>
      </w:r>
      <w:r w:rsidRPr="004E0528">
        <w:rPr>
          <w:rFonts w:hint="eastAsia"/>
        </w:rPr>
        <w:t>可调</w:t>
      </w:r>
      <w:r w:rsidRPr="004E0528">
        <w:t>充电器</w:t>
      </w:r>
      <w:r w:rsidRPr="004E0528">
        <w:rPr>
          <w:rFonts w:hint="eastAsia"/>
        </w:rPr>
        <w:t>，或者</w:t>
      </w:r>
      <w:r w:rsidRPr="004E0528">
        <w:t>大电流步进</w:t>
      </w:r>
      <w:r w:rsidRPr="004E0528">
        <w:rPr>
          <w:rFonts w:hint="eastAsia"/>
        </w:rPr>
        <w:t>可调充电器。</w:t>
      </w:r>
    </w:p>
    <w:p w:rsidR="004E0528" w:rsidRDefault="004E0528" w:rsidP="004E0528">
      <w:pPr>
        <w:pStyle w:val="afff2"/>
      </w:pPr>
      <w:r w:rsidRPr="004E0528">
        <w:rPr>
          <w:rFonts w:hint="eastAsia"/>
        </w:rPr>
        <w:t>B类充电模式是指终端与</w:t>
      </w:r>
      <w:r w:rsidRPr="004E0528">
        <w:t>B类充电器</w:t>
      </w:r>
      <w:r w:rsidRPr="004E0528">
        <w:rPr>
          <w:rFonts w:hint="eastAsia"/>
        </w:rPr>
        <w:t>一起</w:t>
      </w:r>
      <w:r w:rsidRPr="004E0528">
        <w:t>构成充电系统，</w:t>
      </w:r>
      <w:r w:rsidRPr="004E0528">
        <w:rPr>
          <w:rFonts w:hint="eastAsia"/>
        </w:rPr>
        <w:t>通过</w:t>
      </w:r>
      <w:r w:rsidR="00C942C5">
        <w:t>FB</w:t>
      </w:r>
      <w:r w:rsidRPr="004E0528">
        <w:rPr>
          <w:rFonts w:hint="eastAsia"/>
        </w:rPr>
        <w:t>协议调节充电器输出电压或电流完成快速充电的充电过程。</w:t>
      </w:r>
    </w:p>
    <w:p w:rsidR="001302AE" w:rsidRDefault="00C942C5" w:rsidP="001302AE">
      <w:pPr>
        <w:pStyle w:val="afc"/>
        <w:spacing w:before="312" w:after="312"/>
      </w:pPr>
      <w:r>
        <w:rPr>
          <w:rFonts w:hint="eastAsia"/>
        </w:rPr>
        <w:t>FB</w:t>
      </w:r>
      <w:r w:rsidR="001302AE">
        <w:rPr>
          <w:rFonts w:hint="eastAsia"/>
        </w:rPr>
        <w:t>检测流程</w:t>
      </w:r>
    </w:p>
    <w:p w:rsidR="001302AE" w:rsidRPr="001302AE" w:rsidRDefault="00C942C5" w:rsidP="001302AE">
      <w:pPr>
        <w:pStyle w:val="afd"/>
        <w:spacing w:before="156" w:after="156"/>
      </w:pPr>
      <w:bookmarkStart w:id="1084" w:name="_Toc443427753"/>
      <w:r>
        <w:rPr>
          <w:rFonts w:hint="eastAsia"/>
        </w:rPr>
        <w:t>FB</w:t>
      </w:r>
      <w:r w:rsidR="001302AE" w:rsidRPr="001302AE">
        <w:rPr>
          <w:rFonts w:hint="eastAsia"/>
        </w:rPr>
        <w:t>检测流程说明</w:t>
      </w:r>
      <w:bookmarkEnd w:id="1084"/>
    </w:p>
    <w:p w:rsidR="001302AE" w:rsidRPr="001302AE" w:rsidRDefault="00C942C5" w:rsidP="001302AE">
      <w:pPr>
        <w:pStyle w:val="afff2"/>
      </w:pPr>
      <w:r>
        <w:rPr>
          <w:rFonts w:hint="eastAsia"/>
        </w:rPr>
        <w:t>FB</w:t>
      </w:r>
      <w:r w:rsidR="001302AE" w:rsidRPr="001302AE">
        <w:rPr>
          <w:rFonts w:hint="eastAsia"/>
        </w:rPr>
        <w:t>是</w:t>
      </w:r>
      <w:r w:rsidR="001302AE" w:rsidRPr="001302AE">
        <w:t>运行在</w:t>
      </w:r>
      <w:r w:rsidR="001302AE" w:rsidRPr="001302AE">
        <w:rPr>
          <w:rFonts w:hint="eastAsia"/>
        </w:rPr>
        <w:t>CC通道</w:t>
      </w:r>
      <w:r w:rsidR="001302AE" w:rsidRPr="001302AE">
        <w:t>或D+D-通道</w:t>
      </w:r>
      <w:r w:rsidR="001302AE" w:rsidRPr="001302AE">
        <w:rPr>
          <w:rFonts w:hint="eastAsia"/>
        </w:rPr>
        <w:t>上</w:t>
      </w:r>
      <w:r w:rsidR="001302AE" w:rsidRPr="001302AE">
        <w:t>的通信协议</w:t>
      </w:r>
      <w:r w:rsidR="001302AE" w:rsidRPr="001302AE">
        <w:rPr>
          <w:rFonts w:hint="eastAsia"/>
        </w:rPr>
        <w:t>。</w:t>
      </w:r>
      <w:r w:rsidR="001302AE" w:rsidRPr="001302AE">
        <w:t>支持两种</w:t>
      </w:r>
      <w:r w:rsidR="001302AE" w:rsidRPr="001302AE">
        <w:rPr>
          <w:rFonts w:hint="eastAsia"/>
        </w:rPr>
        <w:t>CC通道和</w:t>
      </w:r>
      <w:r w:rsidR="001302AE" w:rsidRPr="001302AE">
        <w:t>D+D-通道</w:t>
      </w:r>
      <w:r w:rsidR="001302AE" w:rsidRPr="001302AE">
        <w:rPr>
          <w:rFonts w:hint="eastAsia"/>
        </w:rPr>
        <w:t>传输</w:t>
      </w:r>
      <w:r w:rsidR="001302AE" w:rsidRPr="001302AE">
        <w:t>命令，因此</w:t>
      </w:r>
      <w:r w:rsidR="001302AE" w:rsidRPr="001302AE">
        <w:rPr>
          <w:rFonts w:hint="eastAsia"/>
        </w:rPr>
        <w:t>，不同</w:t>
      </w:r>
      <w:r w:rsidR="001302AE" w:rsidRPr="001302AE">
        <w:t>通道的</w:t>
      </w:r>
      <w:r w:rsidR="001302AE" w:rsidRPr="001302AE">
        <w:rPr>
          <w:rFonts w:hint="eastAsia"/>
        </w:rPr>
        <w:t>检测</w:t>
      </w:r>
      <w:r w:rsidR="001302AE" w:rsidRPr="001302AE">
        <w:t>流程分别进行描述。</w:t>
      </w:r>
    </w:p>
    <w:p w:rsidR="001302AE" w:rsidRPr="001302AE" w:rsidRDefault="001302AE" w:rsidP="001302AE">
      <w:pPr>
        <w:pStyle w:val="afff2"/>
      </w:pPr>
      <w:r w:rsidRPr="001302AE">
        <w:rPr>
          <w:rFonts w:hint="eastAsia"/>
        </w:rPr>
        <w:t>在</w:t>
      </w:r>
      <w:r w:rsidRPr="001302AE">
        <w:t>充电器</w:t>
      </w:r>
      <w:r w:rsidRPr="001302AE">
        <w:rPr>
          <w:rFonts w:hint="eastAsia"/>
        </w:rPr>
        <w:t>侧</w:t>
      </w:r>
      <w:r w:rsidRPr="001302AE">
        <w:t>，</w:t>
      </w:r>
      <w:r w:rsidRPr="001302AE">
        <w:rPr>
          <w:rFonts w:hint="eastAsia"/>
        </w:rPr>
        <w:t>符合标准USB</w:t>
      </w:r>
      <w:r w:rsidRPr="001302AE">
        <w:t>TypeC接口</w:t>
      </w:r>
      <w:r w:rsidRPr="001302AE">
        <w:rPr>
          <w:rFonts w:hint="eastAsia"/>
        </w:rPr>
        <w:t>充电器</w:t>
      </w:r>
      <w:r w:rsidRPr="001302AE">
        <w:t>必须支持</w:t>
      </w:r>
      <w:r w:rsidRPr="001302AE">
        <w:rPr>
          <w:rFonts w:hint="eastAsia"/>
        </w:rPr>
        <w:t>同时</w:t>
      </w:r>
      <w:r w:rsidRPr="001302AE">
        <w:t>支持两个通道的独立检查</w:t>
      </w:r>
      <w:r w:rsidRPr="001302AE">
        <w:rPr>
          <w:rFonts w:hint="eastAsia"/>
        </w:rPr>
        <w:t>流程</w:t>
      </w:r>
      <w:r w:rsidRPr="001302AE">
        <w:t>，以支持终端</w:t>
      </w:r>
      <w:r w:rsidRPr="001302AE">
        <w:rPr>
          <w:rFonts w:hint="eastAsia"/>
        </w:rPr>
        <w:t>根据需要</w:t>
      </w:r>
      <w:r w:rsidRPr="001302AE">
        <w:t>选择物理传输</w:t>
      </w:r>
      <w:r w:rsidRPr="001302AE">
        <w:rPr>
          <w:rFonts w:hint="eastAsia"/>
        </w:rPr>
        <w:t>通道</w:t>
      </w:r>
      <w:r w:rsidRPr="001302AE">
        <w:t>。</w:t>
      </w:r>
    </w:p>
    <w:p w:rsidR="001302AE" w:rsidRPr="001302AE" w:rsidRDefault="001302AE" w:rsidP="001302AE">
      <w:pPr>
        <w:pStyle w:val="afff2"/>
      </w:pPr>
      <w:r w:rsidRPr="001302AE">
        <w:rPr>
          <w:rFonts w:hint="eastAsia"/>
        </w:rPr>
        <w:t>当</w:t>
      </w:r>
      <w:r w:rsidRPr="001302AE">
        <w:t>条件具备时，</w:t>
      </w:r>
      <w:r w:rsidRPr="001302AE">
        <w:rPr>
          <w:rFonts w:hint="eastAsia"/>
        </w:rPr>
        <w:t>若</w:t>
      </w:r>
      <w:r w:rsidRPr="001302AE">
        <w:t>同时</w:t>
      </w:r>
      <w:r w:rsidRPr="001302AE">
        <w:rPr>
          <w:rFonts w:hint="eastAsia"/>
        </w:rPr>
        <w:t>具备</w:t>
      </w:r>
      <w:r w:rsidRPr="001302AE">
        <w:t>CC和D+D-</w:t>
      </w:r>
      <w:r w:rsidRPr="001302AE">
        <w:rPr>
          <w:rFonts w:hint="eastAsia"/>
        </w:rPr>
        <w:t>两种</w:t>
      </w:r>
      <w:r w:rsidRPr="001302AE">
        <w:t>通道的条件下，终端</w:t>
      </w:r>
      <w:r w:rsidRPr="001302AE">
        <w:rPr>
          <w:rFonts w:hint="eastAsia"/>
        </w:rPr>
        <w:t>选择CC通道和</w:t>
      </w:r>
      <w:r w:rsidRPr="001302AE">
        <w:t>D+D-通道</w:t>
      </w:r>
      <w:r w:rsidRPr="001302AE">
        <w:rPr>
          <w:rFonts w:hint="eastAsia"/>
        </w:rPr>
        <w:t>其中</w:t>
      </w:r>
      <w:r w:rsidRPr="001302AE">
        <w:t>一种通道</w:t>
      </w:r>
      <w:r w:rsidRPr="001302AE">
        <w:rPr>
          <w:rFonts w:hint="eastAsia"/>
        </w:rPr>
        <w:t>传输协议</w:t>
      </w:r>
      <w:r w:rsidRPr="001302AE">
        <w:t>命令。</w:t>
      </w:r>
    </w:p>
    <w:p w:rsidR="001302AE" w:rsidRDefault="001302AE" w:rsidP="001302AE">
      <w:pPr>
        <w:pStyle w:val="afff2"/>
      </w:pPr>
      <w:r w:rsidRPr="001302AE">
        <w:rPr>
          <w:rFonts w:hint="eastAsia"/>
        </w:rPr>
        <w:t>当充电器</w:t>
      </w:r>
      <w:r w:rsidRPr="001302AE">
        <w:t>的接口为TypeA时，充电器只</w:t>
      </w:r>
      <w:r w:rsidRPr="001302AE">
        <w:rPr>
          <w:rFonts w:hint="eastAsia"/>
        </w:rPr>
        <w:t>需</w:t>
      </w:r>
      <w:r w:rsidRPr="001302AE">
        <w:t>支持D+D-</w:t>
      </w:r>
      <w:r w:rsidRPr="001302AE">
        <w:rPr>
          <w:rFonts w:hint="eastAsia"/>
        </w:rPr>
        <w:t>物理</w:t>
      </w:r>
      <w:r w:rsidRPr="001302AE">
        <w:t>通道</w:t>
      </w:r>
      <w:r w:rsidRPr="001302AE">
        <w:rPr>
          <w:rFonts w:hint="eastAsia"/>
        </w:rPr>
        <w:t>的通信</w:t>
      </w:r>
      <w:r w:rsidRPr="001302AE">
        <w:t>方式</w:t>
      </w:r>
      <w:r w:rsidRPr="001302AE">
        <w:rPr>
          <w:rFonts w:hint="eastAsia"/>
        </w:rPr>
        <w:t>以及</w:t>
      </w:r>
      <w:r w:rsidRPr="001302AE">
        <w:t>检测</w:t>
      </w:r>
      <w:r w:rsidRPr="001302AE">
        <w:rPr>
          <w:rFonts w:hint="eastAsia"/>
        </w:rPr>
        <w:t>。</w:t>
      </w:r>
    </w:p>
    <w:p w:rsidR="004E0528" w:rsidRDefault="00C942C5" w:rsidP="004E0528">
      <w:pPr>
        <w:pStyle w:val="afff2"/>
      </w:pPr>
      <w:r>
        <w:t>FB</w:t>
      </w:r>
      <w:r w:rsidR="001302AE" w:rsidRPr="001302AE">
        <w:rPr>
          <w:rFonts w:hint="eastAsia"/>
        </w:rPr>
        <w:t>协议</w:t>
      </w:r>
      <w:r w:rsidR="001302AE" w:rsidRPr="001302AE">
        <w:t>规定</w:t>
      </w:r>
      <w:r w:rsidR="001302AE" w:rsidRPr="001302AE">
        <w:rPr>
          <w:rFonts w:hint="eastAsia"/>
        </w:rPr>
        <w:t>：终端与</w:t>
      </w:r>
      <w:r w:rsidR="001302AE" w:rsidRPr="001302AE">
        <w:t>充电器</w:t>
      </w:r>
      <w:r w:rsidR="001302AE" w:rsidRPr="001302AE">
        <w:rPr>
          <w:rFonts w:hint="eastAsia"/>
        </w:rPr>
        <w:t>之间采用</w:t>
      </w:r>
      <w:r w:rsidR="001302AE" w:rsidRPr="001302AE">
        <w:t>一问一答的方式进行通信，除非通信失败</w:t>
      </w:r>
      <w:r w:rsidR="001302AE" w:rsidRPr="001302AE">
        <w:rPr>
          <w:rFonts w:hint="eastAsia"/>
        </w:rPr>
        <w:t>。</w:t>
      </w:r>
    </w:p>
    <w:p w:rsidR="001302AE" w:rsidRPr="001302AE" w:rsidRDefault="00C942C5" w:rsidP="001302AE">
      <w:pPr>
        <w:pStyle w:val="afd"/>
        <w:spacing w:before="156" w:after="156"/>
      </w:pPr>
      <w:bookmarkStart w:id="1085" w:name="_Toc443427754"/>
      <w:r>
        <w:rPr>
          <w:rFonts w:hint="eastAsia"/>
        </w:rPr>
        <w:t>FB</w:t>
      </w:r>
      <w:r w:rsidR="001302AE" w:rsidRPr="001302AE">
        <w:t>在CC物理通道上的</w:t>
      </w:r>
      <w:r w:rsidR="001302AE" w:rsidRPr="001302AE">
        <w:rPr>
          <w:rFonts w:hint="eastAsia"/>
        </w:rPr>
        <w:t>检测流程</w:t>
      </w:r>
      <w:bookmarkEnd w:id="1085"/>
    </w:p>
    <w:p w:rsidR="001302AE" w:rsidRDefault="001302AE" w:rsidP="004E0528">
      <w:pPr>
        <w:pStyle w:val="afff2"/>
      </w:pPr>
      <w:r w:rsidRPr="001302AE">
        <w:rPr>
          <w:rFonts w:hint="eastAsia"/>
        </w:rPr>
        <w:t>如图</w:t>
      </w:r>
      <w:r w:rsidR="00C942C5">
        <w:rPr>
          <w:rFonts w:hint="eastAsia"/>
        </w:rPr>
        <w:t>B.</w:t>
      </w:r>
      <w:r>
        <w:rPr>
          <w:rFonts w:hint="eastAsia"/>
        </w:rPr>
        <w:t>3</w:t>
      </w:r>
      <w:r w:rsidRPr="001302AE">
        <w:t>表示，</w:t>
      </w:r>
      <w:r w:rsidR="00C942C5">
        <w:t>FB</w:t>
      </w:r>
      <w:r w:rsidRPr="001302AE">
        <w:t>在CC</w:t>
      </w:r>
      <w:r w:rsidRPr="001302AE">
        <w:rPr>
          <w:rFonts w:hint="eastAsia"/>
        </w:rPr>
        <w:t>物理</w:t>
      </w:r>
      <w:r w:rsidRPr="001302AE">
        <w:t>通道</w:t>
      </w:r>
      <w:r w:rsidRPr="001302AE">
        <w:rPr>
          <w:rFonts w:hint="eastAsia"/>
        </w:rPr>
        <w:t>的</w:t>
      </w:r>
      <w:r w:rsidRPr="001302AE">
        <w:t>通信是</w:t>
      </w:r>
      <w:r w:rsidRPr="001302AE">
        <w:rPr>
          <w:rFonts w:hint="eastAsia"/>
        </w:rPr>
        <w:t xml:space="preserve">使用USB </w:t>
      </w:r>
      <w:r w:rsidRPr="001302AE">
        <w:t>Power Delivery</w:t>
      </w:r>
      <w:r w:rsidRPr="001302AE">
        <w:rPr>
          <w:rFonts w:hint="eastAsia"/>
        </w:rPr>
        <w:t>（以下</w:t>
      </w:r>
      <w:r w:rsidRPr="001302AE">
        <w:t>简称</w:t>
      </w:r>
      <w:r w:rsidRPr="001302AE">
        <w:rPr>
          <w:rFonts w:hint="eastAsia"/>
        </w:rPr>
        <w:t>PD</w:t>
      </w:r>
      <w:r w:rsidRPr="001302AE">
        <w:t>）</w:t>
      </w:r>
      <w:r w:rsidRPr="001302AE">
        <w:rPr>
          <w:rFonts w:hint="eastAsia"/>
        </w:rPr>
        <w:t>的物理层</w:t>
      </w:r>
      <w:r w:rsidRPr="001302AE">
        <w:t>来执行的，</w:t>
      </w:r>
      <w:r w:rsidRPr="001302AE">
        <w:rPr>
          <w:rFonts w:hint="eastAsia"/>
        </w:rPr>
        <w:t>因此，首先进行PD标准的模式检测，然后再转入</w:t>
      </w:r>
      <w:r w:rsidR="00C942C5">
        <w:rPr>
          <w:rFonts w:hint="eastAsia"/>
        </w:rPr>
        <w:t>FB</w:t>
      </w:r>
      <w:r w:rsidRPr="001302AE">
        <w:rPr>
          <w:rFonts w:hint="eastAsia"/>
        </w:rPr>
        <w:t>的模式检测，检测流程如</w:t>
      </w:r>
      <w:r>
        <w:rPr>
          <w:rFonts w:hint="eastAsia"/>
        </w:rPr>
        <w:t>图</w:t>
      </w:r>
      <w:r w:rsidR="00C942C5">
        <w:rPr>
          <w:rFonts w:hint="eastAsia"/>
        </w:rPr>
        <w:t>B.</w:t>
      </w:r>
      <w:r>
        <w:rPr>
          <w:rFonts w:hint="eastAsia"/>
        </w:rPr>
        <w:t>4所示。</w:t>
      </w:r>
    </w:p>
    <w:p w:rsidR="00FA713D" w:rsidRDefault="00FA713D" w:rsidP="00FA713D">
      <w:pPr>
        <w:pStyle w:val="afff2"/>
        <w:ind w:firstLineChars="0" w:firstLine="0"/>
        <w:jc w:val="center"/>
      </w:pPr>
      <w:r w:rsidRPr="001302AE">
        <w:rPr>
          <w:rFonts w:hint="eastAsia"/>
          <w:noProof/>
        </w:rPr>
        <w:drawing>
          <wp:inline distT="0" distB="0" distL="0" distR="0">
            <wp:extent cx="5422900" cy="2934868"/>
            <wp:effectExtent l="19050" t="0" r="6350" b="0"/>
            <wp:docPr id="2312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a:stretch>
                      <a:fillRect/>
                    </a:stretch>
                  </pic:blipFill>
                  <pic:spPr bwMode="auto">
                    <a:xfrm>
                      <a:off x="0" y="0"/>
                      <a:ext cx="5424025" cy="2935477"/>
                    </a:xfrm>
                    <a:prstGeom prst="rect">
                      <a:avLst/>
                    </a:prstGeom>
                    <a:noFill/>
                    <a:ln>
                      <a:noFill/>
                    </a:ln>
                  </pic:spPr>
                </pic:pic>
              </a:graphicData>
            </a:graphic>
          </wp:inline>
        </w:drawing>
      </w:r>
    </w:p>
    <w:p w:rsidR="00FA713D" w:rsidRPr="001302AE" w:rsidRDefault="00C942C5" w:rsidP="00FA713D">
      <w:pPr>
        <w:pStyle w:val="af0"/>
        <w:spacing w:before="156" w:after="156"/>
      </w:pPr>
      <w:r>
        <w:rPr>
          <w:rFonts w:hint="eastAsia"/>
        </w:rPr>
        <w:t>FB</w:t>
      </w:r>
      <w:r w:rsidR="00FA713D" w:rsidRPr="001302AE">
        <w:t>物理框图</w:t>
      </w:r>
    </w:p>
    <w:p w:rsidR="00FA713D" w:rsidRDefault="00FA713D" w:rsidP="004E0528">
      <w:pPr>
        <w:pStyle w:val="afff2"/>
      </w:pPr>
    </w:p>
    <w:p w:rsidR="001302AE" w:rsidRDefault="001302AE" w:rsidP="001302AE">
      <w:pPr>
        <w:pStyle w:val="afff2"/>
        <w:ind w:firstLineChars="0" w:firstLine="0"/>
        <w:jc w:val="center"/>
      </w:pPr>
      <w:r w:rsidRPr="001302AE">
        <w:rPr>
          <w:noProof/>
        </w:rPr>
        <w:drawing>
          <wp:inline distT="0" distB="0" distL="0" distR="0">
            <wp:extent cx="5656580" cy="3522704"/>
            <wp:effectExtent l="0" t="0" r="1270" b="1905"/>
            <wp:docPr id="23118" name="图片 23119" descr="D:\ac_Wkshp\500210-SmartCharger-Platform\$Protocol\插图\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ac_Wkshp\500210-SmartCharger-Platform\$Protocol\插图\2-2-1.png"/>
                    <pic:cNvPicPr>
                      <a:picLocks noChangeAspect="1" noChangeArrowheads="1"/>
                    </pic:cNvPicPr>
                  </pic:nvPicPr>
                  <pic:blipFill>
                    <a:blip r:embed="rId4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a:stretch>
                      <a:fillRect/>
                    </a:stretch>
                  </pic:blipFill>
                  <pic:spPr bwMode="auto">
                    <a:xfrm>
                      <a:off x="0" y="0"/>
                      <a:ext cx="5656580" cy="3522704"/>
                    </a:xfrm>
                    <a:prstGeom prst="rect">
                      <a:avLst/>
                    </a:prstGeom>
                    <a:noFill/>
                    <a:ln>
                      <a:noFill/>
                    </a:ln>
                  </pic:spPr>
                </pic:pic>
              </a:graphicData>
            </a:graphic>
          </wp:inline>
        </w:drawing>
      </w:r>
    </w:p>
    <w:p w:rsidR="001302AE" w:rsidRDefault="00C942C5" w:rsidP="001302AE">
      <w:pPr>
        <w:pStyle w:val="af0"/>
        <w:spacing w:before="156" w:after="156"/>
      </w:pPr>
      <w:r>
        <w:rPr>
          <w:rFonts w:hint="eastAsia"/>
        </w:rPr>
        <w:t>FB</w:t>
      </w:r>
      <w:r w:rsidR="001302AE" w:rsidRPr="001302AE">
        <w:t>在CC</w:t>
      </w:r>
      <w:r w:rsidR="001302AE" w:rsidRPr="001302AE">
        <w:rPr>
          <w:rFonts w:hint="eastAsia"/>
        </w:rPr>
        <w:t>通道</w:t>
      </w:r>
      <w:r w:rsidR="001302AE" w:rsidRPr="001302AE">
        <w:t>的</w:t>
      </w:r>
      <w:r w:rsidR="001302AE" w:rsidRPr="001302AE">
        <w:rPr>
          <w:rFonts w:hint="eastAsia"/>
        </w:rPr>
        <w:t>接入</w:t>
      </w:r>
      <w:r w:rsidR="001302AE" w:rsidRPr="001302AE">
        <w:t>流程</w:t>
      </w:r>
    </w:p>
    <w:p w:rsidR="001302AE" w:rsidRDefault="001302AE" w:rsidP="004E0528">
      <w:pPr>
        <w:pStyle w:val="afff2"/>
      </w:pPr>
      <w:r w:rsidRPr="001302AE">
        <w:rPr>
          <w:rFonts w:hint="eastAsia"/>
        </w:rPr>
        <w:t>如图</w:t>
      </w:r>
      <w:r w:rsidR="00C942C5">
        <w:rPr>
          <w:rFonts w:hint="eastAsia"/>
        </w:rPr>
        <w:t>B.</w:t>
      </w:r>
      <w:r>
        <w:rPr>
          <w:rFonts w:hint="eastAsia"/>
        </w:rPr>
        <w:t>4</w:t>
      </w:r>
      <w:r w:rsidRPr="001302AE">
        <w:rPr>
          <w:rFonts w:hint="eastAsia"/>
        </w:rPr>
        <w:t>，完成</w:t>
      </w:r>
      <w:r w:rsidRPr="001302AE">
        <w:t>PD</w:t>
      </w:r>
      <w:r w:rsidRPr="001302AE">
        <w:rPr>
          <w:rFonts w:hint="eastAsia"/>
        </w:rPr>
        <w:t>规范检测</w:t>
      </w:r>
      <w:r w:rsidRPr="001302AE">
        <w:t>流程后，</w:t>
      </w:r>
      <w:r w:rsidRPr="001302AE">
        <w:rPr>
          <w:rFonts w:hint="eastAsia"/>
        </w:rPr>
        <w:t>终端执行</w:t>
      </w:r>
      <w:r w:rsidR="00C942C5">
        <w:rPr>
          <w:rFonts w:hint="eastAsia"/>
        </w:rPr>
        <w:t>FB</w:t>
      </w:r>
      <w:r w:rsidRPr="001302AE">
        <w:rPr>
          <w:rFonts w:hint="eastAsia"/>
        </w:rPr>
        <w:t>流程，完成对</w:t>
      </w:r>
      <w:r w:rsidRPr="001302AE">
        <w:t>充电器的身份识别</w:t>
      </w:r>
      <w:r w:rsidRPr="001302AE">
        <w:rPr>
          <w:rFonts w:hint="eastAsia"/>
        </w:rPr>
        <w:t>。</w:t>
      </w:r>
      <w:r w:rsidRPr="001302AE">
        <w:t>终端</w:t>
      </w:r>
      <w:r w:rsidRPr="001302AE">
        <w:rPr>
          <w:rFonts w:hint="eastAsia"/>
        </w:rPr>
        <w:t>主动</w:t>
      </w:r>
      <w:r w:rsidRPr="001302AE">
        <w:t>发送</w:t>
      </w:r>
      <w:r w:rsidRPr="001302AE">
        <w:rPr>
          <w:rFonts w:hint="eastAsia"/>
        </w:rPr>
        <w:t>命令控制充电器</w:t>
      </w:r>
      <w:r w:rsidRPr="001302AE">
        <w:t>进行充电控制</w:t>
      </w:r>
      <w:r w:rsidRPr="001302AE">
        <w:rPr>
          <w:rFonts w:hint="eastAsia"/>
        </w:rPr>
        <w:t>，充电器</w:t>
      </w:r>
      <w:r w:rsidRPr="001302AE">
        <w:t>被动应答</w:t>
      </w:r>
      <w:r w:rsidRPr="001302AE">
        <w:rPr>
          <w:rFonts w:hint="eastAsia"/>
        </w:rPr>
        <w:t>终端</w:t>
      </w:r>
      <w:r w:rsidRPr="001302AE">
        <w:t>命令</w:t>
      </w:r>
      <w:r w:rsidRPr="001302AE">
        <w:rPr>
          <w:rFonts w:hint="eastAsia"/>
        </w:rPr>
        <w:t>，</w:t>
      </w:r>
      <w:r w:rsidRPr="001302AE">
        <w:t>按照终端要求控制</w:t>
      </w:r>
      <w:r w:rsidRPr="001302AE">
        <w:rPr>
          <w:rFonts w:hint="eastAsia"/>
        </w:rPr>
        <w:t>输出电压</w:t>
      </w:r>
      <w:r w:rsidRPr="001302AE">
        <w:t>电流</w:t>
      </w:r>
      <w:r w:rsidRPr="001302AE">
        <w:rPr>
          <w:rFonts w:hint="eastAsia"/>
        </w:rPr>
        <w:t>。</w:t>
      </w:r>
    </w:p>
    <w:p w:rsidR="00FA713D" w:rsidRPr="00FA713D" w:rsidRDefault="00C942C5" w:rsidP="00FA713D">
      <w:pPr>
        <w:pStyle w:val="afd"/>
        <w:spacing w:before="156" w:after="156"/>
      </w:pPr>
      <w:bookmarkStart w:id="1086" w:name="_Toc443427755"/>
      <w:r>
        <w:rPr>
          <w:rFonts w:hint="eastAsia"/>
        </w:rPr>
        <w:t>FB</w:t>
      </w:r>
      <w:r w:rsidR="00FA713D" w:rsidRPr="00FA713D">
        <w:t>在D+D-物理通道上的</w:t>
      </w:r>
      <w:r w:rsidR="00FA713D" w:rsidRPr="00FA713D">
        <w:rPr>
          <w:rFonts w:hint="eastAsia"/>
        </w:rPr>
        <w:t>终端检测流程</w:t>
      </w:r>
      <w:bookmarkEnd w:id="1086"/>
    </w:p>
    <w:p w:rsidR="00FA713D" w:rsidRDefault="00FA713D" w:rsidP="004E0528">
      <w:pPr>
        <w:pStyle w:val="afff2"/>
      </w:pPr>
      <w:r w:rsidRPr="00FA713D">
        <w:rPr>
          <w:rFonts w:hint="eastAsia"/>
        </w:rPr>
        <w:t>终端USB接口具有多种功能，包括基本的USB数据传输和电池充电。为保证与现有USB标准兼容，在</w:t>
      </w:r>
      <w:r w:rsidR="00C942C5">
        <w:rPr>
          <w:rFonts w:hint="eastAsia"/>
        </w:rPr>
        <w:t>FB</w:t>
      </w:r>
      <w:r w:rsidRPr="00FA713D">
        <w:rPr>
          <w:rFonts w:hint="eastAsia"/>
        </w:rPr>
        <w:t>充电协议的D+D-通道</w:t>
      </w:r>
      <w:r w:rsidRPr="00FA713D">
        <w:t>检测前</w:t>
      </w:r>
      <w:r w:rsidRPr="00FA713D">
        <w:rPr>
          <w:rFonts w:hint="eastAsia"/>
        </w:rPr>
        <w:t>，必须执行所有的USB标准检测。</w:t>
      </w:r>
      <w:r w:rsidRPr="001302AE">
        <w:rPr>
          <w:rFonts w:hint="eastAsia"/>
        </w:rPr>
        <w:t>检测流程如</w:t>
      </w:r>
      <w:r>
        <w:rPr>
          <w:rFonts w:hint="eastAsia"/>
        </w:rPr>
        <w:t>图</w:t>
      </w:r>
      <w:r w:rsidR="00C942C5">
        <w:rPr>
          <w:rFonts w:hint="eastAsia"/>
        </w:rPr>
        <w:t>B.</w:t>
      </w:r>
      <w:r>
        <w:rPr>
          <w:rFonts w:hint="eastAsia"/>
        </w:rPr>
        <w:t>5所示。</w:t>
      </w:r>
    </w:p>
    <w:p w:rsidR="00FA713D" w:rsidRDefault="00FA713D" w:rsidP="00FA713D">
      <w:pPr>
        <w:pStyle w:val="afff2"/>
        <w:ind w:firstLineChars="0" w:firstLine="0"/>
        <w:jc w:val="center"/>
      </w:pPr>
      <w:r w:rsidRPr="00FA713D">
        <w:rPr>
          <w:noProof/>
        </w:rPr>
        <w:lastRenderedPageBreak/>
        <w:drawing>
          <wp:inline distT="0" distB="0" distL="0" distR="0">
            <wp:extent cx="5656580" cy="4994873"/>
            <wp:effectExtent l="0" t="0" r="0" b="0"/>
            <wp:docPr id="2312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a:stretch>
                      <a:fillRect/>
                    </a:stretch>
                  </pic:blipFill>
                  <pic:spPr bwMode="auto">
                    <a:xfrm>
                      <a:off x="0" y="0"/>
                      <a:ext cx="5656580" cy="4994873"/>
                    </a:xfrm>
                    <a:prstGeom prst="rect">
                      <a:avLst/>
                    </a:prstGeom>
                    <a:noFill/>
                    <a:ln>
                      <a:noFill/>
                    </a:ln>
                  </pic:spPr>
                </pic:pic>
              </a:graphicData>
            </a:graphic>
          </wp:inline>
        </w:drawing>
      </w:r>
    </w:p>
    <w:p w:rsidR="00FA713D" w:rsidRDefault="00FA713D" w:rsidP="00FA713D">
      <w:pPr>
        <w:pStyle w:val="af0"/>
        <w:spacing w:before="156" w:after="156"/>
      </w:pPr>
      <w:r w:rsidRPr="00FA713D">
        <w:rPr>
          <w:rFonts w:hint="eastAsia"/>
        </w:rPr>
        <w:t>终端检测流程</w:t>
      </w:r>
    </w:p>
    <w:p w:rsidR="00FA713D" w:rsidRPr="00FA713D" w:rsidRDefault="00C942C5" w:rsidP="00FA713D">
      <w:pPr>
        <w:pStyle w:val="afd"/>
        <w:spacing w:before="156" w:after="156"/>
      </w:pPr>
      <w:bookmarkStart w:id="1087" w:name="_Toc443427756"/>
      <w:r>
        <w:rPr>
          <w:rFonts w:hint="eastAsia"/>
        </w:rPr>
        <w:t>FB</w:t>
      </w:r>
      <w:r w:rsidR="00FA713D" w:rsidRPr="00FA713D">
        <w:t>在D+D-物理通道上的</w:t>
      </w:r>
      <w:r w:rsidR="00FA713D" w:rsidRPr="00FA713D">
        <w:rPr>
          <w:rFonts w:hint="eastAsia"/>
        </w:rPr>
        <w:t>充电器检测流程</w:t>
      </w:r>
      <w:bookmarkEnd w:id="1087"/>
    </w:p>
    <w:p w:rsidR="00FA713D" w:rsidRDefault="00FA713D" w:rsidP="004E0528">
      <w:pPr>
        <w:pStyle w:val="afff2"/>
      </w:pPr>
      <w:r>
        <w:t>充电器</w:t>
      </w:r>
      <w:r w:rsidRPr="00E17606">
        <w:rPr>
          <w:rFonts w:hint="eastAsia"/>
        </w:rPr>
        <w:t>必须和标准</w:t>
      </w:r>
      <w:r w:rsidRPr="00E17606">
        <w:t>DCP</w:t>
      </w:r>
      <w:r>
        <w:rPr>
          <w:rFonts w:hint="eastAsia"/>
        </w:rPr>
        <w:t>充电器</w:t>
      </w:r>
      <w:r w:rsidRPr="00E17606">
        <w:rPr>
          <w:rFonts w:hint="eastAsia"/>
        </w:rPr>
        <w:t>相似，以保证与现有设备兼容。充电器在连接设备后</w:t>
      </w:r>
      <w:r>
        <w:rPr>
          <w:rFonts w:hint="eastAsia"/>
        </w:rPr>
        <w:t>，将</w:t>
      </w:r>
      <w:r w:rsidRPr="00E17606">
        <w:t>D+</w:t>
      </w:r>
      <w:r w:rsidRPr="00E17606">
        <w:rPr>
          <w:rFonts w:hint="eastAsia"/>
        </w:rPr>
        <w:t>和</w:t>
      </w:r>
      <w:r w:rsidRPr="00E17606">
        <w:t>D-</w:t>
      </w:r>
      <w:r w:rsidRPr="00E17606">
        <w:rPr>
          <w:rFonts w:hint="eastAsia"/>
        </w:rPr>
        <w:t>信号</w:t>
      </w:r>
      <w:r>
        <w:rPr>
          <w:rFonts w:hint="eastAsia"/>
        </w:rPr>
        <w:t>短接</w:t>
      </w:r>
      <w:r w:rsidRPr="00E17606">
        <w:rPr>
          <w:rFonts w:hint="eastAsia"/>
        </w:rPr>
        <w:t>。</w:t>
      </w:r>
      <w:r>
        <w:rPr>
          <w:rFonts w:hint="eastAsia"/>
        </w:rPr>
        <w:t>充电器</w:t>
      </w:r>
      <w:r w:rsidRPr="00E17606">
        <w:rPr>
          <w:rFonts w:hint="eastAsia"/>
        </w:rPr>
        <w:t>持续</w:t>
      </w:r>
      <w:r w:rsidRPr="00E17606">
        <w:t>1</w:t>
      </w:r>
      <w:r w:rsidRPr="00E17606">
        <w:rPr>
          <w:rFonts w:hint="eastAsia"/>
        </w:rPr>
        <w:t>秒以上以</w:t>
      </w:r>
      <w:r w:rsidRPr="00331951">
        <w:rPr>
          <w:lang w:eastAsia="ja-JP"/>
        </w:rPr>
        <w:t>V</w:t>
      </w:r>
      <w:r w:rsidRPr="00331951">
        <w:rPr>
          <w:vertAlign w:val="subscript"/>
          <w:lang w:eastAsia="ja-JP"/>
        </w:rPr>
        <w:t>DP_SRC</w:t>
      </w:r>
      <w:r w:rsidRPr="00E17606">
        <w:rPr>
          <w:rFonts w:hint="eastAsia"/>
        </w:rPr>
        <w:t>电平监测</w:t>
      </w:r>
      <w:r w:rsidRPr="00E17606">
        <w:t>D+</w:t>
      </w:r>
      <w:r w:rsidRPr="00E17606">
        <w:rPr>
          <w:rFonts w:hint="eastAsia"/>
        </w:rPr>
        <w:t>信号。如果</w:t>
      </w:r>
      <w:r w:rsidRPr="00E17606">
        <w:t>D+</w:t>
      </w:r>
      <w:r w:rsidRPr="00E17606">
        <w:rPr>
          <w:rFonts w:hint="eastAsia"/>
        </w:rPr>
        <w:t>信号上的</w:t>
      </w:r>
      <w:r w:rsidRPr="00331951">
        <w:rPr>
          <w:lang w:eastAsia="ja-JP"/>
        </w:rPr>
        <w:t>V</w:t>
      </w:r>
      <w:r w:rsidRPr="00331951">
        <w:rPr>
          <w:vertAlign w:val="subscript"/>
          <w:lang w:eastAsia="ja-JP"/>
        </w:rPr>
        <w:t>DP_SRC</w:t>
      </w:r>
      <w:r w:rsidRPr="00E17606">
        <w:rPr>
          <w:rFonts w:hint="eastAsia"/>
        </w:rPr>
        <w:t>电平持续时间超过</w:t>
      </w:r>
      <w:r w:rsidRPr="00E17606">
        <w:t>1</w:t>
      </w:r>
      <w:r w:rsidRPr="00E17606">
        <w:rPr>
          <w:rFonts w:hint="eastAsia"/>
        </w:rPr>
        <w:t>秒，</w:t>
      </w:r>
      <w:r w:rsidRPr="00E17606">
        <w:t>D+</w:t>
      </w:r>
      <w:r w:rsidRPr="00E17606">
        <w:rPr>
          <w:rFonts w:hint="eastAsia"/>
        </w:rPr>
        <w:t>和</w:t>
      </w:r>
      <w:r w:rsidRPr="00E17606">
        <w:t>D-</w:t>
      </w:r>
      <w:r w:rsidRPr="00E17606">
        <w:rPr>
          <w:rFonts w:hint="eastAsia"/>
        </w:rPr>
        <w:t>之间的</w:t>
      </w:r>
      <w:r>
        <w:rPr>
          <w:rFonts w:hint="eastAsia"/>
        </w:rPr>
        <w:t>断开</w:t>
      </w:r>
      <w:r w:rsidRPr="00E17606">
        <w:rPr>
          <w:rFonts w:hint="eastAsia"/>
        </w:rPr>
        <w:t>，同时</w:t>
      </w:r>
      <w:r w:rsidRPr="00E17606">
        <w:t>D-</w:t>
      </w:r>
      <w:r w:rsidRPr="00E17606">
        <w:rPr>
          <w:rFonts w:hint="eastAsia"/>
        </w:rPr>
        <w:t>信号会应用一个下拉电阻以告知</w:t>
      </w:r>
      <w:r>
        <w:rPr>
          <w:rFonts w:hint="eastAsia"/>
        </w:rPr>
        <w:t>终端，充电器</w:t>
      </w:r>
      <w:r w:rsidRPr="00E17606">
        <w:rPr>
          <w:rFonts w:hint="eastAsia"/>
        </w:rPr>
        <w:t>具有附加功能。</w:t>
      </w:r>
      <w:r w:rsidRPr="001302AE">
        <w:rPr>
          <w:rFonts w:hint="eastAsia"/>
        </w:rPr>
        <w:t>检测流程如</w:t>
      </w:r>
      <w:r>
        <w:rPr>
          <w:rFonts w:hint="eastAsia"/>
        </w:rPr>
        <w:t>图</w:t>
      </w:r>
      <w:r w:rsidR="00C942C5">
        <w:rPr>
          <w:rFonts w:hint="eastAsia"/>
        </w:rPr>
        <w:t>B.</w:t>
      </w:r>
      <w:r>
        <w:rPr>
          <w:rFonts w:hint="eastAsia"/>
        </w:rPr>
        <w:t>6所示。</w:t>
      </w:r>
    </w:p>
    <w:p w:rsidR="00FA713D" w:rsidRDefault="00FA713D" w:rsidP="00FA713D">
      <w:pPr>
        <w:pStyle w:val="afff2"/>
        <w:ind w:firstLineChars="0" w:firstLine="0"/>
        <w:jc w:val="center"/>
      </w:pPr>
      <w:r w:rsidRPr="00FA713D">
        <w:rPr>
          <w:noProof/>
        </w:rPr>
        <w:lastRenderedPageBreak/>
        <w:drawing>
          <wp:inline distT="0" distB="0" distL="0" distR="0">
            <wp:extent cx="4068445" cy="4749165"/>
            <wp:effectExtent l="0" t="0" r="0" b="0"/>
            <wp:docPr id="2312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a:stretch>
                      <a:fillRect/>
                    </a:stretch>
                  </pic:blipFill>
                  <pic:spPr bwMode="auto">
                    <a:xfrm>
                      <a:off x="0" y="0"/>
                      <a:ext cx="4068445" cy="4749165"/>
                    </a:xfrm>
                    <a:prstGeom prst="rect">
                      <a:avLst/>
                    </a:prstGeom>
                    <a:noFill/>
                    <a:ln>
                      <a:noFill/>
                    </a:ln>
                  </pic:spPr>
                </pic:pic>
              </a:graphicData>
            </a:graphic>
          </wp:inline>
        </w:drawing>
      </w:r>
    </w:p>
    <w:p w:rsidR="00FA713D" w:rsidRDefault="00FA713D" w:rsidP="00FA713D">
      <w:pPr>
        <w:pStyle w:val="af0"/>
        <w:spacing w:before="156" w:after="156"/>
      </w:pPr>
      <w:r w:rsidRPr="00FA713D">
        <w:rPr>
          <w:rFonts w:hint="eastAsia"/>
        </w:rPr>
        <w:t>充电器检测流程</w:t>
      </w:r>
    </w:p>
    <w:p w:rsidR="00FA713D" w:rsidRDefault="00C942C5" w:rsidP="003A5A35">
      <w:pPr>
        <w:pStyle w:val="afc"/>
        <w:spacing w:before="312" w:after="312"/>
      </w:pPr>
      <w:r>
        <w:rPr>
          <w:rFonts w:hint="eastAsia"/>
        </w:rPr>
        <w:t>FB</w:t>
      </w:r>
      <w:r w:rsidR="003A5A35">
        <w:rPr>
          <w:rFonts w:hint="eastAsia"/>
        </w:rPr>
        <w:t>物理层实现</w:t>
      </w:r>
    </w:p>
    <w:p w:rsidR="003A5A35" w:rsidRDefault="00C942C5" w:rsidP="003A5A35">
      <w:pPr>
        <w:pStyle w:val="afff2"/>
      </w:pPr>
      <w:r>
        <w:rPr>
          <w:rFonts w:hint="eastAsia"/>
        </w:rPr>
        <w:t>FB</w:t>
      </w:r>
      <w:r w:rsidR="003A5A35" w:rsidRPr="003A5A35">
        <w:t>的</w:t>
      </w:r>
      <w:r w:rsidR="003A5A35" w:rsidRPr="003A5A35">
        <w:rPr>
          <w:rFonts w:hint="eastAsia"/>
        </w:rPr>
        <w:t>数据</w:t>
      </w:r>
      <w:r w:rsidR="003A5A35" w:rsidRPr="003A5A35">
        <w:t>传输通道分为CC通道和D+D-通道两种</w:t>
      </w:r>
      <w:r w:rsidR="003A5A35" w:rsidRPr="003A5A35">
        <w:rPr>
          <w:rFonts w:hint="eastAsia"/>
        </w:rPr>
        <w:t>，</w:t>
      </w:r>
      <w:r w:rsidR="003A5A35" w:rsidRPr="003A5A35">
        <w:t>下面分别进行说明。</w:t>
      </w:r>
    </w:p>
    <w:p w:rsidR="003A5A35" w:rsidRPr="003A5A35" w:rsidRDefault="00C942C5" w:rsidP="003A5A35">
      <w:pPr>
        <w:pStyle w:val="afd"/>
        <w:spacing w:before="156" w:after="156"/>
      </w:pPr>
      <w:bookmarkStart w:id="1088" w:name="_Toc443427758"/>
      <w:r>
        <w:rPr>
          <w:rFonts w:hint="eastAsia"/>
        </w:rPr>
        <w:t>FB</w:t>
      </w:r>
      <w:r w:rsidR="003A5A35" w:rsidRPr="003A5A35">
        <w:t>在CC物理通道</w:t>
      </w:r>
      <w:r w:rsidR="003A5A35" w:rsidRPr="003A5A35">
        <w:rPr>
          <w:rFonts w:hint="eastAsia"/>
        </w:rPr>
        <w:t>传输实现</w:t>
      </w:r>
      <w:bookmarkEnd w:id="1088"/>
    </w:p>
    <w:p w:rsidR="003A5A35" w:rsidRPr="003A5A35" w:rsidRDefault="00C942C5" w:rsidP="003A5A35">
      <w:pPr>
        <w:pStyle w:val="afff2"/>
      </w:pPr>
      <w:r>
        <w:t>FB</w:t>
      </w:r>
      <w:r w:rsidR="003A5A35" w:rsidRPr="003A5A35">
        <w:rPr>
          <w:rFonts w:hint="eastAsia"/>
        </w:rPr>
        <w:t>协议</w:t>
      </w:r>
      <w:r w:rsidR="003A5A35" w:rsidRPr="003A5A35">
        <w:t>可以通过CC</w:t>
      </w:r>
      <w:r w:rsidR="003A5A35" w:rsidRPr="003A5A35">
        <w:rPr>
          <w:rFonts w:hint="eastAsia"/>
        </w:rPr>
        <w:t>物理</w:t>
      </w:r>
      <w:r w:rsidR="003A5A35" w:rsidRPr="003A5A35">
        <w:t>通道</w:t>
      </w:r>
      <w:r w:rsidR="003A5A35" w:rsidRPr="003A5A35">
        <w:rPr>
          <w:rFonts w:hint="eastAsia"/>
        </w:rPr>
        <w:t>传输</w:t>
      </w:r>
      <w:r w:rsidR="003A5A35" w:rsidRPr="003A5A35">
        <w:t>，CC</w:t>
      </w:r>
      <w:r w:rsidR="003A5A35" w:rsidRPr="003A5A35">
        <w:rPr>
          <w:rFonts w:hint="eastAsia"/>
        </w:rPr>
        <w:t>物理</w:t>
      </w:r>
      <w:r w:rsidR="003A5A35" w:rsidRPr="003A5A35">
        <w:t>通道</w:t>
      </w:r>
      <w:r w:rsidR="003A5A35" w:rsidRPr="003A5A35">
        <w:rPr>
          <w:rFonts w:hint="eastAsia"/>
        </w:rPr>
        <w:t>是建立在USB标准组织定义的</w:t>
      </w:r>
      <w:r w:rsidR="003A5A35" w:rsidRPr="003A5A35">
        <w:t>Power Delivery</w:t>
      </w:r>
      <w:r w:rsidR="003A5A35" w:rsidRPr="003A5A35">
        <w:rPr>
          <w:rFonts w:hint="eastAsia"/>
        </w:rPr>
        <w:t>规范上，使用</w:t>
      </w:r>
      <w:r w:rsidR="003A5A35" w:rsidRPr="003A5A35">
        <w:t>VDM Command Examples</w:t>
      </w:r>
      <w:r w:rsidR="003A5A35" w:rsidRPr="003A5A35">
        <w:rPr>
          <w:rFonts w:hint="eastAsia"/>
        </w:rPr>
        <w:t>功能</w:t>
      </w:r>
      <w:r w:rsidR="003A5A35" w:rsidRPr="003A5A35">
        <w:t>的</w:t>
      </w:r>
      <w:r w:rsidR="003A5A35" w:rsidRPr="003A5A35">
        <w:rPr>
          <w:rFonts w:hint="eastAsia"/>
        </w:rPr>
        <w:t>通信</w:t>
      </w:r>
      <w:r w:rsidR="003A5A35" w:rsidRPr="003A5A35">
        <w:t>方式。</w:t>
      </w:r>
    </w:p>
    <w:p w:rsidR="003A5A35" w:rsidRPr="003A5A35" w:rsidRDefault="00C942C5" w:rsidP="003A5A35">
      <w:pPr>
        <w:pStyle w:val="afff2"/>
      </w:pPr>
      <w:r>
        <w:t>FB</w:t>
      </w:r>
      <w:r w:rsidR="003A5A35" w:rsidRPr="003A5A35">
        <w:rPr>
          <w:rFonts w:hint="eastAsia"/>
        </w:rPr>
        <w:t>在</w:t>
      </w:r>
      <w:r w:rsidR="003A5A35" w:rsidRPr="003A5A35">
        <w:t>CC通道</w:t>
      </w:r>
      <w:r w:rsidR="003A5A35" w:rsidRPr="003A5A35">
        <w:rPr>
          <w:rFonts w:hint="eastAsia"/>
        </w:rPr>
        <w:t>实现是</w:t>
      </w:r>
      <w:r w:rsidR="003A5A35" w:rsidRPr="003A5A35">
        <w:t>通过USB PD的</w:t>
      </w:r>
      <w:r w:rsidR="003A5A35" w:rsidRPr="003A5A35">
        <w:rPr>
          <w:rFonts w:hint="eastAsia"/>
        </w:rPr>
        <w:t>标准</w:t>
      </w:r>
      <w:r w:rsidR="003A5A35" w:rsidRPr="003A5A35">
        <w:t>VDM格式进行</w:t>
      </w:r>
      <w:r w:rsidR="003A5A35" w:rsidRPr="003A5A35">
        <w:rPr>
          <w:rFonts w:hint="eastAsia"/>
        </w:rPr>
        <w:t>命令</w:t>
      </w:r>
      <w:r w:rsidR="003A5A35" w:rsidRPr="003A5A35">
        <w:t>的</w:t>
      </w:r>
      <w:r w:rsidR="003A5A35" w:rsidRPr="003A5A35">
        <w:rPr>
          <w:rFonts w:hint="eastAsia"/>
        </w:rPr>
        <w:t>应答</w:t>
      </w:r>
      <w:r w:rsidR="003A5A35" w:rsidRPr="003A5A35">
        <w:t>流程</w:t>
      </w:r>
      <w:r w:rsidR="003A5A35" w:rsidRPr="003A5A35">
        <w:rPr>
          <w:rFonts w:hint="eastAsia"/>
        </w:rPr>
        <w:t>。</w:t>
      </w:r>
      <w:r w:rsidR="003A5A35" w:rsidRPr="003A5A35">
        <w:t>VDM</w:t>
      </w:r>
      <w:r w:rsidR="003A5A35" w:rsidRPr="003A5A35">
        <w:rPr>
          <w:rFonts w:hint="eastAsia"/>
        </w:rPr>
        <w:t>是</w:t>
      </w:r>
      <w:r w:rsidR="003A5A35" w:rsidRPr="003A5A35">
        <w:t>USB PD规定一种</w:t>
      </w:r>
      <w:r w:rsidR="003A5A35" w:rsidRPr="003A5A35">
        <w:rPr>
          <w:rFonts w:hint="eastAsia"/>
        </w:rPr>
        <w:t>自定义</w:t>
      </w:r>
      <w:r w:rsidR="003A5A35" w:rsidRPr="003A5A35">
        <w:t>的数据</w:t>
      </w:r>
      <w:r w:rsidR="003A5A35" w:rsidRPr="003A5A35">
        <w:rPr>
          <w:rFonts w:hint="eastAsia"/>
        </w:rPr>
        <w:t>格式</w:t>
      </w:r>
      <w:r w:rsidR="003A5A35" w:rsidRPr="003A5A35">
        <w:t>传输方式，</w:t>
      </w:r>
      <w:r w:rsidR="003A5A35" w:rsidRPr="003A5A35">
        <w:rPr>
          <w:rFonts w:hint="eastAsia"/>
        </w:rPr>
        <w:t>允许</w:t>
      </w:r>
      <w:r w:rsidR="003A5A35" w:rsidRPr="003A5A35">
        <w:t>用户通过</w:t>
      </w:r>
      <w:r w:rsidR="003A5A35" w:rsidRPr="003A5A35">
        <w:rPr>
          <w:rFonts w:hint="eastAsia"/>
        </w:rPr>
        <w:t>自定义</w:t>
      </w:r>
      <w:r w:rsidR="003A5A35" w:rsidRPr="003A5A35">
        <w:t>的</w:t>
      </w:r>
      <w:r w:rsidR="003A5A35" w:rsidRPr="003A5A35">
        <w:rPr>
          <w:rFonts w:hint="eastAsia"/>
        </w:rPr>
        <w:t>数据</w:t>
      </w:r>
      <w:r w:rsidR="003A5A35" w:rsidRPr="003A5A35">
        <w:t>格式传输数据与命令来完成终端</w:t>
      </w:r>
      <w:r w:rsidR="003A5A35" w:rsidRPr="003A5A35">
        <w:rPr>
          <w:rFonts w:hint="eastAsia"/>
        </w:rPr>
        <w:t>和</w:t>
      </w:r>
      <w:r w:rsidR="003A5A35" w:rsidRPr="003A5A35">
        <w:t>充电器</w:t>
      </w:r>
      <w:r w:rsidR="003A5A35" w:rsidRPr="003A5A35">
        <w:rPr>
          <w:rFonts w:hint="eastAsia"/>
        </w:rPr>
        <w:t>之间</w:t>
      </w:r>
      <w:r w:rsidR="003A5A35" w:rsidRPr="003A5A35">
        <w:t>的</w:t>
      </w:r>
      <w:r w:rsidR="003A5A35" w:rsidRPr="003A5A35">
        <w:rPr>
          <w:rFonts w:hint="eastAsia"/>
        </w:rPr>
        <w:t>通信交互任务</w:t>
      </w:r>
      <w:r w:rsidR="003A5A35" w:rsidRPr="003A5A35">
        <w:t>。</w:t>
      </w:r>
    </w:p>
    <w:p w:rsidR="003A5A35" w:rsidRDefault="003A5A35" w:rsidP="003A5A35">
      <w:pPr>
        <w:pStyle w:val="afff2"/>
      </w:pPr>
      <w:r w:rsidRPr="003A5A35">
        <w:t>USB PD</w:t>
      </w:r>
      <w:r w:rsidRPr="003A5A35">
        <w:rPr>
          <w:rFonts w:hint="eastAsia"/>
        </w:rPr>
        <w:t>的</w:t>
      </w:r>
      <w:r w:rsidRPr="003A5A35">
        <w:t>Physical Layer，</w:t>
      </w:r>
      <w:r w:rsidRPr="003A5A35">
        <w:rPr>
          <w:rFonts w:hint="eastAsia"/>
        </w:rPr>
        <w:t>如</w:t>
      </w:r>
      <w:r>
        <w:rPr>
          <w:rFonts w:hint="eastAsia"/>
        </w:rPr>
        <w:t>图</w:t>
      </w:r>
      <w:r w:rsidR="00C942C5">
        <w:rPr>
          <w:rFonts w:hint="eastAsia"/>
        </w:rPr>
        <w:t>B.</w:t>
      </w:r>
      <w:r>
        <w:rPr>
          <w:rFonts w:hint="eastAsia"/>
        </w:rPr>
        <w:t>7</w:t>
      </w:r>
      <w:r w:rsidRPr="003A5A35">
        <w:t>所示</w:t>
      </w:r>
      <w:r w:rsidRPr="003A5A35">
        <w:rPr>
          <w:rFonts w:hint="eastAsia"/>
        </w:rPr>
        <w:t>。</w:t>
      </w:r>
      <w:r w:rsidRPr="003A5A35">
        <w:t>USB PD</w:t>
      </w:r>
      <w:r w:rsidRPr="003A5A35">
        <w:rPr>
          <w:rFonts w:hint="eastAsia"/>
        </w:rPr>
        <w:t>的</w:t>
      </w:r>
      <w:r>
        <w:rPr>
          <w:rFonts w:hint="eastAsia"/>
        </w:rPr>
        <w:t>封包格式</w:t>
      </w:r>
      <w:r w:rsidRPr="003A5A35">
        <w:t>，</w:t>
      </w:r>
      <w:r w:rsidRPr="003A5A35">
        <w:rPr>
          <w:rFonts w:hint="eastAsia"/>
        </w:rPr>
        <w:t>如</w:t>
      </w:r>
      <w:r>
        <w:rPr>
          <w:rFonts w:hint="eastAsia"/>
        </w:rPr>
        <w:t>图</w:t>
      </w:r>
      <w:r w:rsidR="00C942C5">
        <w:rPr>
          <w:rFonts w:hint="eastAsia"/>
        </w:rPr>
        <w:t>B.</w:t>
      </w:r>
      <w:r>
        <w:rPr>
          <w:rFonts w:hint="eastAsia"/>
        </w:rPr>
        <w:t>8</w:t>
      </w:r>
      <w:r w:rsidRPr="003A5A35">
        <w:t>所示</w:t>
      </w:r>
      <w:r w:rsidRPr="003A5A35">
        <w:rPr>
          <w:rFonts w:hint="eastAsia"/>
        </w:rPr>
        <w:t>。</w:t>
      </w:r>
    </w:p>
    <w:p w:rsidR="003A5A35" w:rsidRDefault="003A5A35" w:rsidP="003A5A35">
      <w:pPr>
        <w:pStyle w:val="afff2"/>
        <w:ind w:firstLineChars="0" w:firstLine="0"/>
        <w:jc w:val="center"/>
      </w:pPr>
      <w:r w:rsidRPr="003A5A35">
        <w:rPr>
          <w:noProof/>
        </w:rPr>
        <w:lastRenderedPageBreak/>
        <w:drawing>
          <wp:inline distT="0" distB="0" distL="0" distR="0">
            <wp:extent cx="3147501" cy="3200400"/>
            <wp:effectExtent l="0" t="0" r="0" b="0"/>
            <wp:docPr id="2312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32" name="Picture 4"/>
                    <pic:cNvPicPr>
                      <a:picLocks noChangeAspect="1" noChangeArrowheads="1"/>
                    </pic:cNvPicPr>
                  </pic:nvPicPr>
                  <pic:blipFill>
                    <a:blip r:embed="rId4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a:stretch>
                      <a:fillRect/>
                    </a:stretch>
                  </pic:blipFill>
                  <pic:spPr bwMode="auto">
                    <a:xfrm>
                      <a:off x="0" y="0"/>
                      <a:ext cx="3147501" cy="3200400"/>
                    </a:xfrm>
                    <a:prstGeom prst="rect">
                      <a:avLst/>
                    </a:prstGeom>
                    <a:noFill/>
                    <a:ln>
                      <a:noFill/>
                    </a:ln>
                    <a:effectLst/>
                    <a:extLst/>
                  </pic:spPr>
                </pic:pic>
              </a:graphicData>
            </a:graphic>
          </wp:inline>
        </w:drawing>
      </w:r>
    </w:p>
    <w:p w:rsidR="003A5A35" w:rsidRDefault="003A5A35" w:rsidP="003A5A35">
      <w:pPr>
        <w:pStyle w:val="af0"/>
        <w:spacing w:before="156" w:after="156"/>
      </w:pPr>
      <w:r w:rsidRPr="003A5A35">
        <w:t>USB PD</w:t>
      </w:r>
      <w:r w:rsidRPr="003A5A35">
        <w:rPr>
          <w:rFonts w:hint="eastAsia"/>
        </w:rPr>
        <w:t>的</w:t>
      </w:r>
      <w:r w:rsidRPr="003A5A35">
        <w:t>Physical Layer</w:t>
      </w:r>
    </w:p>
    <w:p w:rsidR="003A5A35" w:rsidRDefault="003A5A35" w:rsidP="003A5A35">
      <w:pPr>
        <w:pStyle w:val="afff2"/>
        <w:ind w:firstLineChars="0" w:firstLine="0"/>
        <w:jc w:val="center"/>
      </w:pPr>
      <w:r w:rsidRPr="003A5A35">
        <w:rPr>
          <w:noProof/>
        </w:rPr>
        <w:drawing>
          <wp:inline distT="0" distB="0" distL="0" distR="0">
            <wp:extent cx="5939790" cy="290462"/>
            <wp:effectExtent l="19050" t="0" r="3810" b="0"/>
            <wp:docPr id="2312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a:stretch>
                      <a:fillRect/>
                    </a:stretch>
                  </pic:blipFill>
                  <pic:spPr bwMode="auto">
                    <a:xfrm>
                      <a:off x="0" y="0"/>
                      <a:ext cx="5939790" cy="290462"/>
                    </a:xfrm>
                    <a:prstGeom prst="rect">
                      <a:avLst/>
                    </a:prstGeom>
                    <a:noFill/>
                  </pic:spPr>
                </pic:pic>
              </a:graphicData>
            </a:graphic>
          </wp:inline>
        </w:drawing>
      </w:r>
    </w:p>
    <w:p w:rsidR="003A5A35" w:rsidRPr="003A5A35" w:rsidRDefault="003A5A35" w:rsidP="003A5A35">
      <w:pPr>
        <w:pStyle w:val="af0"/>
        <w:spacing w:before="156" w:after="156"/>
      </w:pPr>
      <w:r>
        <w:rPr>
          <w:rFonts w:hint="eastAsia"/>
        </w:rPr>
        <w:t>USB</w:t>
      </w:r>
      <w:r>
        <w:t xml:space="preserve"> PD</w:t>
      </w:r>
      <w:r>
        <w:rPr>
          <w:rFonts w:hint="eastAsia"/>
        </w:rPr>
        <w:t>封</w:t>
      </w:r>
      <w:r>
        <w:t>包格</w:t>
      </w:r>
      <w:r>
        <w:rPr>
          <w:rFonts w:hint="eastAsia"/>
        </w:rPr>
        <w:t>式</w:t>
      </w:r>
    </w:p>
    <w:p w:rsidR="003A5A35" w:rsidRPr="003A5A35" w:rsidRDefault="003A5A35" w:rsidP="003A5A35">
      <w:pPr>
        <w:pStyle w:val="afff2"/>
      </w:pPr>
      <w:r w:rsidRPr="003A5A35">
        <w:t>Preamble</w:t>
      </w:r>
      <w:r w:rsidRPr="003A5A35">
        <w:rPr>
          <w:rFonts w:hint="eastAsia"/>
        </w:rPr>
        <w:t>、</w:t>
      </w:r>
      <w:r w:rsidRPr="003A5A35">
        <w:t>SOP*</w:t>
      </w:r>
      <w:r w:rsidRPr="003A5A35">
        <w:rPr>
          <w:rFonts w:hint="eastAsia"/>
        </w:rPr>
        <w:t>、</w:t>
      </w:r>
      <w:r w:rsidRPr="003A5A35">
        <w:t>CRC</w:t>
      </w:r>
      <w:r w:rsidRPr="003A5A35">
        <w:rPr>
          <w:rFonts w:hint="eastAsia"/>
        </w:rPr>
        <w:t>、</w:t>
      </w:r>
      <w:r w:rsidRPr="003A5A35">
        <w:t>EOP</w:t>
      </w:r>
      <w:r w:rsidRPr="003A5A35">
        <w:rPr>
          <w:rFonts w:hint="eastAsia"/>
        </w:rPr>
        <w:t>都是通过</w:t>
      </w:r>
      <w:r w:rsidRPr="003A5A35">
        <w:t>IC</w:t>
      </w:r>
      <w:r w:rsidRPr="003A5A35">
        <w:rPr>
          <w:rFonts w:hint="eastAsia"/>
        </w:rPr>
        <w:t>物理</w:t>
      </w:r>
      <w:r w:rsidRPr="003A5A35">
        <w:t>层硬件来实现的，</w:t>
      </w:r>
      <w:r w:rsidRPr="003A5A35">
        <w:rPr>
          <w:rFonts w:hint="eastAsia"/>
        </w:rPr>
        <w:t>Header</w:t>
      </w:r>
      <w:r w:rsidRPr="003A5A35">
        <w:t>、Byte0</w:t>
      </w:r>
      <w:r w:rsidRPr="003A5A35">
        <w:rPr>
          <w:rFonts w:hint="eastAsia"/>
        </w:rPr>
        <w:t>～</w:t>
      </w:r>
      <w:r w:rsidRPr="003A5A35">
        <w:t>n是要传输的数据，其中</w:t>
      </w:r>
      <w:r w:rsidRPr="003A5A35">
        <w:rPr>
          <w:rFonts w:hint="eastAsia"/>
        </w:rPr>
        <w:t>数据</w:t>
      </w:r>
      <w:r w:rsidRPr="003A5A35">
        <w:t>及SOP*</w:t>
      </w:r>
      <w:r w:rsidRPr="003A5A35">
        <w:rPr>
          <w:rFonts w:hint="eastAsia"/>
        </w:rPr>
        <w:t>、</w:t>
      </w:r>
      <w:r w:rsidRPr="003A5A35">
        <w:t>CRC</w:t>
      </w:r>
      <w:r w:rsidRPr="003A5A35">
        <w:rPr>
          <w:rFonts w:hint="eastAsia"/>
        </w:rPr>
        <w:t>、</w:t>
      </w:r>
      <w:r w:rsidRPr="003A5A35">
        <w:t>EOP</w:t>
      </w:r>
      <w:r w:rsidRPr="003A5A35">
        <w:rPr>
          <w:rFonts w:hint="eastAsia"/>
        </w:rPr>
        <w:t>都</w:t>
      </w:r>
      <w:r w:rsidRPr="003A5A35">
        <w:t>通过</w:t>
      </w:r>
      <w:r w:rsidRPr="003A5A35">
        <w:rPr>
          <w:rFonts w:hint="eastAsia"/>
        </w:rPr>
        <w:t>（4</w:t>
      </w:r>
      <w:r w:rsidRPr="003A5A35">
        <w:t>b5b</w:t>
      </w:r>
      <w:r w:rsidRPr="003A5A35">
        <w:rPr>
          <w:rFonts w:hint="eastAsia"/>
        </w:rPr>
        <w:t>）</w:t>
      </w:r>
      <w:r w:rsidRPr="003A5A35">
        <w:t>转化后进行传输。</w:t>
      </w:r>
    </w:p>
    <w:p w:rsidR="003A5A35" w:rsidRDefault="003A5A35" w:rsidP="003A5A35">
      <w:pPr>
        <w:pStyle w:val="afff2"/>
      </w:pPr>
      <w:r w:rsidRPr="003A5A35">
        <w:rPr>
          <w:rFonts w:hint="eastAsia"/>
        </w:rPr>
        <w:t>关于</w:t>
      </w:r>
      <w:r w:rsidRPr="003A5A35">
        <w:t>PD的</w:t>
      </w:r>
      <w:r w:rsidRPr="003A5A35">
        <w:rPr>
          <w:rFonts w:hint="eastAsia"/>
        </w:rPr>
        <w:t>详细</w:t>
      </w:r>
      <w:r w:rsidRPr="003A5A35">
        <w:t>参见USB</w:t>
      </w:r>
      <w:r w:rsidRPr="003A5A35">
        <w:rPr>
          <w:rFonts w:hint="eastAsia"/>
        </w:rPr>
        <w:t>_PD规范</w:t>
      </w:r>
      <w:r w:rsidRPr="003A5A35">
        <w:t>。</w:t>
      </w:r>
    </w:p>
    <w:p w:rsidR="003A5A35" w:rsidRPr="003A5A35" w:rsidRDefault="00C942C5" w:rsidP="003A5A35">
      <w:pPr>
        <w:pStyle w:val="afd"/>
        <w:spacing w:before="156" w:after="156"/>
      </w:pPr>
      <w:bookmarkStart w:id="1089" w:name="_Toc443427759"/>
      <w:r>
        <w:rPr>
          <w:rFonts w:hint="eastAsia"/>
        </w:rPr>
        <w:t>FB</w:t>
      </w:r>
      <w:r w:rsidR="003A5A35" w:rsidRPr="003A5A35">
        <w:t>在</w:t>
      </w:r>
      <w:r w:rsidR="003A5A35" w:rsidRPr="003A5A35">
        <w:rPr>
          <w:rFonts w:hint="eastAsia"/>
        </w:rPr>
        <w:t>D+D</w:t>
      </w:r>
      <w:r w:rsidR="003A5A35" w:rsidRPr="003A5A35">
        <w:t>-物理通道</w:t>
      </w:r>
      <w:r w:rsidR="003A5A35" w:rsidRPr="003A5A35">
        <w:rPr>
          <w:rFonts w:hint="eastAsia"/>
        </w:rPr>
        <w:t>传输实现</w:t>
      </w:r>
      <w:bookmarkEnd w:id="1089"/>
    </w:p>
    <w:p w:rsidR="003A5A35" w:rsidRPr="003A5A35" w:rsidRDefault="00C942C5" w:rsidP="003A5A35">
      <w:pPr>
        <w:pStyle w:val="afff2"/>
      </w:pPr>
      <w:r>
        <w:rPr>
          <w:rFonts w:hint="eastAsia"/>
        </w:rPr>
        <w:t>FB</w:t>
      </w:r>
      <w:r w:rsidR="003A5A35" w:rsidRPr="003A5A35">
        <w:t>协议</w:t>
      </w:r>
      <w:r w:rsidR="003A5A35" w:rsidRPr="003A5A35">
        <w:rPr>
          <w:rFonts w:hint="eastAsia"/>
        </w:rPr>
        <w:t>在</w:t>
      </w:r>
      <w:r w:rsidR="003A5A35" w:rsidRPr="003A5A35">
        <w:t>D+D-</w:t>
      </w:r>
      <w:r w:rsidR="003A5A35" w:rsidRPr="003A5A35">
        <w:rPr>
          <w:rFonts w:hint="eastAsia"/>
        </w:rPr>
        <w:t>物理通道实现</w:t>
      </w:r>
      <w:r w:rsidR="003A5A35" w:rsidRPr="003A5A35">
        <w:t>方式是</w:t>
      </w:r>
      <w:r w:rsidR="003A5A35" w:rsidRPr="003A5A35">
        <w:rPr>
          <w:rFonts w:hint="eastAsia"/>
        </w:rPr>
        <w:t>复用</w:t>
      </w:r>
      <w:r w:rsidR="003A5A35" w:rsidRPr="003A5A35">
        <w:t>USB接口</w:t>
      </w:r>
      <w:r w:rsidR="003A5A35" w:rsidRPr="003A5A35">
        <w:rPr>
          <w:rFonts w:hint="eastAsia"/>
        </w:rPr>
        <w:t>D+D-实现终端/充电器之间的通信协议。该协议包含奇偶校验和循环冗余校验（CRC），用于验证终端/充电器之间传输的所有数据。</w:t>
      </w:r>
    </w:p>
    <w:p w:rsidR="003A5A35" w:rsidRPr="003A5A35" w:rsidRDefault="003A5A35" w:rsidP="003A5A35">
      <w:pPr>
        <w:pStyle w:val="afff2"/>
      </w:pPr>
      <w:r w:rsidRPr="003A5A35">
        <w:rPr>
          <w:rFonts w:hint="eastAsia"/>
        </w:rPr>
        <w:t>如图</w:t>
      </w:r>
      <w:r w:rsidR="00C942C5">
        <w:rPr>
          <w:rFonts w:hint="eastAsia"/>
        </w:rPr>
        <w:t>B.</w:t>
      </w:r>
      <w:r>
        <w:rPr>
          <w:rFonts w:hint="eastAsia"/>
        </w:rPr>
        <w:t>9</w:t>
      </w:r>
      <w:r w:rsidRPr="003A5A35">
        <w:t>，</w:t>
      </w:r>
      <w:r w:rsidRPr="003A5A35">
        <w:rPr>
          <w:rFonts w:hint="eastAsia"/>
        </w:rPr>
        <w:t>系统中只能同时存在一台终端和一台充电器。</w:t>
      </w:r>
    </w:p>
    <w:p w:rsidR="003A5A35" w:rsidRPr="003A5A35" w:rsidRDefault="003A5A35" w:rsidP="003A5A35">
      <w:pPr>
        <w:pStyle w:val="afff2"/>
      </w:pPr>
      <w:r w:rsidRPr="003A5A35">
        <w:rPr>
          <w:rFonts w:hint="eastAsia"/>
        </w:rPr>
        <w:t>终端可以启用/禁用</w:t>
      </w:r>
      <w:r w:rsidRPr="003A5A35">
        <w:t>快速充电协议（</w:t>
      </w:r>
      <w:r w:rsidR="00C942C5">
        <w:t>FB</w:t>
      </w:r>
      <w:r w:rsidRPr="003A5A35">
        <w:t>）</w:t>
      </w:r>
      <w:r w:rsidRPr="003A5A35">
        <w:rPr>
          <w:rFonts w:hint="eastAsia"/>
        </w:rPr>
        <w:t>以及通过该协议接口传输的任何数据。终端可以识别所连接的充电器的能力，并控制数据的传输。</w:t>
      </w:r>
    </w:p>
    <w:p w:rsidR="003A5A35" w:rsidRDefault="003A5A35" w:rsidP="003A5A35">
      <w:pPr>
        <w:pStyle w:val="afff2"/>
      </w:pPr>
      <w:r w:rsidRPr="003A5A35">
        <w:rPr>
          <w:rFonts w:hint="eastAsia"/>
        </w:rPr>
        <w:t>充电器拥有一个预先定义的基于充电器类型执行的命令表。初始连接后，终端即开始查询充电器，并将其返回给终端处理器。然后终端处理器会识别出正在</w:t>
      </w:r>
      <w:r w:rsidRPr="003A5A35">
        <w:t>连接</w:t>
      </w:r>
      <w:r w:rsidRPr="003A5A35">
        <w:rPr>
          <w:rFonts w:hint="eastAsia"/>
        </w:rPr>
        <w:t>的充电器类型，并对其进行控制。</w:t>
      </w:r>
    </w:p>
    <w:p w:rsidR="00AE7DE9" w:rsidRDefault="00AE7DE9" w:rsidP="00AE7DE9">
      <w:pPr>
        <w:pStyle w:val="afff2"/>
        <w:ind w:firstLineChars="0" w:firstLine="0"/>
        <w:jc w:val="center"/>
      </w:pPr>
      <w:r w:rsidRPr="00AE7DE9">
        <w:rPr>
          <w:noProof/>
        </w:rPr>
        <w:lastRenderedPageBreak/>
        <w:drawing>
          <wp:inline distT="0" distB="0" distL="0" distR="0">
            <wp:extent cx="5029200" cy="2625141"/>
            <wp:effectExtent l="0" t="0" r="0" b="0"/>
            <wp:docPr id="2312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a:stretch>
                      <a:fillRect/>
                    </a:stretch>
                  </pic:blipFill>
                  <pic:spPr bwMode="auto">
                    <a:xfrm>
                      <a:off x="0" y="0"/>
                      <a:ext cx="5029200" cy="2625141"/>
                    </a:xfrm>
                    <a:prstGeom prst="rect">
                      <a:avLst/>
                    </a:prstGeom>
                    <a:noFill/>
                  </pic:spPr>
                </pic:pic>
              </a:graphicData>
            </a:graphic>
          </wp:inline>
        </w:drawing>
      </w:r>
    </w:p>
    <w:p w:rsidR="00AE7DE9" w:rsidRDefault="00AE7DE9" w:rsidP="00AE7DE9">
      <w:pPr>
        <w:pStyle w:val="af0"/>
        <w:spacing w:before="156" w:after="156"/>
      </w:pPr>
      <w:bookmarkStart w:id="1090" w:name="_Toc433806911"/>
      <w:r w:rsidRPr="00AE7DE9">
        <w:rPr>
          <w:rFonts w:hint="eastAsia"/>
        </w:rPr>
        <w:t>典型终端/充电器配置</w:t>
      </w:r>
      <w:bookmarkEnd w:id="1090"/>
      <w:r w:rsidRPr="00AE7DE9">
        <w:rPr>
          <w:rFonts w:hint="eastAsia"/>
        </w:rPr>
        <w:t>举例</w:t>
      </w:r>
    </w:p>
    <w:p w:rsidR="00AE7DE9" w:rsidRPr="00AE7DE9" w:rsidRDefault="00AE7DE9" w:rsidP="00AE7DE9">
      <w:pPr>
        <w:pStyle w:val="afd"/>
        <w:spacing w:before="156" w:after="156"/>
      </w:pPr>
      <w:bookmarkStart w:id="1091" w:name="_Toc443427760"/>
      <w:r w:rsidRPr="00AE7DE9">
        <w:rPr>
          <w:rFonts w:hint="eastAsia"/>
        </w:rPr>
        <w:t>D+D</w:t>
      </w:r>
      <w:r w:rsidRPr="00AE7DE9">
        <w:t>-</w:t>
      </w:r>
      <w:r w:rsidRPr="00AE7DE9">
        <w:rPr>
          <w:rFonts w:hint="eastAsia"/>
        </w:rPr>
        <w:t>通道初始化</w:t>
      </w:r>
      <w:bookmarkEnd w:id="1091"/>
    </w:p>
    <w:p w:rsidR="00AE7DE9" w:rsidRDefault="00AE7DE9" w:rsidP="003A5A35">
      <w:pPr>
        <w:pStyle w:val="afff2"/>
      </w:pPr>
      <w:r w:rsidRPr="00AE7DE9">
        <w:rPr>
          <w:rFonts w:hint="eastAsia"/>
        </w:rPr>
        <w:t>插入终端/充电器后，可以使用对称</w:t>
      </w:r>
      <w:r w:rsidRPr="00AE7DE9">
        <w:t>ping</w:t>
      </w:r>
      <w:r w:rsidRPr="00AE7DE9">
        <w:rPr>
          <w:rFonts w:hint="eastAsia"/>
        </w:rPr>
        <w:t>来方便地检测到终端接口和充电器接口。终端通过发送一个终端</w:t>
      </w:r>
      <w:r w:rsidRPr="00AE7DE9">
        <w:t>ping</w:t>
      </w:r>
      <w:r w:rsidRPr="00AE7DE9">
        <w:rPr>
          <w:rFonts w:hint="eastAsia"/>
        </w:rPr>
        <w:t>并等待充电器响应来启动所有通信。充电器必须在指定时间内响应，以表明其依然存在。在开始事务前，设备间的所有信令都基于终端收到有效的</w:t>
      </w:r>
      <w:r w:rsidRPr="00AE7DE9">
        <w:t>ping</w:t>
      </w:r>
      <w:r w:rsidRPr="00AE7DE9">
        <w:rPr>
          <w:rFonts w:hint="eastAsia"/>
        </w:rPr>
        <w:t>信号。</w:t>
      </w:r>
    </w:p>
    <w:p w:rsidR="00AE7DE9" w:rsidRDefault="00AE7DE9" w:rsidP="00AE7DE9">
      <w:pPr>
        <w:pStyle w:val="afff2"/>
        <w:ind w:firstLineChars="0" w:firstLine="0"/>
        <w:jc w:val="center"/>
      </w:pPr>
      <w:r w:rsidRPr="00AE7DE9">
        <w:rPr>
          <w:noProof/>
        </w:rPr>
        <w:drawing>
          <wp:inline distT="0" distB="0" distL="0" distR="0">
            <wp:extent cx="4540250" cy="2030730"/>
            <wp:effectExtent l="0" t="0" r="0" b="7620"/>
            <wp:docPr id="2312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4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a:stretch>
                      <a:fillRect/>
                    </a:stretch>
                  </pic:blipFill>
                  <pic:spPr bwMode="auto">
                    <a:xfrm>
                      <a:off x="0" y="0"/>
                      <a:ext cx="4540250" cy="2030730"/>
                    </a:xfrm>
                    <a:prstGeom prst="rect">
                      <a:avLst/>
                    </a:prstGeom>
                    <a:noFill/>
                    <a:ln>
                      <a:noFill/>
                    </a:ln>
                  </pic:spPr>
                </pic:pic>
              </a:graphicData>
            </a:graphic>
          </wp:inline>
        </w:drawing>
      </w:r>
    </w:p>
    <w:p w:rsidR="00AE7DE9" w:rsidRDefault="00AE7DE9" w:rsidP="00AE7DE9">
      <w:pPr>
        <w:pStyle w:val="af0"/>
        <w:spacing w:before="156" w:after="156"/>
      </w:pPr>
      <w:bookmarkStart w:id="1092" w:name="_Toc433806914"/>
      <w:r w:rsidRPr="00AE7DE9">
        <w:rPr>
          <w:rFonts w:hint="eastAsia"/>
        </w:rPr>
        <w:t>充电器p</w:t>
      </w:r>
      <w:r w:rsidRPr="00AE7DE9">
        <w:t>ing</w:t>
      </w:r>
      <w:r w:rsidRPr="00AE7DE9">
        <w:rPr>
          <w:rFonts w:hint="eastAsia"/>
        </w:rPr>
        <w:t>响应窗口</w:t>
      </w:r>
      <w:bookmarkEnd w:id="1092"/>
    </w:p>
    <w:p w:rsidR="00AE7DE9" w:rsidRDefault="00AE7DE9" w:rsidP="003A5A35">
      <w:pPr>
        <w:pStyle w:val="afff2"/>
      </w:pPr>
      <w:r w:rsidRPr="00582C25">
        <w:rPr>
          <w:rFonts w:hint="eastAsia"/>
        </w:rPr>
        <w:t>第一次插入设备后</w:t>
      </w:r>
      <w:r w:rsidRPr="00776424">
        <w:rPr>
          <w:rFonts w:hint="eastAsia"/>
        </w:rPr>
        <w:t>，</w:t>
      </w:r>
      <w:r>
        <w:rPr>
          <w:rFonts w:hint="eastAsia"/>
        </w:rPr>
        <w:t>终端</w:t>
      </w:r>
      <w:r w:rsidRPr="00582C25">
        <w:rPr>
          <w:rFonts w:hint="eastAsia"/>
        </w:rPr>
        <w:t>开始发送</w:t>
      </w:r>
      <w:r w:rsidRPr="00776424">
        <w:rPr>
          <w:rFonts w:hint="eastAsia"/>
        </w:rPr>
        <w:t>p</w:t>
      </w:r>
      <w:r w:rsidRPr="00776424">
        <w:t>ing</w:t>
      </w:r>
      <w:r w:rsidRPr="00582C25">
        <w:rPr>
          <w:rFonts w:hint="eastAsia"/>
        </w:rPr>
        <w:t>并等待响应。如果</w:t>
      </w:r>
      <w:r>
        <w:rPr>
          <w:rFonts w:hint="eastAsia"/>
        </w:rPr>
        <w:t>充电器</w:t>
      </w:r>
      <w:r w:rsidRPr="00582C25">
        <w:rPr>
          <w:rFonts w:hint="eastAsia"/>
        </w:rPr>
        <w:t>没有响应，</w:t>
      </w:r>
      <w:r>
        <w:rPr>
          <w:rFonts w:hint="eastAsia"/>
        </w:rPr>
        <w:t>终端</w:t>
      </w:r>
      <w:r w:rsidRPr="00582C25">
        <w:rPr>
          <w:rFonts w:hint="eastAsia"/>
        </w:rPr>
        <w:t>会继续发送</w:t>
      </w:r>
      <w:r w:rsidRPr="00582C25">
        <w:t>ping</w:t>
      </w:r>
      <w:r w:rsidRPr="00582C25">
        <w:rPr>
          <w:rFonts w:hint="eastAsia"/>
        </w:rPr>
        <w:t>。如果</w:t>
      </w:r>
      <w:r w:rsidRPr="00582C25">
        <w:t>5</w:t>
      </w:r>
      <w:r w:rsidRPr="00582C25">
        <w:rPr>
          <w:rFonts w:hint="eastAsia"/>
        </w:rPr>
        <w:t>次后，</w:t>
      </w:r>
      <w:r>
        <w:rPr>
          <w:rFonts w:hint="eastAsia"/>
        </w:rPr>
        <w:t>充电器</w:t>
      </w:r>
      <w:r w:rsidRPr="00582C25">
        <w:rPr>
          <w:rFonts w:hint="eastAsia"/>
        </w:rPr>
        <w:t>依然没有响应，</w:t>
      </w:r>
      <w:r>
        <w:rPr>
          <w:rFonts w:hint="eastAsia"/>
        </w:rPr>
        <w:t>终端</w:t>
      </w:r>
      <w:r w:rsidRPr="00582C25">
        <w:rPr>
          <w:rFonts w:hint="eastAsia"/>
        </w:rPr>
        <w:t>会重试整个序列。如果重试</w:t>
      </w:r>
      <w:r w:rsidRPr="00582C25">
        <w:t>ping</w:t>
      </w:r>
      <w:r w:rsidRPr="00582C25">
        <w:rPr>
          <w:rFonts w:hint="eastAsia"/>
        </w:rPr>
        <w:t>序列超过</w:t>
      </w:r>
      <w:r w:rsidRPr="00582C25">
        <w:t>3</w:t>
      </w:r>
      <w:r w:rsidRPr="00582C25">
        <w:rPr>
          <w:rFonts w:hint="eastAsia"/>
        </w:rPr>
        <w:t>次，系统会</w:t>
      </w:r>
      <w:r w:rsidRPr="00776424">
        <w:rPr>
          <w:rFonts w:hint="eastAsia"/>
        </w:rPr>
        <w:t>设置</w:t>
      </w:r>
      <w:r w:rsidRPr="00582C25">
        <w:rPr>
          <w:rFonts w:hint="eastAsia"/>
        </w:rPr>
        <w:t>一个错误标识，并且</w:t>
      </w:r>
      <w:r>
        <w:rPr>
          <w:rFonts w:hint="eastAsia"/>
        </w:rPr>
        <w:t>终端</w:t>
      </w:r>
      <w:r w:rsidRPr="00582C25">
        <w:rPr>
          <w:rFonts w:hint="eastAsia"/>
        </w:rPr>
        <w:t>处理器</w:t>
      </w:r>
      <w:r w:rsidRPr="00776424">
        <w:rPr>
          <w:rFonts w:hint="eastAsia"/>
        </w:rPr>
        <w:t>会发出</w:t>
      </w:r>
      <w:r w:rsidRPr="00582C25">
        <w:rPr>
          <w:rFonts w:hint="eastAsia"/>
        </w:rPr>
        <w:t>告警。一旦</w:t>
      </w:r>
      <w:r>
        <w:rPr>
          <w:rFonts w:hint="eastAsia"/>
        </w:rPr>
        <w:t>终端</w:t>
      </w:r>
      <w:r w:rsidRPr="00582C25">
        <w:rPr>
          <w:rFonts w:hint="eastAsia"/>
        </w:rPr>
        <w:t>收到</w:t>
      </w:r>
      <w:r>
        <w:rPr>
          <w:rFonts w:hint="eastAsia"/>
        </w:rPr>
        <w:t>充电器</w:t>
      </w:r>
      <w:r w:rsidRPr="00582C25">
        <w:rPr>
          <w:rFonts w:hint="eastAsia"/>
        </w:rPr>
        <w:t>的任何响应</w:t>
      </w:r>
      <w:r w:rsidRPr="00582C25">
        <w:t>ping</w:t>
      </w:r>
      <w:r w:rsidRPr="00582C25">
        <w:rPr>
          <w:rFonts w:hint="eastAsia"/>
        </w:rPr>
        <w:t>，</w:t>
      </w:r>
      <w:r>
        <w:rPr>
          <w:rFonts w:hint="eastAsia"/>
        </w:rPr>
        <w:t>终端</w:t>
      </w:r>
      <w:r w:rsidRPr="00582C25">
        <w:rPr>
          <w:rFonts w:hint="eastAsia"/>
        </w:rPr>
        <w:t>必须告知</w:t>
      </w:r>
      <w:r>
        <w:rPr>
          <w:rFonts w:hint="eastAsia"/>
        </w:rPr>
        <w:t>终端</w:t>
      </w:r>
      <w:r w:rsidRPr="00582C25">
        <w:rPr>
          <w:rFonts w:hint="eastAsia"/>
        </w:rPr>
        <w:t>已插入有效的</w:t>
      </w:r>
      <w:r w:rsidR="00C942C5">
        <w:t>FB</w:t>
      </w:r>
      <w:r>
        <w:rPr>
          <w:rFonts w:hint="eastAsia"/>
        </w:rPr>
        <w:t>充电器</w:t>
      </w:r>
      <w:r w:rsidRPr="00582C25">
        <w:rPr>
          <w:rFonts w:hint="eastAsia"/>
        </w:rPr>
        <w:t>。</w:t>
      </w:r>
    </w:p>
    <w:p w:rsidR="004F310E" w:rsidRDefault="004F310E" w:rsidP="004F310E">
      <w:pPr>
        <w:pStyle w:val="afff2"/>
        <w:ind w:firstLineChars="0" w:firstLine="0"/>
        <w:jc w:val="center"/>
      </w:pPr>
      <w:r w:rsidRPr="00776424">
        <w:object w:dxaOrig="8242" w:dyaOrig="1132">
          <v:shape id="_x0000_i1027" type="#_x0000_t75" style="width:444pt;height:60pt" o:ole="">
            <v:imagedata r:id="rId48" o:title=""/>
          </v:shape>
          <o:OLEObject Type="Embed" ProgID="Visio.Drawing.11" ShapeID="_x0000_i1027" DrawAspect="Content" ObjectID="_1537881945" r:id="rId49"/>
        </w:object>
      </w:r>
    </w:p>
    <w:p w:rsidR="004F310E" w:rsidRDefault="004F310E" w:rsidP="004F310E">
      <w:pPr>
        <w:pStyle w:val="af0"/>
        <w:spacing w:before="156" w:after="156"/>
      </w:pPr>
      <w:bookmarkStart w:id="1093" w:name="_Toc433806915"/>
      <w:r w:rsidRPr="004F310E">
        <w:rPr>
          <w:rFonts w:hint="eastAsia"/>
        </w:rPr>
        <w:t>对称</w:t>
      </w:r>
      <w:r w:rsidRPr="004F310E">
        <w:t>Ping</w:t>
      </w:r>
      <w:r w:rsidRPr="004F310E">
        <w:rPr>
          <w:rFonts w:hint="eastAsia"/>
        </w:rPr>
        <w:t>时序</w:t>
      </w:r>
      <w:bookmarkEnd w:id="1093"/>
    </w:p>
    <w:p w:rsidR="004F310E" w:rsidRDefault="001E7848" w:rsidP="003A5A35">
      <w:pPr>
        <w:pStyle w:val="afff2"/>
      </w:pPr>
      <w:r w:rsidRPr="001E7848">
        <w:rPr>
          <w:rFonts w:hint="eastAsia"/>
        </w:rPr>
        <w:lastRenderedPageBreak/>
        <w:t>一旦终端检测到有效</w:t>
      </w:r>
      <w:r w:rsidR="00C942C5">
        <w:t>FB</w:t>
      </w:r>
      <w:r w:rsidRPr="001E7848">
        <w:rPr>
          <w:rFonts w:hint="eastAsia"/>
        </w:rPr>
        <w:t>充电器，总线将进入闲置状态直到下一次数据事务。终端</w:t>
      </w:r>
      <w:r w:rsidRPr="001E7848">
        <w:t>ping</w:t>
      </w:r>
      <w:r w:rsidRPr="001E7848">
        <w:rPr>
          <w:rFonts w:hint="eastAsia"/>
        </w:rPr>
        <w:t>只有在初始化和事务过程中会生成，不作为移除检测机制。</w:t>
      </w:r>
    </w:p>
    <w:p w:rsidR="001E7848" w:rsidRPr="001E7848" w:rsidRDefault="001E7848" w:rsidP="001E7848">
      <w:pPr>
        <w:pStyle w:val="afd"/>
        <w:spacing w:before="156" w:after="156"/>
      </w:pPr>
      <w:bookmarkStart w:id="1094" w:name="_Toc433806692"/>
      <w:bookmarkStart w:id="1095" w:name="_Toc433806862"/>
      <w:bookmarkStart w:id="1096" w:name="_Toc443427761"/>
      <w:r w:rsidRPr="001E7848">
        <w:rPr>
          <w:rFonts w:hint="eastAsia"/>
        </w:rPr>
        <w:t>接收端时钟同步</w:t>
      </w:r>
      <w:bookmarkEnd w:id="1094"/>
      <w:bookmarkEnd w:id="1095"/>
      <w:bookmarkEnd w:id="1096"/>
    </w:p>
    <w:p w:rsidR="001E7848" w:rsidRDefault="001E7848" w:rsidP="003A5A35">
      <w:pPr>
        <w:pStyle w:val="afff2"/>
      </w:pPr>
      <w:r w:rsidRPr="001E7848">
        <w:rPr>
          <w:rFonts w:hint="eastAsia"/>
        </w:rPr>
        <w:t>终端/充电器之间</w:t>
      </w:r>
      <w:r w:rsidRPr="001E7848">
        <w:t>需要</w:t>
      </w:r>
      <w:r w:rsidRPr="001E7848">
        <w:rPr>
          <w:rFonts w:hint="eastAsia"/>
        </w:rPr>
        <w:t>将其内部时钟和发送器的异步时钟同步。异步时钟同步是通过启用快速充电协议的初始</w:t>
      </w:r>
      <w:r w:rsidRPr="001E7848">
        <w:t>ping</w:t>
      </w:r>
      <w:r w:rsidRPr="001E7848">
        <w:rPr>
          <w:rFonts w:hint="eastAsia"/>
        </w:rPr>
        <w:t>脉冲来实现。这些脉冲用于生成接收端时钟计数。除了这些</w:t>
      </w:r>
      <w:r w:rsidRPr="001E7848">
        <w:t>ping</w:t>
      </w:r>
      <w:r w:rsidRPr="001E7848">
        <w:rPr>
          <w:rFonts w:hint="eastAsia"/>
        </w:rPr>
        <w:t>脉冲，事务发送端会使用</w:t>
      </w:r>
      <w:r w:rsidRPr="001E7848">
        <w:t>¼</w:t>
      </w:r>
      <w:r w:rsidRPr="001E7848">
        <w:t xml:space="preserve"> UI</w:t>
      </w:r>
      <w:r w:rsidRPr="001E7848">
        <w:rPr>
          <w:rFonts w:hint="eastAsia"/>
        </w:rPr>
        <w:t>脉冲来标识传输的开始、字节传输的拆分和数据包的结束。所有的数据包</w:t>
      </w:r>
      <w:r w:rsidRPr="001E7848">
        <w:t>传输包括1</w:t>
      </w:r>
      <w:r w:rsidRPr="001E7848">
        <w:rPr>
          <w:rFonts w:hint="eastAsia"/>
        </w:rPr>
        <w:t>个字节（</w:t>
      </w:r>
      <w:r w:rsidRPr="001E7848">
        <w:t>8</w:t>
      </w:r>
      <w:r w:rsidRPr="001E7848">
        <w:rPr>
          <w:rFonts w:hint="eastAsia"/>
        </w:rPr>
        <w:t>位）数据包传输和一个含有奇偶校验位。第</w:t>
      </w:r>
      <w:r w:rsidRPr="001E7848">
        <w:t>9</w:t>
      </w:r>
      <w:r w:rsidRPr="001E7848">
        <w:rPr>
          <w:rFonts w:hint="eastAsia"/>
        </w:rPr>
        <w:t>个位传输结束后，总线在¼</w:t>
      </w:r>
      <w:r w:rsidRPr="001E7848">
        <w:t xml:space="preserve"> UI</w:t>
      </w:r>
      <w:r w:rsidRPr="001E7848">
        <w:rPr>
          <w:rFonts w:hint="eastAsia"/>
        </w:rPr>
        <w:t>脉冲切换，以复位接收端计数。</w:t>
      </w:r>
    </w:p>
    <w:p w:rsidR="001E7848" w:rsidRPr="001E7848" w:rsidRDefault="001E7848" w:rsidP="001E7848">
      <w:pPr>
        <w:pStyle w:val="afe"/>
        <w:spacing w:before="156" w:after="156"/>
      </w:pPr>
      <w:bookmarkStart w:id="1097" w:name="_Toc433806693"/>
      <w:bookmarkStart w:id="1098" w:name="_Toc433806863"/>
      <w:bookmarkStart w:id="1099" w:name="_Toc443427762"/>
      <w:r w:rsidRPr="001E7848">
        <w:rPr>
          <w:rFonts w:hint="eastAsia"/>
        </w:rPr>
        <w:t>传输开始</w:t>
      </w:r>
      <w:bookmarkEnd w:id="1097"/>
      <w:bookmarkEnd w:id="1098"/>
      <w:bookmarkEnd w:id="1099"/>
    </w:p>
    <w:p w:rsidR="001E7848" w:rsidRDefault="001E7848" w:rsidP="003A5A35">
      <w:pPr>
        <w:pStyle w:val="afff2"/>
      </w:pPr>
      <w:r w:rsidRPr="001E7848">
        <w:rPr>
          <w:rFonts w:hint="eastAsia"/>
        </w:rPr>
        <w:t>发送数据包的最高有效位（MSB）之前，数据包发送端必须对其进行识别，然后强制产生至少两个上升沿。这样可以同步接收端时钟，并提示接收端数据开始传输。</w:t>
      </w:r>
    </w:p>
    <w:p w:rsidR="001E7848" w:rsidRDefault="001E7848" w:rsidP="001E7848">
      <w:pPr>
        <w:pStyle w:val="afff2"/>
        <w:ind w:firstLineChars="0" w:firstLine="0"/>
        <w:jc w:val="center"/>
      </w:pPr>
      <w:r w:rsidRPr="001E7848">
        <w:rPr>
          <w:noProof/>
        </w:rPr>
        <w:drawing>
          <wp:inline distT="0" distB="0" distL="0" distR="0">
            <wp:extent cx="3391535" cy="903605"/>
            <wp:effectExtent l="0" t="0" r="0" b="0"/>
            <wp:docPr id="2312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a:stretch>
                      <a:fillRect/>
                    </a:stretch>
                  </pic:blipFill>
                  <pic:spPr bwMode="auto">
                    <a:xfrm>
                      <a:off x="0" y="0"/>
                      <a:ext cx="3391535" cy="903605"/>
                    </a:xfrm>
                    <a:prstGeom prst="rect">
                      <a:avLst/>
                    </a:prstGeom>
                    <a:noFill/>
                    <a:ln>
                      <a:noFill/>
                    </a:ln>
                  </pic:spPr>
                </pic:pic>
              </a:graphicData>
            </a:graphic>
          </wp:inline>
        </w:drawing>
      </w:r>
    </w:p>
    <w:p w:rsidR="001E7848" w:rsidRDefault="001E7848" w:rsidP="001E7848">
      <w:pPr>
        <w:pStyle w:val="af0"/>
        <w:spacing w:before="156" w:after="156"/>
      </w:pPr>
      <w:bookmarkStart w:id="1100" w:name="_Toc433806916"/>
      <w:r w:rsidRPr="001E7848">
        <w:rPr>
          <w:rFonts w:hint="eastAsia"/>
        </w:rPr>
        <w:t>数据包协议开始</w:t>
      </w:r>
      <w:bookmarkEnd w:id="1100"/>
    </w:p>
    <w:p w:rsidR="001E7848" w:rsidRPr="001E7848" w:rsidRDefault="001E7848" w:rsidP="001E7848">
      <w:pPr>
        <w:pStyle w:val="afe"/>
        <w:spacing w:before="156" w:after="156"/>
      </w:pPr>
      <w:bookmarkStart w:id="1101" w:name="_Toc433806694"/>
      <w:bookmarkStart w:id="1102" w:name="_Toc433806864"/>
      <w:bookmarkStart w:id="1103" w:name="_Toc443427763"/>
      <w:r w:rsidRPr="001E7848">
        <w:rPr>
          <w:rFonts w:hint="eastAsia"/>
        </w:rPr>
        <w:t>多个字节传输</w:t>
      </w:r>
      <w:bookmarkEnd w:id="1101"/>
      <w:bookmarkEnd w:id="1102"/>
      <w:bookmarkEnd w:id="1103"/>
    </w:p>
    <w:p w:rsidR="001E7848" w:rsidRDefault="001E7848" w:rsidP="003A5A35">
      <w:pPr>
        <w:pStyle w:val="afff2"/>
      </w:pPr>
      <w:r w:rsidRPr="001E7848">
        <w:rPr>
          <w:rFonts w:hint="eastAsia"/>
        </w:rPr>
        <w:t>包括命令在内的所有多字节传输必须在前一个字节奇偶校验位和下一个待传输字节的最高有效位（</w:t>
      </w:r>
      <w:r w:rsidRPr="001E7848">
        <w:t>MSB</w:t>
      </w:r>
      <w:r w:rsidRPr="001E7848">
        <w:rPr>
          <w:rFonts w:hint="eastAsia"/>
        </w:rPr>
        <w:t>）之间使用</w:t>
      </w:r>
      <w:r w:rsidRPr="001E7848">
        <w:t>¼</w:t>
      </w:r>
      <w:r w:rsidRPr="001E7848">
        <w:t xml:space="preserve"> UI</w:t>
      </w:r>
      <w:r w:rsidRPr="001E7848">
        <w:rPr>
          <w:rFonts w:hint="eastAsia"/>
        </w:rPr>
        <w:t>脉冲，并保证前一个字节奇偶校验位和下一个待传输字节的最高有效位（</w:t>
      </w:r>
      <w:r w:rsidRPr="001E7848">
        <w:t>MSB</w:t>
      </w:r>
      <w:r w:rsidRPr="001E7848">
        <w:rPr>
          <w:rFonts w:hint="eastAsia"/>
        </w:rPr>
        <w:t>）之间必须有至少</w:t>
      </w:r>
      <w:r w:rsidRPr="001E7848">
        <w:t>3</w:t>
      </w:r>
      <w:r w:rsidRPr="001E7848">
        <w:rPr>
          <w:rFonts w:hint="eastAsia"/>
        </w:rPr>
        <w:t>个沿。</w:t>
      </w:r>
    </w:p>
    <w:p w:rsidR="001E7848" w:rsidRDefault="001E7848" w:rsidP="001E7848">
      <w:pPr>
        <w:pStyle w:val="afff2"/>
        <w:ind w:firstLineChars="0" w:firstLine="0"/>
        <w:jc w:val="center"/>
      </w:pPr>
      <w:r w:rsidRPr="001E7848">
        <w:rPr>
          <w:noProof/>
        </w:rPr>
        <w:drawing>
          <wp:inline distT="0" distB="0" distL="0" distR="0">
            <wp:extent cx="3200400" cy="1584325"/>
            <wp:effectExtent l="0" t="0" r="0" b="0"/>
            <wp:docPr id="2312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a:stretch>
                      <a:fillRect/>
                    </a:stretch>
                  </pic:blipFill>
                  <pic:spPr bwMode="auto">
                    <a:xfrm>
                      <a:off x="0" y="0"/>
                      <a:ext cx="3200400" cy="1584325"/>
                    </a:xfrm>
                    <a:prstGeom prst="rect">
                      <a:avLst/>
                    </a:prstGeom>
                    <a:noFill/>
                    <a:ln>
                      <a:noFill/>
                    </a:ln>
                  </pic:spPr>
                </pic:pic>
              </a:graphicData>
            </a:graphic>
          </wp:inline>
        </w:drawing>
      </w:r>
    </w:p>
    <w:p w:rsidR="001E7848" w:rsidRDefault="001E7848" w:rsidP="001E7848">
      <w:pPr>
        <w:pStyle w:val="af0"/>
        <w:spacing w:before="156" w:after="156"/>
      </w:pPr>
      <w:bookmarkStart w:id="1104" w:name="_Toc433806917"/>
      <w:r w:rsidRPr="001E7848">
        <w:rPr>
          <w:rFonts w:hint="eastAsia"/>
        </w:rPr>
        <w:t>多字节协议</w:t>
      </w:r>
      <w:bookmarkEnd w:id="1104"/>
    </w:p>
    <w:p w:rsidR="001E7848" w:rsidRPr="001E7848" w:rsidRDefault="001E7848" w:rsidP="001E7848">
      <w:pPr>
        <w:pStyle w:val="afe"/>
        <w:spacing w:before="156" w:after="156"/>
      </w:pPr>
      <w:bookmarkStart w:id="1105" w:name="_Toc433806695"/>
      <w:bookmarkStart w:id="1106" w:name="_Toc433806865"/>
      <w:bookmarkStart w:id="1107" w:name="_Toc443427764"/>
      <w:r w:rsidRPr="001E7848">
        <w:rPr>
          <w:rFonts w:hint="eastAsia"/>
        </w:rPr>
        <w:t>传输结束</w:t>
      </w:r>
      <w:bookmarkEnd w:id="1105"/>
      <w:bookmarkEnd w:id="1106"/>
      <w:bookmarkEnd w:id="1107"/>
    </w:p>
    <w:p w:rsidR="001E7848" w:rsidRDefault="001E7848" w:rsidP="003A5A35">
      <w:pPr>
        <w:pStyle w:val="afff2"/>
      </w:pPr>
      <w:r w:rsidRPr="001E7848">
        <w:rPr>
          <w:rFonts w:hint="eastAsia"/>
        </w:rPr>
        <w:t>所有数据包传输必须在最后一个奇偶校验位和</w:t>
      </w:r>
      <w:r w:rsidRPr="001E7848">
        <w:t>ping</w:t>
      </w:r>
      <w:r w:rsidRPr="001E7848">
        <w:rPr>
          <w:rFonts w:hint="eastAsia"/>
        </w:rPr>
        <w:t>脉冲之间发送</w:t>
      </w:r>
      <w:r w:rsidRPr="001E7848">
        <w:t>¼</w:t>
      </w:r>
      <w:r w:rsidRPr="001E7848">
        <w:t xml:space="preserve"> UI</w:t>
      </w:r>
      <w:r w:rsidRPr="001E7848">
        <w:rPr>
          <w:rFonts w:hint="eastAsia"/>
        </w:rPr>
        <w:t>脉冲，以标识数据包的结束，</w:t>
      </w:r>
      <w:r w:rsidRPr="001E7848">
        <w:t>告知</w:t>
      </w:r>
      <w:r w:rsidRPr="001E7848">
        <w:rPr>
          <w:rFonts w:hint="eastAsia"/>
        </w:rPr>
        <w:t>接收端数据</w:t>
      </w:r>
      <w:r w:rsidRPr="001E7848">
        <w:t>已完成</w:t>
      </w:r>
      <w:r w:rsidRPr="001E7848">
        <w:rPr>
          <w:rFonts w:hint="eastAsia"/>
        </w:rPr>
        <w:t>发送。</w:t>
      </w:r>
    </w:p>
    <w:p w:rsidR="001E7848" w:rsidRDefault="001E7848" w:rsidP="001E7848">
      <w:pPr>
        <w:pStyle w:val="afff2"/>
        <w:ind w:firstLineChars="0" w:firstLine="0"/>
        <w:jc w:val="center"/>
      </w:pPr>
      <w:r w:rsidRPr="001E7848">
        <w:rPr>
          <w:noProof/>
        </w:rPr>
        <w:lastRenderedPageBreak/>
        <w:drawing>
          <wp:inline distT="0" distB="0" distL="0" distR="0">
            <wp:extent cx="2487930" cy="1360805"/>
            <wp:effectExtent l="0" t="0" r="7620" b="0"/>
            <wp:docPr id="2312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a:stretch>
                      <a:fillRect/>
                    </a:stretch>
                  </pic:blipFill>
                  <pic:spPr bwMode="auto">
                    <a:xfrm>
                      <a:off x="0" y="0"/>
                      <a:ext cx="2487930" cy="1360805"/>
                    </a:xfrm>
                    <a:prstGeom prst="rect">
                      <a:avLst/>
                    </a:prstGeom>
                    <a:noFill/>
                    <a:ln>
                      <a:noFill/>
                    </a:ln>
                  </pic:spPr>
                </pic:pic>
              </a:graphicData>
            </a:graphic>
          </wp:inline>
        </w:drawing>
      </w:r>
    </w:p>
    <w:p w:rsidR="001E7848" w:rsidRDefault="001E7848" w:rsidP="001E7848">
      <w:pPr>
        <w:pStyle w:val="af0"/>
        <w:spacing w:before="156" w:after="156"/>
      </w:pPr>
      <w:bookmarkStart w:id="1108" w:name="_Toc433806918"/>
      <w:r w:rsidRPr="001E7848">
        <w:rPr>
          <w:rFonts w:hint="eastAsia"/>
        </w:rPr>
        <w:t>传输协议结束</w:t>
      </w:r>
      <w:bookmarkEnd w:id="1108"/>
    </w:p>
    <w:p w:rsidR="001E7848" w:rsidRPr="001E7848" w:rsidRDefault="001E7848" w:rsidP="001E7848">
      <w:pPr>
        <w:pStyle w:val="afd"/>
        <w:spacing w:before="156" w:after="156"/>
      </w:pPr>
      <w:r>
        <w:rPr>
          <w:rFonts w:hint="eastAsia"/>
        </w:rPr>
        <w:t>终端复位</w:t>
      </w:r>
    </w:p>
    <w:p w:rsidR="001E7848" w:rsidRDefault="001E7848" w:rsidP="003A5A35">
      <w:pPr>
        <w:pStyle w:val="afff2"/>
      </w:pPr>
      <w:r w:rsidRPr="001E7848">
        <w:rPr>
          <w:rFonts w:hint="eastAsia"/>
        </w:rPr>
        <w:t>一旦</w:t>
      </w:r>
      <w:r w:rsidR="00C942C5">
        <w:t>FB</w:t>
      </w:r>
      <w:r w:rsidRPr="001E7848">
        <w:rPr>
          <w:rFonts w:hint="eastAsia"/>
        </w:rPr>
        <w:t>总线损坏，必须有相应机制复位充电器。终端的复位脉冲可以实现此目的。通过在一定时间内（</w:t>
      </w:r>
      <w:r w:rsidRPr="001E7848">
        <w:t>tRESET</w:t>
      </w:r>
      <w:r w:rsidRPr="001E7848">
        <w:rPr>
          <w:rFonts w:hint="eastAsia"/>
        </w:rPr>
        <w:t>）（常常大于所有其他通信时长）将总线驱动为高，终端可以下发一个复位脉冲。收到终端复位脉冲后，充电器必须复位</w:t>
      </w:r>
      <w:r w:rsidR="00C942C5">
        <w:t>FB</w:t>
      </w:r>
      <w:r w:rsidRPr="001E7848">
        <w:rPr>
          <w:rFonts w:hint="eastAsia"/>
        </w:rPr>
        <w:t>状态机和所有相关状态至默认状态。复位设备并不会复位检测电路或连接状态。图</w:t>
      </w:r>
      <w:r w:rsidR="00C942C5">
        <w:rPr>
          <w:rFonts w:hint="eastAsia"/>
        </w:rPr>
        <w:t>B.</w:t>
      </w:r>
      <w:r>
        <w:rPr>
          <w:rFonts w:hint="eastAsia"/>
        </w:rPr>
        <w:t>15</w:t>
      </w:r>
      <w:r w:rsidRPr="001E7848">
        <w:rPr>
          <w:rFonts w:hint="eastAsia"/>
        </w:rPr>
        <w:t>描述了在终端和充电器之间传递的复位脉冲的时序</w:t>
      </w:r>
      <w:r>
        <w:rPr>
          <w:rFonts w:hint="eastAsia"/>
        </w:rPr>
        <w:t>。</w:t>
      </w:r>
    </w:p>
    <w:p w:rsidR="001E7848" w:rsidRDefault="001E7848" w:rsidP="001E7848">
      <w:pPr>
        <w:pStyle w:val="afff2"/>
        <w:ind w:firstLineChars="0" w:firstLine="0"/>
        <w:jc w:val="center"/>
      </w:pPr>
      <w:r w:rsidRPr="00776424">
        <w:object w:dxaOrig="1540" w:dyaOrig="614">
          <v:shape id="_x0000_i1028" type="#_x0000_t75" style="width:126.75pt;height:47.25pt" o:ole="">
            <v:imagedata r:id="rId53" o:title=""/>
          </v:shape>
          <o:OLEObject Type="Embed" ProgID="Visio.Drawing.11" ShapeID="_x0000_i1028" DrawAspect="Content" ObjectID="_1537881946" r:id="rId54"/>
        </w:object>
      </w:r>
    </w:p>
    <w:p w:rsidR="001E7848" w:rsidRDefault="001E7848" w:rsidP="001E7848">
      <w:pPr>
        <w:pStyle w:val="af0"/>
        <w:spacing w:before="156" w:after="156"/>
      </w:pPr>
      <w:bookmarkStart w:id="1109" w:name="_Toc433806919"/>
      <w:r w:rsidRPr="001E7848">
        <w:rPr>
          <w:rFonts w:hint="eastAsia"/>
        </w:rPr>
        <w:t>终端复位时序</w:t>
      </w:r>
      <w:bookmarkEnd w:id="1109"/>
    </w:p>
    <w:p w:rsidR="001E7848" w:rsidRDefault="001E7848" w:rsidP="003A5A35">
      <w:pPr>
        <w:pStyle w:val="afff2"/>
      </w:pPr>
      <w:r w:rsidRPr="001E7848">
        <w:rPr>
          <w:rFonts w:hint="eastAsia"/>
        </w:rPr>
        <w:t>当终端执行复位命令时，如果遇到上一个命令序列正在运行中，会</w:t>
      </w:r>
      <w:r w:rsidRPr="001E7848">
        <w:t>在</w:t>
      </w:r>
      <w:r w:rsidRPr="001E7848">
        <w:rPr>
          <w:rFonts w:hint="eastAsia"/>
        </w:rPr>
        <w:t>上一个命令序列结束后，复位命令才开始下发。复位命令发出</w:t>
      </w:r>
      <w:r w:rsidRPr="001E7848">
        <w:t>后，</w:t>
      </w:r>
      <w:r w:rsidRPr="001E7848">
        <w:rPr>
          <w:rFonts w:hint="eastAsia"/>
        </w:rPr>
        <w:t>直到终端收到充电器</w:t>
      </w:r>
      <w:r w:rsidRPr="001E7848">
        <w:t>ping</w:t>
      </w:r>
      <w:r w:rsidRPr="001E7848">
        <w:rPr>
          <w:rFonts w:hint="eastAsia"/>
        </w:rPr>
        <w:t>信号。</w:t>
      </w:r>
    </w:p>
    <w:p w:rsidR="001E7848" w:rsidRPr="001E7848" w:rsidRDefault="001E7848" w:rsidP="001E7848">
      <w:pPr>
        <w:pStyle w:val="afd"/>
        <w:spacing w:before="156" w:after="156"/>
      </w:pPr>
      <w:r>
        <w:rPr>
          <w:rFonts w:hint="eastAsia"/>
        </w:rPr>
        <w:t>请求窗口</w:t>
      </w:r>
    </w:p>
    <w:p w:rsidR="001E7848" w:rsidRDefault="00C942C5" w:rsidP="003A5A35">
      <w:pPr>
        <w:pStyle w:val="afff2"/>
      </w:pPr>
      <w:r>
        <w:rPr>
          <w:rFonts w:hint="eastAsia"/>
        </w:rPr>
        <w:t>FB</w:t>
      </w:r>
      <w:r w:rsidR="001E7848" w:rsidRPr="001E7848">
        <w:rPr>
          <w:rFonts w:hint="eastAsia"/>
        </w:rPr>
        <w:t>协议指定了终端/充电器获取总线所有权的设置窗口。终端具有最高优先级，并可以优先拒绝总线。如果终端在收到充电器ping后没有在指定窗口请求获取总线所有权，充电器可以获取总线</w:t>
      </w:r>
      <w:r w:rsidR="001E7848" w:rsidRPr="001E7848">
        <w:t>所有权</w:t>
      </w:r>
      <w:r w:rsidR="001E7848" w:rsidRPr="001E7848">
        <w:rPr>
          <w:rFonts w:hint="eastAsia"/>
        </w:rPr>
        <w:t>。如果充电器在指定时间没有获取，终端发出会</w:t>
      </w:r>
      <w:r w:rsidR="001E7848" w:rsidRPr="001E7848">
        <w:t>发出新的ping</w:t>
      </w:r>
      <w:r w:rsidR="001E7848" w:rsidRPr="001E7848">
        <w:rPr>
          <w:rFonts w:hint="eastAsia"/>
        </w:rPr>
        <w:t>信号。这样一来，终端/充电器不会同时请求获取总线。</w:t>
      </w:r>
    </w:p>
    <w:p w:rsidR="001E7848" w:rsidRDefault="001E7848" w:rsidP="001E7848">
      <w:pPr>
        <w:pStyle w:val="afff2"/>
        <w:ind w:firstLineChars="0" w:firstLine="0"/>
        <w:jc w:val="center"/>
      </w:pPr>
      <w:r w:rsidRPr="001E7848">
        <w:rPr>
          <w:noProof/>
        </w:rPr>
        <w:drawing>
          <wp:inline distT="0" distB="0" distL="0" distR="0">
            <wp:extent cx="4401820" cy="2371090"/>
            <wp:effectExtent l="0" t="0" r="0" b="0"/>
            <wp:docPr id="2313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a:stretch>
                      <a:fillRect/>
                    </a:stretch>
                  </pic:blipFill>
                  <pic:spPr bwMode="auto">
                    <a:xfrm>
                      <a:off x="0" y="0"/>
                      <a:ext cx="4401820" cy="2371090"/>
                    </a:xfrm>
                    <a:prstGeom prst="rect">
                      <a:avLst/>
                    </a:prstGeom>
                    <a:noFill/>
                    <a:ln>
                      <a:noFill/>
                    </a:ln>
                  </pic:spPr>
                </pic:pic>
              </a:graphicData>
            </a:graphic>
          </wp:inline>
        </w:drawing>
      </w:r>
    </w:p>
    <w:p w:rsidR="001E7848" w:rsidRDefault="001E7848" w:rsidP="001E7848">
      <w:pPr>
        <w:pStyle w:val="af0"/>
        <w:spacing w:before="156" w:after="156"/>
      </w:pPr>
      <w:bookmarkStart w:id="1110" w:name="_Toc433806920"/>
      <w:r w:rsidRPr="0096489B">
        <w:rPr>
          <w:rFonts w:hint="eastAsia"/>
        </w:rPr>
        <w:t>总线所有权</w:t>
      </w:r>
      <w:r w:rsidRPr="00582C25">
        <w:rPr>
          <w:rFonts w:hint="eastAsia"/>
          <w:lang w:val="zh-CN"/>
        </w:rPr>
        <w:t>窗口</w:t>
      </w:r>
      <w:r w:rsidRPr="0096489B">
        <w:rPr>
          <w:rFonts w:hint="eastAsia"/>
        </w:rPr>
        <w:t>时序</w:t>
      </w:r>
      <w:bookmarkEnd w:id="1110"/>
    </w:p>
    <w:p w:rsidR="001E7848" w:rsidRDefault="001E7848" w:rsidP="003A5A35">
      <w:pPr>
        <w:pStyle w:val="afff2"/>
      </w:pPr>
      <w:r w:rsidRPr="001E7848">
        <w:rPr>
          <w:rFonts w:hint="eastAsia"/>
        </w:rPr>
        <w:lastRenderedPageBreak/>
        <w:t>如果依然没有任何响应，终端可以选择持续生成</w:t>
      </w:r>
      <w:r w:rsidRPr="001E7848">
        <w:t>ping</w:t>
      </w:r>
      <w:r w:rsidRPr="001E7848">
        <w:rPr>
          <w:rFonts w:hint="eastAsia"/>
        </w:rPr>
        <w:t>，以检测是否存在充电器，尽管该功能对于终端来说是可选的。只有终端可以通过读或写循环启动实际数据传输。</w:t>
      </w:r>
    </w:p>
    <w:p w:rsidR="001E7848" w:rsidRPr="001E7848" w:rsidRDefault="001E7848" w:rsidP="001E7848">
      <w:pPr>
        <w:pStyle w:val="afd"/>
        <w:spacing w:before="156" w:after="156"/>
      </w:pPr>
      <w:r>
        <w:rPr>
          <w:rFonts w:hint="eastAsia"/>
        </w:rPr>
        <w:t>数据传输</w:t>
      </w:r>
    </w:p>
    <w:p w:rsidR="001E7848" w:rsidRDefault="001E7848" w:rsidP="003A5A35">
      <w:pPr>
        <w:pStyle w:val="afff2"/>
      </w:pPr>
      <w:r w:rsidRPr="001E7848">
        <w:rPr>
          <w:rFonts w:hint="eastAsia"/>
        </w:rPr>
        <w:t>数据传输通过在总线上传输一个字节（</w:t>
      </w:r>
      <w:r w:rsidRPr="001E7848">
        <w:t>8</w:t>
      </w:r>
      <w:r w:rsidRPr="001E7848">
        <w:rPr>
          <w:rFonts w:hint="eastAsia"/>
        </w:rPr>
        <w:t>位）和一个奇校验位来实现。发送器通过在指定的一个比特（bit)周期将总线驱动至正确状态来传输每个比特。</w:t>
      </w:r>
    </w:p>
    <w:p w:rsidR="001E7848" w:rsidRDefault="001E7848" w:rsidP="001E7848">
      <w:pPr>
        <w:pStyle w:val="afff2"/>
        <w:ind w:firstLineChars="0" w:firstLine="0"/>
        <w:jc w:val="center"/>
      </w:pPr>
      <w:r w:rsidRPr="001E7848">
        <w:rPr>
          <w:noProof/>
        </w:rPr>
        <w:drawing>
          <wp:inline distT="0" distB="0" distL="0" distR="0">
            <wp:extent cx="2094865" cy="1626870"/>
            <wp:effectExtent l="0" t="0" r="0" b="0"/>
            <wp:docPr id="2313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a:stretch>
                      <a:fillRect/>
                    </a:stretch>
                  </pic:blipFill>
                  <pic:spPr bwMode="auto">
                    <a:xfrm>
                      <a:off x="0" y="0"/>
                      <a:ext cx="2094865" cy="1626870"/>
                    </a:xfrm>
                    <a:prstGeom prst="rect">
                      <a:avLst/>
                    </a:prstGeom>
                    <a:noFill/>
                    <a:ln>
                      <a:noFill/>
                    </a:ln>
                  </pic:spPr>
                </pic:pic>
              </a:graphicData>
            </a:graphic>
          </wp:inline>
        </w:drawing>
      </w:r>
    </w:p>
    <w:p w:rsidR="001E7848" w:rsidRDefault="001E7848" w:rsidP="001E7848">
      <w:pPr>
        <w:pStyle w:val="af0"/>
        <w:spacing w:before="156" w:after="156"/>
      </w:pPr>
      <w:bookmarkStart w:id="1111" w:name="_Toc433806921"/>
      <w:r w:rsidRPr="0096489B">
        <w:rPr>
          <w:rFonts w:hint="eastAsia"/>
        </w:rPr>
        <w:t>数据传输时序</w:t>
      </w:r>
      <w:bookmarkEnd w:id="1111"/>
    </w:p>
    <w:p w:rsidR="00776AC7" w:rsidRPr="00776AC7" w:rsidRDefault="00776AC7" w:rsidP="00776AC7">
      <w:pPr>
        <w:pStyle w:val="afff2"/>
      </w:pPr>
      <w:r w:rsidRPr="00776AC7">
        <w:rPr>
          <w:rFonts w:hint="eastAsia"/>
        </w:rPr>
        <w:t>所有数据传输都是先传输最高有效位（</w:t>
      </w:r>
      <w:r w:rsidRPr="00776AC7">
        <w:t>MSB</w:t>
      </w:r>
      <w:r w:rsidRPr="00776AC7">
        <w:rPr>
          <w:rFonts w:hint="eastAsia"/>
        </w:rPr>
        <w:t>）。所有包含多个字节的数据都会自动拆分为单字节进行传输，并在每个字节后带有奇偶校验位和同步脉冲。这种干预同步脉冲可以保证数据的正确传输和获取。</w:t>
      </w:r>
    </w:p>
    <w:p w:rsidR="00776AC7" w:rsidRDefault="00776AC7" w:rsidP="00776AC7">
      <w:pPr>
        <w:pStyle w:val="afff2"/>
      </w:pPr>
      <w:r w:rsidRPr="00776AC7">
        <w:rPr>
          <w:rFonts w:hint="eastAsia"/>
        </w:rPr>
        <w:t>奇校验通过一个字节里1的个数来计算，并且总数量是1的个数的奇数倍。</w:t>
      </w:r>
      <w:r w:rsidRPr="00776AC7">
        <w:t>允许</w:t>
      </w:r>
      <w:r w:rsidRPr="00776AC7">
        <w:rPr>
          <w:rFonts w:hint="eastAsia"/>
        </w:rPr>
        <w:t>传输一个字节全部为1或全部为0的</w:t>
      </w:r>
      <w:r w:rsidRPr="00776AC7">
        <w:t>状态</w:t>
      </w:r>
      <w:r w:rsidRPr="00776AC7">
        <w:rPr>
          <w:rFonts w:hint="eastAsia"/>
        </w:rPr>
        <w:t>。当</w:t>
      </w:r>
      <w:r w:rsidRPr="00776AC7">
        <w:t>传输</w:t>
      </w:r>
      <w:r w:rsidRPr="00776AC7">
        <w:rPr>
          <w:rFonts w:hint="eastAsia"/>
        </w:rPr>
        <w:t>的一个字节全部为1时，可以使用低同步脉冲来强制中断。</w:t>
      </w:r>
    </w:p>
    <w:p w:rsidR="00776AC7" w:rsidRDefault="00776AC7" w:rsidP="00776AC7">
      <w:pPr>
        <w:pStyle w:val="afff2"/>
        <w:ind w:firstLineChars="0" w:firstLine="0"/>
        <w:jc w:val="center"/>
      </w:pPr>
      <w:r w:rsidRPr="00776424">
        <w:object w:dxaOrig="7345" w:dyaOrig="929">
          <v:shape id="_x0000_i1029" type="#_x0000_t75" style="width:444pt;height:56.25pt" o:ole="">
            <v:imagedata r:id="rId57" o:title=""/>
          </v:shape>
          <o:OLEObject Type="Embed" ProgID="Visio.Drawing.11" ShapeID="_x0000_i1029" DrawAspect="Content" ObjectID="_1537881947" r:id="rId58"/>
        </w:object>
      </w:r>
    </w:p>
    <w:p w:rsidR="00776AC7" w:rsidRDefault="00776AC7" w:rsidP="00776AC7">
      <w:pPr>
        <w:pStyle w:val="af0"/>
        <w:spacing w:before="156" w:after="156"/>
      </w:pPr>
      <w:bookmarkStart w:id="1112" w:name="_Toc433806922"/>
      <w:r w:rsidRPr="00776AC7">
        <w:rPr>
          <w:rFonts w:hint="eastAsia"/>
        </w:rPr>
        <w:t>多字节数据传输举例</w:t>
      </w:r>
      <w:bookmarkEnd w:id="1112"/>
    </w:p>
    <w:p w:rsidR="00776AC7" w:rsidRPr="00776AC7" w:rsidRDefault="00776AC7" w:rsidP="00776AC7">
      <w:pPr>
        <w:pStyle w:val="afd"/>
        <w:spacing w:before="156" w:after="156"/>
      </w:pPr>
      <w:bookmarkStart w:id="1113" w:name="_Toc433806699"/>
      <w:bookmarkStart w:id="1114" w:name="_Toc433806869"/>
      <w:bookmarkStart w:id="1115" w:name="_Toc443427768"/>
      <w:r w:rsidRPr="00776AC7">
        <w:rPr>
          <w:rFonts w:hint="eastAsia"/>
        </w:rPr>
        <w:t>数据损坏</w:t>
      </w:r>
      <w:bookmarkEnd w:id="1113"/>
      <w:bookmarkEnd w:id="1114"/>
      <w:bookmarkEnd w:id="1115"/>
    </w:p>
    <w:p w:rsidR="00776AC7" w:rsidRDefault="00776AC7" w:rsidP="00776AC7">
      <w:pPr>
        <w:pStyle w:val="afff2"/>
      </w:pPr>
      <w:r w:rsidRPr="00776AC7">
        <w:rPr>
          <w:rFonts w:hint="eastAsia"/>
        </w:rPr>
        <w:t>通过两种机制来判断数据是否损坏：各字节上的奇校验和数据包整个内容的循环冗余校验（</w:t>
      </w:r>
      <w:r w:rsidRPr="00776AC7">
        <w:t>CRC</w:t>
      </w:r>
      <w:r w:rsidRPr="00776AC7">
        <w:rPr>
          <w:rFonts w:hint="eastAsia"/>
        </w:rPr>
        <w:t>）。</w:t>
      </w:r>
    </w:p>
    <w:p w:rsidR="00776AC7" w:rsidRPr="00776AC7" w:rsidRDefault="00776AC7" w:rsidP="00776AC7">
      <w:pPr>
        <w:pStyle w:val="afe"/>
        <w:spacing w:before="156" w:after="156"/>
      </w:pPr>
      <w:r>
        <w:rPr>
          <w:rFonts w:hint="eastAsia"/>
        </w:rPr>
        <w:t>奇偶校验</w:t>
      </w:r>
    </w:p>
    <w:p w:rsidR="00776AC7" w:rsidRDefault="00776AC7" w:rsidP="00776AC7">
      <w:pPr>
        <w:pStyle w:val="afff2"/>
      </w:pPr>
      <w:r w:rsidRPr="00776AC7">
        <w:rPr>
          <w:rFonts w:hint="eastAsia"/>
        </w:rPr>
        <w:t>发送端以</w:t>
      </w:r>
      <w:r w:rsidRPr="00776AC7">
        <w:t>8</w:t>
      </w:r>
      <w:r w:rsidRPr="00776AC7">
        <w:rPr>
          <w:rFonts w:hint="eastAsia"/>
        </w:rPr>
        <w:t>位（一个字节）长度传输所有数据并自动统计，同时还会为每个字节末尾添加一个奇偶校验位。接收端会检查各字节的校验，并在整个数据传输末尾报单数据损坏错误，包括整个数据传输包含命令及命令要求的任何数据。接收端在指定时间窗口不做响应，表示奇偶校验损坏。发送器必须检测到该状态，并自动重试该事务，直到达到每个命令的指定次数。这意味着作为原始发送器的终端，必须检查作为原始接收端的充电器是否已经在指定窗口内做出正确响应。如果充电器没有响应，终端必须重试事务。如果终端检测到奇偶校验错误，终端不需要将其返回至充电器，但是必须自动重试事务，直到到达重试上限。</w:t>
      </w:r>
    </w:p>
    <w:p w:rsidR="00776AC7" w:rsidRPr="00776AC7" w:rsidRDefault="00776AC7" w:rsidP="00776AC7">
      <w:pPr>
        <w:pStyle w:val="afe"/>
        <w:spacing w:before="156" w:after="156"/>
      </w:pPr>
      <w:bookmarkStart w:id="1116" w:name="_Toc433806701"/>
      <w:bookmarkStart w:id="1117" w:name="_Toc433806871"/>
      <w:bookmarkStart w:id="1118" w:name="_Toc443427770"/>
      <w:r w:rsidRPr="00776AC7">
        <w:rPr>
          <w:rFonts w:hint="eastAsia"/>
        </w:rPr>
        <w:t>循环冗余校验（</w:t>
      </w:r>
      <w:r w:rsidRPr="00776AC7">
        <w:t>CRC</w:t>
      </w:r>
      <w:r w:rsidRPr="00776AC7">
        <w:rPr>
          <w:rFonts w:hint="eastAsia"/>
        </w:rPr>
        <w:t>）</w:t>
      </w:r>
      <w:bookmarkEnd w:id="1116"/>
      <w:bookmarkEnd w:id="1117"/>
      <w:bookmarkEnd w:id="1118"/>
    </w:p>
    <w:p w:rsidR="00776AC7" w:rsidRPr="00776AC7" w:rsidRDefault="00776AC7" w:rsidP="00776AC7">
      <w:pPr>
        <w:pStyle w:val="afff2"/>
      </w:pPr>
      <w:r w:rsidRPr="00776AC7">
        <w:rPr>
          <w:rFonts w:hint="eastAsia"/>
        </w:rPr>
        <w:lastRenderedPageBreak/>
        <w:t>数据发送器会统计循环冗余校验（</w:t>
      </w:r>
      <w:r w:rsidRPr="00776AC7">
        <w:t>CRC</w:t>
      </w:r>
      <w:r w:rsidRPr="00776AC7">
        <w:rPr>
          <w:rFonts w:hint="eastAsia"/>
        </w:rPr>
        <w:t>）并将其添加到该协议上传输的每个数据包末尾，包括终端传输到充电器、以及充电器传输到终端的所有数据。使用的多项式为：</w:t>
      </w:r>
      <w:r w:rsidRPr="00776AC7">
        <w:t>X8+ X5+ X4+ X3+1</w:t>
      </w:r>
      <w:r w:rsidRPr="00776AC7">
        <w:rPr>
          <w:rFonts w:hint="eastAsia"/>
        </w:rPr>
        <w:t>（</w:t>
      </w:r>
      <w:r w:rsidRPr="00776AC7">
        <w:t>0x39</w:t>
      </w:r>
      <w:r w:rsidRPr="00776AC7">
        <w:rPr>
          <w:rFonts w:hint="eastAsia"/>
        </w:rPr>
        <w:t>）。只对数据位进行循环冗余校验（</w:t>
      </w:r>
      <w:r w:rsidRPr="00776AC7">
        <w:t>CRC</w:t>
      </w:r>
      <w:r w:rsidRPr="00776AC7">
        <w:rPr>
          <w:rFonts w:hint="eastAsia"/>
        </w:rPr>
        <w:t>），不包括奇偶校验位。数据发送器对循环冗余校验（</w:t>
      </w:r>
      <w:r w:rsidRPr="00776AC7">
        <w:t>CRC</w:t>
      </w:r>
      <w:r w:rsidRPr="00776AC7">
        <w:rPr>
          <w:rFonts w:hint="eastAsia"/>
        </w:rPr>
        <w:t>）进行统计，并将其添加至数据包末尾。接收端会计算接收的数据的循环冗余校验（</w:t>
      </w:r>
      <w:r w:rsidRPr="00776AC7">
        <w:t>CRC</w:t>
      </w:r>
      <w:r w:rsidRPr="00776AC7">
        <w:rPr>
          <w:rFonts w:hint="eastAsia"/>
        </w:rPr>
        <w:t>），并和数据包收到的循环冗余校验（</w:t>
      </w:r>
      <w:r w:rsidRPr="00776AC7">
        <w:t>CRC</w:t>
      </w:r>
      <w:r w:rsidRPr="00776AC7">
        <w:rPr>
          <w:rFonts w:hint="eastAsia"/>
        </w:rPr>
        <w:t>）字节进行对比。</w:t>
      </w:r>
    </w:p>
    <w:p w:rsidR="00776AC7" w:rsidRDefault="00776AC7" w:rsidP="00776AC7">
      <w:pPr>
        <w:pStyle w:val="afff2"/>
      </w:pPr>
      <w:r w:rsidRPr="00776AC7">
        <w:rPr>
          <w:rFonts w:hint="eastAsia"/>
        </w:rPr>
        <w:t>如果终端收到无效循环冗余校验（</w:t>
      </w:r>
      <w:r w:rsidRPr="00776AC7">
        <w:t>CRC</w:t>
      </w:r>
      <w:r w:rsidRPr="00776AC7">
        <w:rPr>
          <w:rFonts w:hint="eastAsia"/>
        </w:rPr>
        <w:t>）值，终端不需要响应，但是应该重试事务直到到达重试上限。如果充电器收到有效循环冗余校验（</w:t>
      </w:r>
      <w:r w:rsidRPr="00776AC7">
        <w:t>CRC</w:t>
      </w:r>
      <w:r w:rsidRPr="00776AC7">
        <w:rPr>
          <w:rFonts w:hint="eastAsia"/>
        </w:rPr>
        <w:t>）值，充电器必须发出应答（</w:t>
      </w:r>
      <w:r w:rsidRPr="00776AC7">
        <w:t>ACK</w:t>
      </w:r>
      <w:r w:rsidRPr="00776AC7">
        <w:rPr>
          <w:rFonts w:hint="eastAsia"/>
        </w:rPr>
        <w:t>）响应，告知终端已正确收到消息。如果充电器收到无效循环冗余校验（</w:t>
      </w:r>
      <w:r w:rsidRPr="00776AC7">
        <w:t>CRC</w:t>
      </w:r>
      <w:r w:rsidRPr="00776AC7">
        <w:rPr>
          <w:rFonts w:hint="eastAsia"/>
        </w:rPr>
        <w:t>）值，充电器不会响应，以告知终端重试事务直到到达重试上限。</w:t>
      </w:r>
    </w:p>
    <w:p w:rsidR="00776AC7" w:rsidRPr="00776AC7" w:rsidRDefault="00776AC7" w:rsidP="00776AC7">
      <w:pPr>
        <w:pStyle w:val="afd"/>
        <w:spacing w:before="156" w:after="156"/>
      </w:pPr>
      <w:bookmarkStart w:id="1119" w:name="_Toc433806702"/>
      <w:bookmarkStart w:id="1120" w:name="_Toc433806872"/>
      <w:bookmarkStart w:id="1121" w:name="_Toc443427771"/>
      <w:r w:rsidRPr="00776AC7">
        <w:rPr>
          <w:rFonts w:hint="eastAsia"/>
        </w:rPr>
        <w:t>延迟信令</w:t>
      </w:r>
      <w:bookmarkEnd w:id="1119"/>
      <w:bookmarkEnd w:id="1120"/>
      <w:bookmarkEnd w:id="1121"/>
    </w:p>
    <w:p w:rsidR="00776AC7" w:rsidRPr="00776AC7" w:rsidRDefault="00776AC7" w:rsidP="00776AC7">
      <w:pPr>
        <w:pStyle w:val="afff2"/>
      </w:pPr>
      <w:r w:rsidRPr="00776AC7">
        <w:rPr>
          <w:rFonts w:hint="eastAsia"/>
        </w:rPr>
        <w:t>当某个命令的接收端无法在指定时间窗口作出响应，该接收端必须下发另外的</w:t>
      </w:r>
      <w:r w:rsidRPr="00776AC7">
        <w:t>¼</w:t>
      </w:r>
      <w:r w:rsidRPr="00776AC7">
        <w:t xml:space="preserve"> UI</w:t>
      </w:r>
      <w:r w:rsidRPr="00776AC7">
        <w:rPr>
          <w:rFonts w:hint="eastAsia"/>
        </w:rPr>
        <w:t>脉冲，以表示自己准备传输数据但是还没有开始。</w:t>
      </w:r>
    </w:p>
    <w:p w:rsidR="00776AC7" w:rsidRDefault="00776AC7" w:rsidP="00776AC7">
      <w:pPr>
        <w:pStyle w:val="afff2"/>
      </w:pPr>
      <w:r w:rsidRPr="00776AC7">
        <w:rPr>
          <w:rFonts w:hint="eastAsia"/>
        </w:rPr>
        <w:t>这种情况会发生在传输的字节之间，或在传输的起始阶段。</w:t>
      </w:r>
      <w:r w:rsidRPr="00776AC7">
        <w:t>¼</w:t>
      </w:r>
      <w:r w:rsidRPr="00776AC7">
        <w:t xml:space="preserve"> UI</w:t>
      </w:r>
      <w:r w:rsidRPr="00776AC7">
        <w:rPr>
          <w:rFonts w:hint="eastAsia"/>
        </w:rPr>
        <w:t>脉冲必须遵循数据传输章节定义的规则。</w:t>
      </w:r>
    </w:p>
    <w:p w:rsidR="00776AC7" w:rsidRDefault="00776AC7" w:rsidP="00776AC7">
      <w:pPr>
        <w:pStyle w:val="afff2"/>
        <w:ind w:firstLineChars="0" w:firstLine="0"/>
        <w:jc w:val="center"/>
      </w:pPr>
      <w:r w:rsidRPr="00776AC7">
        <w:rPr>
          <w:noProof/>
        </w:rPr>
        <w:drawing>
          <wp:inline distT="0" distB="0" distL="0" distR="0">
            <wp:extent cx="5943600" cy="3185375"/>
            <wp:effectExtent l="19050" t="0" r="0" b="0"/>
            <wp:docPr id="2313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5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a:stretch>
                      <a:fillRect/>
                    </a:stretch>
                  </pic:blipFill>
                  <pic:spPr bwMode="auto">
                    <a:xfrm>
                      <a:off x="0" y="0"/>
                      <a:ext cx="5947270" cy="3187342"/>
                    </a:xfrm>
                    <a:prstGeom prst="rect">
                      <a:avLst/>
                    </a:prstGeom>
                    <a:noFill/>
                    <a:ln>
                      <a:noFill/>
                    </a:ln>
                  </pic:spPr>
                </pic:pic>
              </a:graphicData>
            </a:graphic>
          </wp:inline>
        </w:drawing>
      </w:r>
    </w:p>
    <w:p w:rsidR="00776AC7" w:rsidRDefault="00776AC7" w:rsidP="00776AC7">
      <w:pPr>
        <w:pStyle w:val="af0"/>
        <w:spacing w:before="156" w:after="156"/>
      </w:pPr>
      <w:bookmarkStart w:id="1122" w:name="_Toc433806923"/>
      <w:r w:rsidRPr="00776AC7">
        <w:rPr>
          <w:rFonts w:hint="eastAsia"/>
        </w:rPr>
        <w:t>延迟响应信令</w:t>
      </w:r>
      <w:bookmarkEnd w:id="1122"/>
    </w:p>
    <w:p w:rsidR="00776AC7" w:rsidRPr="00776AC7" w:rsidRDefault="00776AC7" w:rsidP="00776AC7">
      <w:pPr>
        <w:pStyle w:val="afd"/>
        <w:spacing w:before="156" w:after="156"/>
      </w:pPr>
      <w:bookmarkStart w:id="1123" w:name="_Toc433806703"/>
      <w:bookmarkStart w:id="1124" w:name="_Toc433806873"/>
      <w:bookmarkStart w:id="1125" w:name="_Toc443427772"/>
      <w:r w:rsidRPr="00776AC7">
        <w:rPr>
          <w:rFonts w:hint="eastAsia"/>
        </w:rPr>
        <w:t>报错及处理</w:t>
      </w:r>
      <w:bookmarkEnd w:id="1123"/>
      <w:bookmarkEnd w:id="1124"/>
      <w:bookmarkEnd w:id="1125"/>
    </w:p>
    <w:p w:rsidR="00776AC7" w:rsidRDefault="00776AC7" w:rsidP="00776AC7">
      <w:pPr>
        <w:pStyle w:val="afff2"/>
      </w:pPr>
      <w:r w:rsidRPr="00776AC7">
        <w:rPr>
          <w:rFonts w:hint="eastAsia"/>
        </w:rPr>
        <w:t>由于循环冗余校验（</w:t>
      </w:r>
      <w:r w:rsidRPr="00776AC7">
        <w:t>CRC</w:t>
      </w:r>
      <w:r w:rsidRPr="00776AC7">
        <w:rPr>
          <w:rFonts w:hint="eastAsia"/>
        </w:rPr>
        <w:t>）和奇偶校验错误会自动重试最多</w:t>
      </w:r>
      <w:r w:rsidRPr="00776AC7">
        <w:t>3</w:t>
      </w:r>
      <w:r w:rsidRPr="00776AC7">
        <w:rPr>
          <w:rFonts w:hint="eastAsia"/>
        </w:rPr>
        <w:t>次，充电器需要监控连续失败事务的次数。如果连续重试达到</w:t>
      </w:r>
      <w:r w:rsidRPr="00776AC7">
        <w:t>9</w:t>
      </w:r>
      <w:r w:rsidRPr="00776AC7">
        <w:rPr>
          <w:rFonts w:hint="eastAsia"/>
        </w:rPr>
        <w:t>次，充电器必须自行复位。当终端没有实施复位脉冲时，可以使用该方法复位错误通讯链路上的充电器。</w:t>
      </w:r>
    </w:p>
    <w:p w:rsidR="00776AC7" w:rsidRDefault="00C942C5" w:rsidP="00776AC7">
      <w:pPr>
        <w:pStyle w:val="afc"/>
        <w:spacing w:before="312" w:after="312"/>
      </w:pPr>
      <w:r>
        <w:t>FB</w:t>
      </w:r>
      <w:r w:rsidR="00776AC7" w:rsidRPr="00776AC7">
        <w:rPr>
          <w:rFonts w:hint="eastAsia"/>
        </w:rPr>
        <w:t>电气及</w:t>
      </w:r>
      <w:r w:rsidR="00776AC7" w:rsidRPr="00776AC7">
        <w:t>时序规范</w:t>
      </w:r>
    </w:p>
    <w:p w:rsidR="00776AC7" w:rsidRPr="00776AC7" w:rsidRDefault="00776AC7" w:rsidP="00776AC7">
      <w:pPr>
        <w:pStyle w:val="afd"/>
        <w:spacing w:before="156" w:after="156"/>
      </w:pPr>
      <w:bookmarkStart w:id="1126" w:name="_Toc433806705"/>
      <w:bookmarkStart w:id="1127" w:name="_Toc433806875"/>
      <w:bookmarkStart w:id="1128" w:name="_Toc443427774"/>
      <w:r w:rsidRPr="00776AC7">
        <w:rPr>
          <w:rFonts w:hint="eastAsia"/>
        </w:rPr>
        <w:t>充电器</w:t>
      </w:r>
      <w:r w:rsidRPr="00776AC7">
        <w:t>侧</w:t>
      </w:r>
      <w:r w:rsidRPr="00776AC7">
        <w:rPr>
          <w:rFonts w:hint="eastAsia"/>
        </w:rPr>
        <w:t>电气规范</w:t>
      </w:r>
      <w:bookmarkEnd w:id="1126"/>
      <w:bookmarkEnd w:id="1127"/>
      <w:bookmarkEnd w:id="1128"/>
    </w:p>
    <w:p w:rsidR="00776AC7" w:rsidRDefault="00776AC7" w:rsidP="00776AC7">
      <w:pPr>
        <w:pStyle w:val="af9"/>
        <w:spacing w:before="156" w:after="156"/>
      </w:pPr>
      <w:r w:rsidRPr="00776AC7">
        <w:rPr>
          <w:rFonts w:hint="eastAsia"/>
        </w:rPr>
        <w:lastRenderedPageBreak/>
        <w:t>充电器</w:t>
      </w:r>
      <w:r w:rsidRPr="00776AC7">
        <w:t>侧</w:t>
      </w:r>
      <w:r w:rsidRPr="00776AC7">
        <w:rPr>
          <w:rFonts w:hint="eastAsia"/>
        </w:rPr>
        <w:t>电气规范</w:t>
      </w:r>
    </w:p>
    <w:tbl>
      <w:tblPr>
        <w:tblW w:w="9377" w:type="dxa"/>
        <w:tblInd w:w="113"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4A0"/>
      </w:tblPr>
      <w:tblGrid>
        <w:gridCol w:w="1006"/>
        <w:gridCol w:w="1873"/>
        <w:gridCol w:w="1549"/>
        <w:gridCol w:w="1268"/>
        <w:gridCol w:w="938"/>
        <w:gridCol w:w="1110"/>
        <w:gridCol w:w="838"/>
        <w:gridCol w:w="795"/>
      </w:tblGrid>
      <w:tr w:rsidR="00776AC7" w:rsidRPr="000A3E65" w:rsidTr="00776AC7">
        <w:trPr>
          <w:cantSplit/>
          <w:trHeight w:val="694"/>
        </w:trPr>
        <w:tc>
          <w:tcPr>
            <w:tcW w:w="536" w:type="pct"/>
            <w:tcBorders>
              <w:top w:val="single" w:sz="6" w:space="0" w:color="auto"/>
              <w:left w:val="single" w:sz="6" w:space="0" w:color="auto"/>
              <w:bottom w:val="single" w:sz="6" w:space="0" w:color="auto"/>
              <w:right w:val="single" w:sz="6" w:space="0" w:color="auto"/>
              <w:tl2br w:val="nil"/>
              <w:tr2bl w:val="nil"/>
            </w:tcBorders>
            <w:shd w:val="clear" w:color="auto" w:fill="595959" w:themeFill="text1" w:themeFillTint="A6"/>
            <w:vAlign w:val="center"/>
          </w:tcPr>
          <w:p w:rsidR="00776AC7" w:rsidRPr="000A3E65" w:rsidRDefault="00776AC7" w:rsidP="00C47F9F">
            <w:pPr>
              <w:pStyle w:val="TableHeading"/>
              <w:jc w:val="center"/>
              <w:rPr>
                <w:color w:val="FFFFFF" w:themeColor="background1"/>
              </w:rPr>
            </w:pPr>
            <w:r w:rsidRPr="000A3E65">
              <w:rPr>
                <w:rFonts w:hint="eastAsia"/>
                <w:color w:val="FFFFFF" w:themeColor="background1"/>
              </w:rPr>
              <w:t>符号</w:t>
            </w:r>
          </w:p>
        </w:tc>
        <w:tc>
          <w:tcPr>
            <w:tcW w:w="999" w:type="pct"/>
            <w:tcBorders>
              <w:top w:val="single" w:sz="6" w:space="0" w:color="auto"/>
              <w:left w:val="single" w:sz="6" w:space="0" w:color="auto"/>
              <w:bottom w:val="single" w:sz="6" w:space="0" w:color="auto"/>
              <w:right w:val="single" w:sz="6" w:space="0" w:color="auto"/>
              <w:tl2br w:val="nil"/>
              <w:tr2bl w:val="nil"/>
            </w:tcBorders>
            <w:shd w:val="clear" w:color="auto" w:fill="595959" w:themeFill="text1" w:themeFillTint="A6"/>
            <w:vAlign w:val="center"/>
          </w:tcPr>
          <w:p w:rsidR="00776AC7" w:rsidRPr="000A3E65" w:rsidRDefault="00776AC7" w:rsidP="00C47F9F">
            <w:pPr>
              <w:pStyle w:val="TableHeading"/>
              <w:jc w:val="center"/>
              <w:rPr>
                <w:color w:val="FFFFFF" w:themeColor="background1"/>
              </w:rPr>
            </w:pPr>
            <w:r w:rsidRPr="000A3E65">
              <w:rPr>
                <w:rFonts w:hint="eastAsia"/>
                <w:color w:val="FFFFFF" w:themeColor="background1"/>
              </w:rPr>
              <w:t>参数</w:t>
            </w:r>
          </w:p>
        </w:tc>
        <w:tc>
          <w:tcPr>
            <w:tcW w:w="826" w:type="pct"/>
            <w:tcBorders>
              <w:top w:val="single" w:sz="6" w:space="0" w:color="auto"/>
              <w:left w:val="single" w:sz="6" w:space="0" w:color="auto"/>
              <w:bottom w:val="single" w:sz="6" w:space="0" w:color="auto"/>
              <w:right w:val="single" w:sz="6" w:space="0" w:color="auto"/>
              <w:tl2br w:val="nil"/>
              <w:tr2bl w:val="nil"/>
            </w:tcBorders>
            <w:shd w:val="clear" w:color="auto" w:fill="595959" w:themeFill="text1" w:themeFillTint="A6"/>
            <w:vAlign w:val="center"/>
          </w:tcPr>
          <w:p w:rsidR="00776AC7" w:rsidRPr="000A3E65" w:rsidRDefault="00776AC7" w:rsidP="00C47F9F">
            <w:pPr>
              <w:pStyle w:val="TableHeading"/>
              <w:jc w:val="center"/>
              <w:rPr>
                <w:color w:val="FFFFFF" w:themeColor="background1"/>
              </w:rPr>
            </w:pPr>
            <w:r w:rsidRPr="000A3E65">
              <w:rPr>
                <w:rFonts w:hint="eastAsia"/>
                <w:color w:val="FFFFFF" w:themeColor="background1"/>
              </w:rPr>
              <w:t>条件</w:t>
            </w:r>
          </w:p>
        </w:tc>
        <w:tc>
          <w:tcPr>
            <w:tcW w:w="676" w:type="pct"/>
            <w:tcBorders>
              <w:top w:val="single" w:sz="6" w:space="0" w:color="auto"/>
              <w:left w:val="single" w:sz="6" w:space="0" w:color="auto"/>
              <w:bottom w:val="single" w:sz="6" w:space="0" w:color="auto"/>
              <w:right w:val="single" w:sz="6" w:space="0" w:color="auto"/>
              <w:tl2br w:val="nil"/>
              <w:tr2bl w:val="nil"/>
            </w:tcBorders>
            <w:shd w:val="clear" w:color="auto" w:fill="595959" w:themeFill="text1" w:themeFillTint="A6"/>
            <w:vAlign w:val="center"/>
          </w:tcPr>
          <w:p w:rsidR="00776AC7" w:rsidRPr="000A3E65" w:rsidRDefault="00776AC7" w:rsidP="00C47F9F">
            <w:pPr>
              <w:pStyle w:val="TableHeading"/>
              <w:jc w:val="center"/>
              <w:rPr>
                <w:color w:val="FFFFFF" w:themeColor="background1"/>
              </w:rPr>
            </w:pPr>
            <w:r w:rsidRPr="000A3E65">
              <w:rPr>
                <w:rFonts w:hint="eastAsia"/>
                <w:color w:val="FFFFFF" w:themeColor="background1"/>
              </w:rPr>
              <w:t>最小值</w:t>
            </w:r>
          </w:p>
        </w:tc>
        <w:tc>
          <w:tcPr>
            <w:tcW w:w="500" w:type="pct"/>
            <w:tcBorders>
              <w:top w:val="single" w:sz="6" w:space="0" w:color="auto"/>
              <w:left w:val="single" w:sz="6" w:space="0" w:color="auto"/>
              <w:bottom w:val="single" w:sz="6" w:space="0" w:color="auto"/>
              <w:right w:val="single" w:sz="6" w:space="0" w:color="auto"/>
              <w:tl2br w:val="nil"/>
              <w:tr2bl w:val="nil"/>
            </w:tcBorders>
            <w:shd w:val="clear" w:color="auto" w:fill="595959" w:themeFill="text1" w:themeFillTint="A6"/>
            <w:vAlign w:val="center"/>
          </w:tcPr>
          <w:p w:rsidR="00776AC7" w:rsidRPr="000A3E65" w:rsidRDefault="00776AC7" w:rsidP="00C47F9F">
            <w:pPr>
              <w:pStyle w:val="TableHeading"/>
              <w:jc w:val="center"/>
              <w:rPr>
                <w:color w:val="FFFFFF" w:themeColor="background1"/>
              </w:rPr>
            </w:pPr>
            <w:r>
              <w:rPr>
                <w:rFonts w:hint="eastAsia"/>
                <w:color w:val="FFFFFF" w:themeColor="background1"/>
              </w:rPr>
              <w:t>典</w:t>
            </w:r>
            <w:r w:rsidRPr="000A3E65">
              <w:rPr>
                <w:rFonts w:hint="eastAsia"/>
                <w:color w:val="FFFFFF" w:themeColor="background1"/>
              </w:rPr>
              <w:t>型</w:t>
            </w:r>
          </w:p>
        </w:tc>
        <w:tc>
          <w:tcPr>
            <w:tcW w:w="592" w:type="pct"/>
            <w:tcBorders>
              <w:top w:val="single" w:sz="6" w:space="0" w:color="auto"/>
              <w:left w:val="single" w:sz="6" w:space="0" w:color="auto"/>
              <w:bottom w:val="single" w:sz="6" w:space="0" w:color="auto"/>
              <w:right w:val="single" w:sz="6" w:space="0" w:color="auto"/>
              <w:tl2br w:val="nil"/>
              <w:tr2bl w:val="nil"/>
            </w:tcBorders>
            <w:shd w:val="clear" w:color="auto" w:fill="595959" w:themeFill="text1" w:themeFillTint="A6"/>
            <w:vAlign w:val="center"/>
          </w:tcPr>
          <w:p w:rsidR="00776AC7" w:rsidRPr="000A3E65" w:rsidRDefault="00776AC7" w:rsidP="00C47F9F">
            <w:pPr>
              <w:pStyle w:val="TableHeading"/>
              <w:jc w:val="center"/>
              <w:rPr>
                <w:color w:val="FFFFFF" w:themeColor="background1"/>
              </w:rPr>
            </w:pPr>
            <w:r w:rsidRPr="000A3E65">
              <w:rPr>
                <w:rFonts w:hint="eastAsia"/>
                <w:color w:val="FFFFFF" w:themeColor="background1"/>
              </w:rPr>
              <w:t>最大值</w:t>
            </w:r>
          </w:p>
        </w:tc>
        <w:tc>
          <w:tcPr>
            <w:tcW w:w="447" w:type="pct"/>
            <w:tcBorders>
              <w:top w:val="single" w:sz="6" w:space="0" w:color="auto"/>
              <w:left w:val="single" w:sz="6" w:space="0" w:color="auto"/>
              <w:bottom w:val="single" w:sz="6" w:space="0" w:color="auto"/>
              <w:right w:val="single" w:sz="6" w:space="0" w:color="auto"/>
              <w:tl2br w:val="nil"/>
              <w:tr2bl w:val="nil"/>
            </w:tcBorders>
            <w:shd w:val="clear" w:color="auto" w:fill="595959" w:themeFill="text1" w:themeFillTint="A6"/>
            <w:vAlign w:val="center"/>
          </w:tcPr>
          <w:p w:rsidR="00776AC7" w:rsidRPr="000A3E65" w:rsidRDefault="00776AC7" w:rsidP="00C47F9F">
            <w:pPr>
              <w:pStyle w:val="TableHeading"/>
              <w:jc w:val="center"/>
              <w:rPr>
                <w:color w:val="FFFFFF" w:themeColor="background1"/>
              </w:rPr>
            </w:pPr>
            <w:r w:rsidRPr="000A3E65">
              <w:rPr>
                <w:rFonts w:hint="eastAsia"/>
                <w:color w:val="FFFFFF" w:themeColor="background1"/>
              </w:rPr>
              <w:t>单位</w:t>
            </w:r>
          </w:p>
        </w:tc>
        <w:tc>
          <w:tcPr>
            <w:tcW w:w="424" w:type="pct"/>
            <w:tcBorders>
              <w:top w:val="single" w:sz="6" w:space="0" w:color="auto"/>
              <w:left w:val="single" w:sz="6" w:space="0" w:color="auto"/>
              <w:bottom w:val="single" w:sz="6" w:space="0" w:color="auto"/>
              <w:right w:val="single" w:sz="6" w:space="0" w:color="auto"/>
              <w:tl2br w:val="nil"/>
              <w:tr2bl w:val="nil"/>
            </w:tcBorders>
            <w:shd w:val="clear" w:color="auto" w:fill="595959" w:themeFill="text1" w:themeFillTint="A6"/>
            <w:vAlign w:val="center"/>
          </w:tcPr>
          <w:p w:rsidR="00776AC7" w:rsidRPr="000A3E65" w:rsidRDefault="00776AC7" w:rsidP="00C47F9F">
            <w:pPr>
              <w:pStyle w:val="TableHeading"/>
              <w:jc w:val="center"/>
              <w:rPr>
                <w:color w:val="FFFFFF" w:themeColor="background1"/>
              </w:rPr>
            </w:pPr>
            <w:r w:rsidRPr="000A3E65">
              <w:rPr>
                <w:rFonts w:hint="eastAsia"/>
                <w:color w:val="FFFFFF" w:themeColor="background1"/>
              </w:rPr>
              <w:t>备注</w:t>
            </w:r>
          </w:p>
        </w:tc>
      </w:tr>
      <w:tr w:rsidR="00776AC7" w:rsidRPr="00776424" w:rsidTr="00776AC7">
        <w:trPr>
          <w:cantSplit/>
        </w:trPr>
        <w:tc>
          <w:tcPr>
            <w:tcW w:w="536" w:type="pct"/>
          </w:tcPr>
          <w:p w:rsidR="00776AC7" w:rsidRPr="00331951" w:rsidRDefault="00776AC7" w:rsidP="00C47F9F">
            <w:pPr>
              <w:pStyle w:val="TableText"/>
              <w:rPr>
                <w:vertAlign w:val="subscript"/>
              </w:rPr>
            </w:pPr>
            <w:r w:rsidRPr="00776424">
              <w:rPr>
                <w:lang w:eastAsia="ja-JP"/>
              </w:rPr>
              <w:t>V</w:t>
            </w:r>
            <w:r w:rsidRPr="00331951">
              <w:rPr>
                <w:vertAlign w:val="subscript"/>
                <w:lang w:eastAsia="ja-JP"/>
              </w:rPr>
              <w:t>P_INT</w:t>
            </w:r>
            <w:r>
              <w:rPr>
                <w:rFonts w:hint="eastAsia"/>
                <w:vertAlign w:val="subscript"/>
              </w:rPr>
              <w:t>_Slv</w:t>
            </w:r>
          </w:p>
        </w:tc>
        <w:tc>
          <w:tcPr>
            <w:tcW w:w="999" w:type="pct"/>
          </w:tcPr>
          <w:p w:rsidR="00776AC7" w:rsidRPr="00776424" w:rsidRDefault="00776AC7" w:rsidP="00C47F9F">
            <w:pPr>
              <w:pStyle w:val="TableText"/>
            </w:pPr>
            <w:r w:rsidRPr="00776424">
              <w:rPr>
                <w:rFonts w:hint="eastAsia"/>
              </w:rPr>
              <w:t>内部供电电压</w:t>
            </w:r>
          </w:p>
        </w:tc>
        <w:tc>
          <w:tcPr>
            <w:tcW w:w="826" w:type="pct"/>
          </w:tcPr>
          <w:p w:rsidR="00776AC7" w:rsidRPr="00776424" w:rsidRDefault="00776AC7" w:rsidP="00C47F9F">
            <w:pPr>
              <w:pStyle w:val="TableText"/>
            </w:pPr>
          </w:p>
        </w:tc>
        <w:tc>
          <w:tcPr>
            <w:tcW w:w="676" w:type="pct"/>
          </w:tcPr>
          <w:p w:rsidR="00776AC7" w:rsidRPr="00776424" w:rsidRDefault="00776AC7" w:rsidP="00C47F9F">
            <w:pPr>
              <w:pStyle w:val="TableText"/>
              <w:rPr>
                <w:lang w:eastAsia="ja-JP"/>
              </w:rPr>
            </w:pPr>
            <w:r>
              <w:rPr>
                <w:lang w:eastAsia="ja-JP"/>
              </w:rPr>
              <w:t>3.0</w:t>
            </w:r>
          </w:p>
        </w:tc>
        <w:tc>
          <w:tcPr>
            <w:tcW w:w="500" w:type="pct"/>
          </w:tcPr>
          <w:p w:rsidR="00776AC7" w:rsidRPr="00776424" w:rsidRDefault="00776AC7" w:rsidP="00C47F9F">
            <w:pPr>
              <w:pStyle w:val="TableText"/>
              <w:rPr>
                <w:lang w:eastAsia="ja-JP"/>
              </w:rPr>
            </w:pPr>
            <w:r>
              <w:rPr>
                <w:lang w:eastAsia="ja-JP"/>
              </w:rPr>
              <w:t>3.3</w:t>
            </w:r>
          </w:p>
        </w:tc>
        <w:tc>
          <w:tcPr>
            <w:tcW w:w="592" w:type="pct"/>
          </w:tcPr>
          <w:p w:rsidR="00776AC7" w:rsidRPr="00776424" w:rsidRDefault="00776AC7" w:rsidP="00C47F9F">
            <w:pPr>
              <w:pStyle w:val="TableText"/>
              <w:rPr>
                <w:lang w:eastAsia="ja-JP"/>
              </w:rPr>
            </w:pPr>
            <w:r>
              <w:rPr>
                <w:lang w:eastAsia="ja-JP"/>
              </w:rPr>
              <w:t>3.6</w:t>
            </w:r>
          </w:p>
        </w:tc>
        <w:tc>
          <w:tcPr>
            <w:tcW w:w="447" w:type="pct"/>
          </w:tcPr>
          <w:p w:rsidR="00776AC7" w:rsidRPr="00776424" w:rsidRDefault="00776AC7" w:rsidP="00C47F9F">
            <w:pPr>
              <w:pStyle w:val="TableText"/>
              <w:rPr>
                <w:lang w:eastAsia="ja-JP"/>
              </w:rPr>
            </w:pPr>
            <w:r w:rsidRPr="00776424">
              <w:rPr>
                <w:lang w:eastAsia="ja-JP"/>
              </w:rPr>
              <w:t>V</w:t>
            </w:r>
          </w:p>
        </w:tc>
        <w:tc>
          <w:tcPr>
            <w:tcW w:w="424" w:type="pct"/>
          </w:tcPr>
          <w:p w:rsidR="00776AC7" w:rsidRPr="00776424" w:rsidRDefault="00776AC7" w:rsidP="00C47F9F">
            <w:pPr>
              <w:pStyle w:val="TableText"/>
              <w:rPr>
                <w:lang w:eastAsia="ja-JP"/>
              </w:rPr>
            </w:pPr>
          </w:p>
        </w:tc>
      </w:tr>
      <w:tr w:rsidR="00776AC7" w:rsidRPr="00776424" w:rsidTr="00776AC7">
        <w:trPr>
          <w:cantSplit/>
        </w:trPr>
        <w:tc>
          <w:tcPr>
            <w:tcW w:w="536" w:type="pct"/>
          </w:tcPr>
          <w:p w:rsidR="00776AC7" w:rsidRPr="00331951" w:rsidRDefault="00776AC7" w:rsidP="00C47F9F">
            <w:pPr>
              <w:pStyle w:val="TableText"/>
              <w:rPr>
                <w:vertAlign w:val="subscript"/>
                <w:lang w:eastAsia="ja-JP"/>
              </w:rPr>
            </w:pPr>
            <w:r w:rsidRPr="00776424">
              <w:rPr>
                <w:lang w:eastAsia="ja-JP"/>
              </w:rPr>
              <w:t>V</w:t>
            </w:r>
            <w:r w:rsidRPr="00331951">
              <w:rPr>
                <w:vertAlign w:val="subscript"/>
                <w:lang w:eastAsia="ja-JP"/>
              </w:rPr>
              <w:t>OH</w:t>
            </w:r>
          </w:p>
        </w:tc>
        <w:tc>
          <w:tcPr>
            <w:tcW w:w="999" w:type="pct"/>
          </w:tcPr>
          <w:p w:rsidR="00776AC7" w:rsidRPr="00776424" w:rsidRDefault="00776AC7" w:rsidP="00C47F9F">
            <w:pPr>
              <w:pStyle w:val="TableText"/>
            </w:pPr>
            <w:r w:rsidRPr="00776424">
              <w:rPr>
                <w:rFonts w:hint="eastAsia"/>
              </w:rPr>
              <w:t>有效输出（高）</w:t>
            </w:r>
          </w:p>
        </w:tc>
        <w:tc>
          <w:tcPr>
            <w:tcW w:w="826" w:type="pct"/>
          </w:tcPr>
          <w:p w:rsidR="00776AC7" w:rsidRPr="00776424" w:rsidRDefault="00776AC7" w:rsidP="00C47F9F">
            <w:pPr>
              <w:pStyle w:val="TableText"/>
              <w:rPr>
                <w:lang w:eastAsia="ja-JP"/>
              </w:rPr>
            </w:pPr>
            <w:r w:rsidRPr="00776424">
              <w:rPr>
                <w:lang w:eastAsia="ja-JP"/>
              </w:rPr>
              <w:t>R</w:t>
            </w:r>
            <w:r w:rsidRPr="00331951">
              <w:rPr>
                <w:vertAlign w:val="subscript"/>
                <w:lang w:eastAsia="ja-JP"/>
              </w:rPr>
              <w:t>LOAD</w:t>
            </w:r>
            <w:r w:rsidRPr="00776424">
              <w:rPr>
                <w:lang w:eastAsia="ja-JP"/>
              </w:rPr>
              <w:t xml:space="preserve">=15 kΩ </w:t>
            </w:r>
          </w:p>
        </w:tc>
        <w:tc>
          <w:tcPr>
            <w:tcW w:w="676" w:type="pct"/>
          </w:tcPr>
          <w:p w:rsidR="00776AC7" w:rsidRPr="00331951" w:rsidRDefault="00776AC7" w:rsidP="00C47F9F">
            <w:pPr>
              <w:pStyle w:val="TableText"/>
              <w:rPr>
                <w:vertAlign w:val="subscript"/>
                <w:lang w:eastAsia="ja-JP"/>
              </w:rPr>
            </w:pPr>
            <w:r w:rsidRPr="00776424">
              <w:rPr>
                <w:lang w:eastAsia="ja-JP"/>
              </w:rPr>
              <w:t>0.85*V</w:t>
            </w:r>
            <w:r w:rsidRPr="00331951">
              <w:rPr>
                <w:vertAlign w:val="subscript"/>
                <w:lang w:eastAsia="ja-JP"/>
              </w:rPr>
              <w:t>P_INT</w:t>
            </w:r>
          </w:p>
        </w:tc>
        <w:tc>
          <w:tcPr>
            <w:tcW w:w="500" w:type="pct"/>
          </w:tcPr>
          <w:p w:rsidR="00776AC7" w:rsidRPr="00776424" w:rsidRDefault="00776AC7" w:rsidP="00C47F9F">
            <w:pPr>
              <w:pStyle w:val="TableText"/>
              <w:rPr>
                <w:lang w:eastAsia="ja-JP"/>
              </w:rPr>
            </w:pPr>
          </w:p>
        </w:tc>
        <w:tc>
          <w:tcPr>
            <w:tcW w:w="592" w:type="pct"/>
          </w:tcPr>
          <w:p w:rsidR="00776AC7" w:rsidRPr="00776424" w:rsidRDefault="00776AC7" w:rsidP="00C47F9F">
            <w:pPr>
              <w:pStyle w:val="TableText"/>
              <w:rPr>
                <w:lang w:eastAsia="ja-JP"/>
              </w:rPr>
            </w:pPr>
          </w:p>
        </w:tc>
        <w:tc>
          <w:tcPr>
            <w:tcW w:w="447" w:type="pct"/>
          </w:tcPr>
          <w:p w:rsidR="00776AC7" w:rsidRPr="00776424" w:rsidRDefault="00776AC7" w:rsidP="00C47F9F">
            <w:pPr>
              <w:pStyle w:val="TableText"/>
              <w:rPr>
                <w:lang w:eastAsia="ja-JP"/>
              </w:rPr>
            </w:pPr>
            <w:r w:rsidRPr="00776424">
              <w:rPr>
                <w:lang w:eastAsia="ja-JP"/>
              </w:rPr>
              <w:t>V</w:t>
            </w:r>
          </w:p>
        </w:tc>
        <w:tc>
          <w:tcPr>
            <w:tcW w:w="424" w:type="pct"/>
          </w:tcPr>
          <w:p w:rsidR="00776AC7" w:rsidRPr="00776424" w:rsidRDefault="00776AC7" w:rsidP="00C47F9F">
            <w:pPr>
              <w:pStyle w:val="TableText"/>
              <w:rPr>
                <w:lang w:eastAsia="ja-JP"/>
              </w:rPr>
            </w:pPr>
          </w:p>
        </w:tc>
      </w:tr>
      <w:tr w:rsidR="00776AC7" w:rsidRPr="00776424" w:rsidTr="00776AC7">
        <w:trPr>
          <w:cantSplit/>
        </w:trPr>
        <w:tc>
          <w:tcPr>
            <w:tcW w:w="536" w:type="pct"/>
          </w:tcPr>
          <w:p w:rsidR="00776AC7" w:rsidRPr="00331951" w:rsidRDefault="00776AC7" w:rsidP="00C47F9F">
            <w:pPr>
              <w:pStyle w:val="TableText"/>
              <w:rPr>
                <w:vertAlign w:val="subscript"/>
                <w:lang w:eastAsia="ja-JP"/>
              </w:rPr>
            </w:pPr>
            <w:r w:rsidRPr="00776424">
              <w:rPr>
                <w:lang w:eastAsia="ja-JP"/>
              </w:rPr>
              <w:t>V</w:t>
            </w:r>
            <w:r w:rsidRPr="00331951">
              <w:rPr>
                <w:vertAlign w:val="subscript"/>
                <w:lang w:eastAsia="ja-JP"/>
              </w:rPr>
              <w:t>OL</w:t>
            </w:r>
          </w:p>
        </w:tc>
        <w:tc>
          <w:tcPr>
            <w:tcW w:w="999" w:type="pct"/>
          </w:tcPr>
          <w:p w:rsidR="00776AC7" w:rsidRPr="00776424" w:rsidRDefault="00776AC7" w:rsidP="00C47F9F">
            <w:pPr>
              <w:pStyle w:val="TableText"/>
            </w:pPr>
            <w:r w:rsidRPr="00776424">
              <w:rPr>
                <w:rFonts w:hint="eastAsia"/>
              </w:rPr>
              <w:t>有效输出（低）</w:t>
            </w:r>
          </w:p>
        </w:tc>
        <w:tc>
          <w:tcPr>
            <w:tcW w:w="826" w:type="pct"/>
          </w:tcPr>
          <w:p w:rsidR="00776AC7" w:rsidRPr="00776424" w:rsidRDefault="00776AC7" w:rsidP="00C47F9F">
            <w:pPr>
              <w:pStyle w:val="TableText"/>
              <w:rPr>
                <w:lang w:eastAsia="ja-JP"/>
              </w:rPr>
            </w:pPr>
            <w:r w:rsidRPr="00776424">
              <w:rPr>
                <w:lang w:eastAsia="ja-JP"/>
              </w:rPr>
              <w:t>R</w:t>
            </w:r>
            <w:r w:rsidRPr="00331951">
              <w:rPr>
                <w:vertAlign w:val="subscript"/>
                <w:lang w:eastAsia="ja-JP"/>
              </w:rPr>
              <w:t>LOAD</w:t>
            </w:r>
            <w:r w:rsidRPr="00776424">
              <w:rPr>
                <w:lang w:eastAsia="ja-JP"/>
              </w:rPr>
              <w:t>=15 kΩ</w:t>
            </w:r>
          </w:p>
        </w:tc>
        <w:tc>
          <w:tcPr>
            <w:tcW w:w="676" w:type="pct"/>
          </w:tcPr>
          <w:p w:rsidR="00776AC7" w:rsidRPr="00776424" w:rsidRDefault="00776AC7" w:rsidP="00C47F9F">
            <w:pPr>
              <w:pStyle w:val="TableText"/>
              <w:rPr>
                <w:lang w:eastAsia="ja-JP"/>
              </w:rPr>
            </w:pPr>
          </w:p>
        </w:tc>
        <w:tc>
          <w:tcPr>
            <w:tcW w:w="500" w:type="pct"/>
          </w:tcPr>
          <w:p w:rsidR="00776AC7" w:rsidRPr="00776424" w:rsidRDefault="00776AC7" w:rsidP="00C47F9F">
            <w:pPr>
              <w:pStyle w:val="TableText"/>
              <w:rPr>
                <w:lang w:eastAsia="ja-JP"/>
              </w:rPr>
            </w:pPr>
          </w:p>
        </w:tc>
        <w:tc>
          <w:tcPr>
            <w:tcW w:w="592" w:type="pct"/>
          </w:tcPr>
          <w:p w:rsidR="00776AC7" w:rsidRPr="00331951" w:rsidRDefault="00776AC7" w:rsidP="00C47F9F">
            <w:pPr>
              <w:pStyle w:val="TableText"/>
              <w:rPr>
                <w:vertAlign w:val="subscript"/>
                <w:lang w:eastAsia="ja-JP"/>
              </w:rPr>
            </w:pPr>
            <w:r>
              <w:rPr>
                <w:lang w:eastAsia="ja-JP"/>
              </w:rPr>
              <w:t>0.4</w:t>
            </w:r>
          </w:p>
        </w:tc>
        <w:tc>
          <w:tcPr>
            <w:tcW w:w="447" w:type="pct"/>
          </w:tcPr>
          <w:p w:rsidR="00776AC7" w:rsidRPr="00776424" w:rsidRDefault="00776AC7" w:rsidP="00C47F9F">
            <w:pPr>
              <w:pStyle w:val="TableText"/>
              <w:rPr>
                <w:lang w:eastAsia="ja-JP"/>
              </w:rPr>
            </w:pPr>
            <w:r w:rsidRPr="00776424">
              <w:rPr>
                <w:lang w:eastAsia="ja-JP"/>
              </w:rPr>
              <w:t>V</w:t>
            </w:r>
          </w:p>
        </w:tc>
        <w:tc>
          <w:tcPr>
            <w:tcW w:w="424" w:type="pct"/>
          </w:tcPr>
          <w:p w:rsidR="00776AC7" w:rsidRPr="00776424" w:rsidRDefault="00776AC7" w:rsidP="00C47F9F">
            <w:pPr>
              <w:pStyle w:val="TableText"/>
              <w:rPr>
                <w:lang w:eastAsia="ja-JP"/>
              </w:rPr>
            </w:pPr>
          </w:p>
        </w:tc>
      </w:tr>
      <w:tr w:rsidR="00776AC7" w:rsidRPr="00776424" w:rsidTr="00776AC7">
        <w:trPr>
          <w:cantSplit/>
        </w:trPr>
        <w:tc>
          <w:tcPr>
            <w:tcW w:w="536" w:type="pct"/>
          </w:tcPr>
          <w:p w:rsidR="00776AC7" w:rsidRPr="00776424" w:rsidRDefault="00776AC7" w:rsidP="00C47F9F">
            <w:pPr>
              <w:pStyle w:val="TableText"/>
            </w:pPr>
            <w:r>
              <w:rPr>
                <w:rFonts w:hint="eastAsia"/>
              </w:rPr>
              <w:t>I</w:t>
            </w:r>
            <w:r>
              <w:t>o</w:t>
            </w:r>
          </w:p>
        </w:tc>
        <w:tc>
          <w:tcPr>
            <w:tcW w:w="999" w:type="pct"/>
          </w:tcPr>
          <w:p w:rsidR="00776AC7" w:rsidRPr="00776424" w:rsidRDefault="00776AC7" w:rsidP="00C47F9F">
            <w:pPr>
              <w:pStyle w:val="TableText"/>
            </w:pPr>
            <w:r>
              <w:rPr>
                <w:rFonts w:hint="eastAsia"/>
              </w:rPr>
              <w:t>输出</w:t>
            </w:r>
            <w:r>
              <w:t>负载能力</w:t>
            </w:r>
          </w:p>
        </w:tc>
        <w:tc>
          <w:tcPr>
            <w:tcW w:w="826" w:type="pct"/>
          </w:tcPr>
          <w:p w:rsidR="00776AC7" w:rsidRPr="00776424" w:rsidRDefault="00776AC7" w:rsidP="00C47F9F">
            <w:pPr>
              <w:pStyle w:val="TableText"/>
              <w:rPr>
                <w:lang w:eastAsia="ja-JP"/>
              </w:rPr>
            </w:pPr>
          </w:p>
        </w:tc>
        <w:tc>
          <w:tcPr>
            <w:tcW w:w="676" w:type="pct"/>
          </w:tcPr>
          <w:p w:rsidR="00776AC7" w:rsidRPr="00776424" w:rsidRDefault="00776AC7" w:rsidP="00C47F9F">
            <w:pPr>
              <w:pStyle w:val="TableText"/>
            </w:pPr>
            <w:r>
              <w:rPr>
                <w:rFonts w:hint="eastAsia"/>
              </w:rPr>
              <w:t>10</w:t>
            </w:r>
          </w:p>
        </w:tc>
        <w:tc>
          <w:tcPr>
            <w:tcW w:w="500" w:type="pct"/>
          </w:tcPr>
          <w:p w:rsidR="00776AC7" w:rsidRPr="00776424" w:rsidRDefault="00776AC7" w:rsidP="00C47F9F">
            <w:pPr>
              <w:pStyle w:val="TableText"/>
              <w:rPr>
                <w:lang w:eastAsia="ja-JP"/>
              </w:rPr>
            </w:pPr>
          </w:p>
        </w:tc>
        <w:tc>
          <w:tcPr>
            <w:tcW w:w="592" w:type="pct"/>
          </w:tcPr>
          <w:p w:rsidR="00776AC7" w:rsidRPr="00776424" w:rsidRDefault="00776AC7" w:rsidP="00C47F9F">
            <w:pPr>
              <w:pStyle w:val="TableText"/>
              <w:rPr>
                <w:lang w:eastAsia="ja-JP"/>
              </w:rPr>
            </w:pPr>
          </w:p>
        </w:tc>
        <w:tc>
          <w:tcPr>
            <w:tcW w:w="447" w:type="pct"/>
          </w:tcPr>
          <w:p w:rsidR="00776AC7" w:rsidRPr="00776424" w:rsidRDefault="00776AC7" w:rsidP="00C47F9F">
            <w:pPr>
              <w:pStyle w:val="TableText"/>
            </w:pPr>
            <w:r>
              <w:rPr>
                <w:rFonts w:hint="eastAsia"/>
              </w:rPr>
              <w:t>mA</w:t>
            </w:r>
          </w:p>
        </w:tc>
        <w:tc>
          <w:tcPr>
            <w:tcW w:w="424" w:type="pct"/>
          </w:tcPr>
          <w:p w:rsidR="00776AC7" w:rsidRPr="00776424" w:rsidRDefault="00776AC7" w:rsidP="00C47F9F">
            <w:pPr>
              <w:pStyle w:val="TableText"/>
              <w:rPr>
                <w:lang w:eastAsia="ja-JP"/>
              </w:rPr>
            </w:pPr>
          </w:p>
        </w:tc>
      </w:tr>
      <w:tr w:rsidR="00776AC7" w:rsidRPr="00776424" w:rsidTr="00776AC7">
        <w:trPr>
          <w:cantSplit/>
        </w:trPr>
        <w:tc>
          <w:tcPr>
            <w:tcW w:w="536" w:type="pct"/>
          </w:tcPr>
          <w:p w:rsidR="00776AC7" w:rsidRPr="00331951" w:rsidRDefault="00776AC7" w:rsidP="00C47F9F">
            <w:pPr>
              <w:pStyle w:val="TableText"/>
              <w:rPr>
                <w:szCs w:val="20"/>
                <w:vertAlign w:val="subscript"/>
                <w:lang w:eastAsia="ja-JP"/>
              </w:rPr>
            </w:pPr>
            <w:r w:rsidRPr="00331951">
              <w:rPr>
                <w:szCs w:val="20"/>
                <w:lang w:eastAsia="ja-JP"/>
              </w:rPr>
              <w:t>V</w:t>
            </w:r>
            <w:r w:rsidRPr="00331951">
              <w:rPr>
                <w:szCs w:val="20"/>
                <w:vertAlign w:val="subscript"/>
                <w:lang w:eastAsia="ja-JP"/>
              </w:rPr>
              <w:t>IH</w:t>
            </w:r>
          </w:p>
        </w:tc>
        <w:tc>
          <w:tcPr>
            <w:tcW w:w="999" w:type="pct"/>
          </w:tcPr>
          <w:p w:rsidR="00776AC7" w:rsidRPr="00776424" w:rsidRDefault="00776AC7" w:rsidP="00C47F9F">
            <w:pPr>
              <w:pStyle w:val="TableText"/>
            </w:pPr>
            <w:r w:rsidRPr="00776424">
              <w:rPr>
                <w:rFonts w:hint="eastAsia"/>
              </w:rPr>
              <w:t>有效输入（高）</w:t>
            </w:r>
          </w:p>
        </w:tc>
        <w:tc>
          <w:tcPr>
            <w:tcW w:w="826" w:type="pct"/>
          </w:tcPr>
          <w:p w:rsidR="00776AC7" w:rsidRPr="00331951" w:rsidRDefault="00776AC7" w:rsidP="00C47F9F">
            <w:pPr>
              <w:pStyle w:val="TableText"/>
              <w:rPr>
                <w:szCs w:val="20"/>
                <w:lang w:eastAsia="ja-JP"/>
              </w:rPr>
            </w:pPr>
          </w:p>
        </w:tc>
        <w:tc>
          <w:tcPr>
            <w:tcW w:w="676" w:type="pct"/>
          </w:tcPr>
          <w:p w:rsidR="00776AC7" w:rsidRPr="00331951" w:rsidRDefault="00776AC7" w:rsidP="00C47F9F">
            <w:pPr>
              <w:pStyle w:val="TableText"/>
              <w:rPr>
                <w:szCs w:val="20"/>
                <w:lang w:eastAsia="ja-JP"/>
              </w:rPr>
            </w:pPr>
            <w:r>
              <w:rPr>
                <w:lang w:eastAsia="ja-JP"/>
              </w:rPr>
              <w:t>1.5</w:t>
            </w:r>
          </w:p>
        </w:tc>
        <w:tc>
          <w:tcPr>
            <w:tcW w:w="500" w:type="pct"/>
          </w:tcPr>
          <w:p w:rsidR="00776AC7" w:rsidRPr="00331951" w:rsidRDefault="00776AC7" w:rsidP="00C47F9F">
            <w:pPr>
              <w:pStyle w:val="TableText"/>
              <w:rPr>
                <w:szCs w:val="20"/>
                <w:lang w:eastAsia="ja-JP"/>
              </w:rPr>
            </w:pPr>
          </w:p>
        </w:tc>
        <w:tc>
          <w:tcPr>
            <w:tcW w:w="592" w:type="pct"/>
          </w:tcPr>
          <w:p w:rsidR="00776AC7" w:rsidRPr="00331951" w:rsidRDefault="00776AC7" w:rsidP="00C47F9F">
            <w:pPr>
              <w:pStyle w:val="TableText"/>
              <w:rPr>
                <w:szCs w:val="20"/>
              </w:rPr>
            </w:pPr>
            <w:r>
              <w:rPr>
                <w:rFonts w:hint="eastAsia"/>
                <w:szCs w:val="20"/>
              </w:rPr>
              <w:t>5</w:t>
            </w:r>
          </w:p>
        </w:tc>
        <w:tc>
          <w:tcPr>
            <w:tcW w:w="447" w:type="pct"/>
          </w:tcPr>
          <w:p w:rsidR="00776AC7" w:rsidRPr="00331951" w:rsidRDefault="00776AC7" w:rsidP="00C47F9F">
            <w:pPr>
              <w:pStyle w:val="TableText"/>
              <w:rPr>
                <w:szCs w:val="20"/>
                <w:lang w:eastAsia="ja-JP"/>
              </w:rPr>
            </w:pPr>
            <w:r w:rsidRPr="00331951">
              <w:rPr>
                <w:szCs w:val="20"/>
                <w:lang w:eastAsia="ja-JP"/>
              </w:rPr>
              <w:t>V</w:t>
            </w:r>
          </w:p>
        </w:tc>
        <w:tc>
          <w:tcPr>
            <w:tcW w:w="424" w:type="pct"/>
          </w:tcPr>
          <w:p w:rsidR="00776AC7" w:rsidRPr="00331951" w:rsidRDefault="00776AC7" w:rsidP="00C47F9F">
            <w:pPr>
              <w:pStyle w:val="TableText"/>
              <w:rPr>
                <w:szCs w:val="20"/>
                <w:lang w:eastAsia="ja-JP"/>
              </w:rPr>
            </w:pPr>
          </w:p>
        </w:tc>
      </w:tr>
      <w:tr w:rsidR="00776AC7" w:rsidRPr="00776424" w:rsidTr="00776AC7">
        <w:trPr>
          <w:cantSplit/>
        </w:trPr>
        <w:tc>
          <w:tcPr>
            <w:tcW w:w="536" w:type="pct"/>
          </w:tcPr>
          <w:p w:rsidR="00776AC7" w:rsidRPr="00331951" w:rsidRDefault="00776AC7" w:rsidP="00C47F9F">
            <w:pPr>
              <w:pStyle w:val="TableText"/>
              <w:rPr>
                <w:szCs w:val="20"/>
                <w:lang w:eastAsia="ja-JP"/>
              </w:rPr>
            </w:pPr>
            <w:r w:rsidRPr="00331951">
              <w:rPr>
                <w:szCs w:val="20"/>
                <w:lang w:eastAsia="ja-JP"/>
              </w:rPr>
              <w:t>V</w:t>
            </w:r>
            <w:r w:rsidRPr="00331951">
              <w:rPr>
                <w:szCs w:val="20"/>
                <w:vertAlign w:val="subscript"/>
                <w:lang w:eastAsia="ja-JP"/>
              </w:rPr>
              <w:t>IL</w:t>
            </w:r>
          </w:p>
        </w:tc>
        <w:tc>
          <w:tcPr>
            <w:tcW w:w="999" w:type="pct"/>
          </w:tcPr>
          <w:p w:rsidR="00776AC7" w:rsidRPr="00776424" w:rsidRDefault="00776AC7" w:rsidP="00C47F9F">
            <w:pPr>
              <w:pStyle w:val="TableText"/>
            </w:pPr>
            <w:r w:rsidRPr="00776424">
              <w:rPr>
                <w:rFonts w:hint="eastAsia"/>
              </w:rPr>
              <w:t>有效输入（低）</w:t>
            </w:r>
          </w:p>
        </w:tc>
        <w:tc>
          <w:tcPr>
            <w:tcW w:w="826" w:type="pct"/>
          </w:tcPr>
          <w:p w:rsidR="00776AC7" w:rsidRPr="00331951" w:rsidRDefault="00776AC7" w:rsidP="00C47F9F">
            <w:pPr>
              <w:pStyle w:val="TableText"/>
              <w:rPr>
                <w:szCs w:val="20"/>
                <w:lang w:eastAsia="ja-JP"/>
              </w:rPr>
            </w:pPr>
          </w:p>
        </w:tc>
        <w:tc>
          <w:tcPr>
            <w:tcW w:w="676" w:type="pct"/>
          </w:tcPr>
          <w:p w:rsidR="00776AC7" w:rsidRDefault="00776AC7" w:rsidP="00C47F9F">
            <w:pPr>
              <w:pStyle w:val="TableText"/>
              <w:rPr>
                <w:lang w:eastAsia="ja-JP"/>
              </w:rPr>
            </w:pPr>
          </w:p>
        </w:tc>
        <w:tc>
          <w:tcPr>
            <w:tcW w:w="500" w:type="pct"/>
          </w:tcPr>
          <w:p w:rsidR="00776AC7" w:rsidRPr="00331951" w:rsidRDefault="00776AC7" w:rsidP="00C47F9F">
            <w:pPr>
              <w:pStyle w:val="TableText"/>
              <w:rPr>
                <w:szCs w:val="20"/>
                <w:lang w:eastAsia="ja-JP"/>
              </w:rPr>
            </w:pPr>
          </w:p>
        </w:tc>
        <w:tc>
          <w:tcPr>
            <w:tcW w:w="592" w:type="pct"/>
          </w:tcPr>
          <w:p w:rsidR="00776AC7" w:rsidRDefault="00776AC7" w:rsidP="00C47F9F">
            <w:pPr>
              <w:pStyle w:val="TableText"/>
              <w:rPr>
                <w:szCs w:val="20"/>
              </w:rPr>
            </w:pPr>
            <w:r>
              <w:rPr>
                <w:szCs w:val="20"/>
                <w:lang w:eastAsia="ja-JP"/>
              </w:rPr>
              <w:t>1.0</w:t>
            </w:r>
          </w:p>
        </w:tc>
        <w:tc>
          <w:tcPr>
            <w:tcW w:w="447" w:type="pct"/>
          </w:tcPr>
          <w:p w:rsidR="00776AC7" w:rsidRPr="00331951" w:rsidRDefault="00776AC7" w:rsidP="00C47F9F">
            <w:pPr>
              <w:pStyle w:val="TableText"/>
              <w:rPr>
                <w:szCs w:val="20"/>
                <w:lang w:eastAsia="ja-JP"/>
              </w:rPr>
            </w:pPr>
            <w:r w:rsidRPr="00331951">
              <w:rPr>
                <w:szCs w:val="20"/>
                <w:lang w:eastAsia="ja-JP"/>
              </w:rPr>
              <w:t>V</w:t>
            </w:r>
          </w:p>
        </w:tc>
        <w:tc>
          <w:tcPr>
            <w:tcW w:w="424" w:type="pct"/>
          </w:tcPr>
          <w:p w:rsidR="00776AC7" w:rsidRPr="00331951" w:rsidRDefault="00776AC7" w:rsidP="00C47F9F">
            <w:pPr>
              <w:pStyle w:val="TableText"/>
              <w:rPr>
                <w:szCs w:val="20"/>
                <w:lang w:eastAsia="ja-JP"/>
              </w:rPr>
            </w:pPr>
          </w:p>
        </w:tc>
      </w:tr>
      <w:tr w:rsidR="00776AC7" w:rsidRPr="00776424" w:rsidTr="00776AC7">
        <w:trPr>
          <w:cantSplit/>
        </w:trPr>
        <w:tc>
          <w:tcPr>
            <w:tcW w:w="536" w:type="pct"/>
          </w:tcPr>
          <w:p w:rsidR="00776AC7" w:rsidRPr="00331951" w:rsidRDefault="00776AC7" w:rsidP="00C47F9F">
            <w:pPr>
              <w:pStyle w:val="TableText"/>
              <w:rPr>
                <w:szCs w:val="20"/>
                <w:vertAlign w:val="subscript"/>
                <w:lang w:eastAsia="ja-JP"/>
              </w:rPr>
            </w:pPr>
            <w:r>
              <w:rPr>
                <w:rFonts w:hint="eastAsia"/>
              </w:rPr>
              <w:t>I</w:t>
            </w:r>
            <w:r>
              <w:t>o</w:t>
            </w:r>
          </w:p>
        </w:tc>
        <w:tc>
          <w:tcPr>
            <w:tcW w:w="999" w:type="pct"/>
          </w:tcPr>
          <w:p w:rsidR="00776AC7" w:rsidRPr="00776424" w:rsidRDefault="00776AC7" w:rsidP="00C47F9F">
            <w:pPr>
              <w:pStyle w:val="TableText"/>
            </w:pPr>
            <w:r>
              <w:rPr>
                <w:rFonts w:hint="eastAsia"/>
              </w:rPr>
              <w:t>输入电流</w:t>
            </w:r>
          </w:p>
        </w:tc>
        <w:tc>
          <w:tcPr>
            <w:tcW w:w="826" w:type="pct"/>
          </w:tcPr>
          <w:p w:rsidR="00776AC7" w:rsidRPr="00331951" w:rsidRDefault="00776AC7" w:rsidP="00C47F9F">
            <w:pPr>
              <w:pStyle w:val="TableText"/>
              <w:rPr>
                <w:szCs w:val="20"/>
                <w:lang w:eastAsia="ja-JP"/>
              </w:rPr>
            </w:pPr>
          </w:p>
        </w:tc>
        <w:tc>
          <w:tcPr>
            <w:tcW w:w="676" w:type="pct"/>
          </w:tcPr>
          <w:p w:rsidR="00776AC7" w:rsidRPr="00331951" w:rsidRDefault="00776AC7" w:rsidP="00C47F9F">
            <w:pPr>
              <w:pStyle w:val="TableText"/>
              <w:rPr>
                <w:szCs w:val="20"/>
                <w:lang w:eastAsia="ja-JP"/>
              </w:rPr>
            </w:pPr>
          </w:p>
        </w:tc>
        <w:tc>
          <w:tcPr>
            <w:tcW w:w="500" w:type="pct"/>
          </w:tcPr>
          <w:p w:rsidR="00776AC7" w:rsidRPr="00331951" w:rsidRDefault="00776AC7" w:rsidP="00C47F9F">
            <w:pPr>
              <w:pStyle w:val="TableText"/>
              <w:rPr>
                <w:szCs w:val="20"/>
                <w:lang w:eastAsia="ja-JP"/>
              </w:rPr>
            </w:pPr>
          </w:p>
        </w:tc>
        <w:tc>
          <w:tcPr>
            <w:tcW w:w="592" w:type="pct"/>
          </w:tcPr>
          <w:p w:rsidR="00776AC7" w:rsidRPr="00331951" w:rsidRDefault="00776AC7" w:rsidP="00C47F9F">
            <w:pPr>
              <w:pStyle w:val="TableText"/>
              <w:rPr>
                <w:szCs w:val="20"/>
                <w:vertAlign w:val="subscript"/>
              </w:rPr>
            </w:pPr>
            <w:r>
              <w:rPr>
                <w:szCs w:val="20"/>
                <w:lang w:eastAsia="ja-JP"/>
              </w:rPr>
              <w:t>10</w:t>
            </w:r>
          </w:p>
        </w:tc>
        <w:tc>
          <w:tcPr>
            <w:tcW w:w="447" w:type="pct"/>
          </w:tcPr>
          <w:p w:rsidR="00776AC7" w:rsidRPr="00331951" w:rsidRDefault="00776AC7" w:rsidP="00C47F9F">
            <w:pPr>
              <w:pStyle w:val="TableText"/>
              <w:rPr>
                <w:szCs w:val="20"/>
                <w:lang w:eastAsia="ja-JP"/>
              </w:rPr>
            </w:pPr>
            <w:r>
              <w:rPr>
                <w:rFonts w:hint="eastAsia"/>
              </w:rPr>
              <w:t>mA</w:t>
            </w:r>
          </w:p>
        </w:tc>
        <w:tc>
          <w:tcPr>
            <w:tcW w:w="424" w:type="pct"/>
          </w:tcPr>
          <w:p w:rsidR="00776AC7" w:rsidRPr="00331951" w:rsidRDefault="00776AC7" w:rsidP="00C47F9F">
            <w:pPr>
              <w:pStyle w:val="TableText"/>
              <w:rPr>
                <w:szCs w:val="20"/>
                <w:lang w:eastAsia="ja-JP"/>
              </w:rPr>
            </w:pPr>
          </w:p>
        </w:tc>
      </w:tr>
      <w:tr w:rsidR="00776AC7" w:rsidRPr="00776424" w:rsidTr="00776AC7">
        <w:trPr>
          <w:cantSplit/>
        </w:trPr>
        <w:tc>
          <w:tcPr>
            <w:tcW w:w="536" w:type="pct"/>
          </w:tcPr>
          <w:p w:rsidR="00776AC7" w:rsidRPr="00331951" w:rsidRDefault="00776AC7" w:rsidP="00C47F9F">
            <w:pPr>
              <w:pStyle w:val="TableText"/>
              <w:rPr>
                <w:szCs w:val="20"/>
                <w:lang w:eastAsia="ja-JP"/>
              </w:rPr>
            </w:pPr>
            <w:r w:rsidRPr="00331951">
              <w:rPr>
                <w:szCs w:val="20"/>
                <w:lang w:eastAsia="ja-JP"/>
              </w:rPr>
              <w:t>V</w:t>
            </w:r>
            <w:r w:rsidRPr="00331951">
              <w:rPr>
                <w:szCs w:val="20"/>
                <w:vertAlign w:val="subscript"/>
                <w:lang w:eastAsia="ja-JP"/>
              </w:rPr>
              <w:t>HYST</w:t>
            </w:r>
          </w:p>
        </w:tc>
        <w:tc>
          <w:tcPr>
            <w:tcW w:w="999" w:type="pct"/>
          </w:tcPr>
          <w:p w:rsidR="00776AC7" w:rsidRPr="00776424" w:rsidRDefault="00776AC7" w:rsidP="00C47F9F">
            <w:pPr>
              <w:pStyle w:val="TableText"/>
            </w:pPr>
            <w:r w:rsidRPr="00776424">
              <w:rPr>
                <w:rFonts w:hint="eastAsia"/>
              </w:rPr>
              <w:t>输入滞后电压</w:t>
            </w:r>
          </w:p>
        </w:tc>
        <w:tc>
          <w:tcPr>
            <w:tcW w:w="826" w:type="pct"/>
          </w:tcPr>
          <w:p w:rsidR="00776AC7" w:rsidRPr="00331951" w:rsidRDefault="00776AC7" w:rsidP="00C47F9F">
            <w:pPr>
              <w:pStyle w:val="TableText"/>
              <w:rPr>
                <w:szCs w:val="20"/>
                <w:lang w:eastAsia="ja-JP"/>
              </w:rPr>
            </w:pPr>
          </w:p>
        </w:tc>
        <w:tc>
          <w:tcPr>
            <w:tcW w:w="676" w:type="pct"/>
          </w:tcPr>
          <w:p w:rsidR="00776AC7" w:rsidRPr="00331951" w:rsidRDefault="00776AC7" w:rsidP="00C47F9F">
            <w:pPr>
              <w:pStyle w:val="TableText"/>
              <w:rPr>
                <w:szCs w:val="20"/>
                <w:lang w:eastAsia="ja-JP"/>
              </w:rPr>
            </w:pPr>
            <w:r w:rsidRPr="00331951">
              <w:rPr>
                <w:szCs w:val="20"/>
                <w:lang w:eastAsia="ja-JP"/>
              </w:rPr>
              <w:t>50</w:t>
            </w:r>
          </w:p>
        </w:tc>
        <w:tc>
          <w:tcPr>
            <w:tcW w:w="500" w:type="pct"/>
          </w:tcPr>
          <w:p w:rsidR="00776AC7" w:rsidRPr="00331951" w:rsidRDefault="00776AC7" w:rsidP="00C47F9F">
            <w:pPr>
              <w:pStyle w:val="TableText"/>
              <w:rPr>
                <w:szCs w:val="20"/>
                <w:lang w:eastAsia="ja-JP"/>
              </w:rPr>
            </w:pPr>
          </w:p>
        </w:tc>
        <w:tc>
          <w:tcPr>
            <w:tcW w:w="592" w:type="pct"/>
          </w:tcPr>
          <w:p w:rsidR="00776AC7" w:rsidRPr="00331951" w:rsidRDefault="00776AC7" w:rsidP="00C47F9F">
            <w:pPr>
              <w:pStyle w:val="TableText"/>
              <w:rPr>
                <w:szCs w:val="20"/>
                <w:lang w:eastAsia="ja-JP"/>
              </w:rPr>
            </w:pPr>
            <w:r w:rsidRPr="00331951">
              <w:rPr>
                <w:szCs w:val="20"/>
                <w:lang w:eastAsia="ja-JP"/>
              </w:rPr>
              <w:t>100</w:t>
            </w:r>
          </w:p>
        </w:tc>
        <w:tc>
          <w:tcPr>
            <w:tcW w:w="447" w:type="pct"/>
          </w:tcPr>
          <w:p w:rsidR="00776AC7" w:rsidRPr="00331951" w:rsidDel="00E2050E" w:rsidRDefault="00776AC7" w:rsidP="00C47F9F">
            <w:pPr>
              <w:pStyle w:val="TableText"/>
              <w:rPr>
                <w:szCs w:val="20"/>
                <w:lang w:eastAsia="ja-JP"/>
              </w:rPr>
            </w:pPr>
            <w:r w:rsidRPr="00331951">
              <w:rPr>
                <w:szCs w:val="20"/>
                <w:lang w:eastAsia="ja-JP"/>
              </w:rPr>
              <w:t>mV</w:t>
            </w:r>
          </w:p>
        </w:tc>
        <w:tc>
          <w:tcPr>
            <w:tcW w:w="424" w:type="pct"/>
          </w:tcPr>
          <w:p w:rsidR="00776AC7" w:rsidRPr="00331951" w:rsidRDefault="00776AC7" w:rsidP="00C47F9F">
            <w:pPr>
              <w:pStyle w:val="TableText"/>
              <w:rPr>
                <w:szCs w:val="20"/>
                <w:lang w:eastAsia="ja-JP"/>
              </w:rPr>
            </w:pPr>
          </w:p>
        </w:tc>
      </w:tr>
      <w:tr w:rsidR="00776AC7" w:rsidRPr="00776424" w:rsidTr="00776AC7">
        <w:trPr>
          <w:cantSplit/>
        </w:trPr>
        <w:tc>
          <w:tcPr>
            <w:tcW w:w="536" w:type="pct"/>
          </w:tcPr>
          <w:p w:rsidR="00776AC7" w:rsidRPr="00331951" w:rsidRDefault="00776AC7" w:rsidP="00C47F9F">
            <w:pPr>
              <w:pStyle w:val="TableText"/>
              <w:rPr>
                <w:szCs w:val="20"/>
                <w:lang w:eastAsia="ja-JP"/>
              </w:rPr>
            </w:pPr>
            <w:r w:rsidRPr="00331951">
              <w:rPr>
                <w:szCs w:val="20"/>
                <w:lang w:eastAsia="ja-JP"/>
              </w:rPr>
              <w:t>V</w:t>
            </w:r>
            <w:r w:rsidRPr="00331951">
              <w:rPr>
                <w:szCs w:val="20"/>
                <w:vertAlign w:val="subscript"/>
                <w:lang w:eastAsia="ja-JP"/>
              </w:rPr>
              <w:t>DP_SRC</w:t>
            </w:r>
          </w:p>
        </w:tc>
        <w:tc>
          <w:tcPr>
            <w:tcW w:w="999" w:type="pct"/>
          </w:tcPr>
          <w:p w:rsidR="00776AC7" w:rsidRPr="00331951" w:rsidRDefault="00C942C5" w:rsidP="00C47F9F">
            <w:pPr>
              <w:pStyle w:val="TableText"/>
              <w:rPr>
                <w:rFonts w:cs="Times New Roman"/>
                <w:szCs w:val="24"/>
              </w:rPr>
            </w:pPr>
            <w:r>
              <w:rPr>
                <w:rFonts w:cs="Times New Roman"/>
                <w:szCs w:val="24"/>
              </w:rPr>
              <w:t>FB</w:t>
            </w:r>
            <w:r w:rsidR="00776AC7" w:rsidRPr="00331951">
              <w:rPr>
                <w:rFonts w:cs="Times New Roman"/>
                <w:szCs w:val="24"/>
              </w:rPr>
              <w:t xml:space="preserve"> D+</w:t>
            </w:r>
            <w:r w:rsidR="00776AC7" w:rsidRPr="005C05BA">
              <w:rPr>
                <w:rFonts w:hint="eastAsia"/>
              </w:rPr>
              <w:t>检测强制电压</w:t>
            </w:r>
          </w:p>
        </w:tc>
        <w:tc>
          <w:tcPr>
            <w:tcW w:w="826" w:type="pct"/>
          </w:tcPr>
          <w:p w:rsidR="00776AC7" w:rsidRPr="00331951" w:rsidRDefault="00776AC7" w:rsidP="00C47F9F">
            <w:pPr>
              <w:pStyle w:val="TableText"/>
              <w:rPr>
                <w:szCs w:val="20"/>
                <w:lang w:eastAsia="ja-JP"/>
              </w:rPr>
            </w:pPr>
          </w:p>
        </w:tc>
        <w:tc>
          <w:tcPr>
            <w:tcW w:w="676" w:type="pct"/>
          </w:tcPr>
          <w:p w:rsidR="00776AC7" w:rsidRPr="00331951" w:rsidRDefault="00776AC7" w:rsidP="00C47F9F">
            <w:pPr>
              <w:pStyle w:val="TableText"/>
              <w:rPr>
                <w:szCs w:val="20"/>
                <w:lang w:eastAsia="ja-JP"/>
              </w:rPr>
            </w:pPr>
            <w:r>
              <w:rPr>
                <w:szCs w:val="20"/>
                <w:lang w:eastAsia="ja-JP"/>
              </w:rPr>
              <w:t>0.45</w:t>
            </w:r>
          </w:p>
        </w:tc>
        <w:tc>
          <w:tcPr>
            <w:tcW w:w="500" w:type="pct"/>
          </w:tcPr>
          <w:p w:rsidR="00776AC7" w:rsidRPr="00331951" w:rsidRDefault="00776AC7" w:rsidP="00C47F9F">
            <w:pPr>
              <w:pStyle w:val="TableText"/>
              <w:rPr>
                <w:szCs w:val="20"/>
                <w:lang w:eastAsia="ja-JP"/>
              </w:rPr>
            </w:pPr>
            <w:r>
              <w:rPr>
                <w:szCs w:val="20"/>
                <w:lang w:eastAsia="ja-JP"/>
              </w:rPr>
              <w:t>0.6</w:t>
            </w:r>
          </w:p>
        </w:tc>
        <w:tc>
          <w:tcPr>
            <w:tcW w:w="592" w:type="pct"/>
          </w:tcPr>
          <w:p w:rsidR="00776AC7" w:rsidRPr="00331951" w:rsidRDefault="00776AC7" w:rsidP="00C47F9F">
            <w:pPr>
              <w:pStyle w:val="TableText"/>
              <w:rPr>
                <w:szCs w:val="20"/>
                <w:lang w:eastAsia="ja-JP"/>
              </w:rPr>
            </w:pPr>
            <w:r>
              <w:rPr>
                <w:szCs w:val="20"/>
                <w:lang w:eastAsia="ja-JP"/>
              </w:rPr>
              <w:t>0.65</w:t>
            </w:r>
          </w:p>
        </w:tc>
        <w:tc>
          <w:tcPr>
            <w:tcW w:w="447" w:type="pct"/>
          </w:tcPr>
          <w:p w:rsidR="00776AC7" w:rsidRPr="00331951" w:rsidDel="00E2050E" w:rsidRDefault="00776AC7" w:rsidP="00C47F9F">
            <w:pPr>
              <w:pStyle w:val="TableText"/>
              <w:rPr>
                <w:szCs w:val="20"/>
                <w:lang w:eastAsia="ja-JP"/>
              </w:rPr>
            </w:pPr>
            <w:r w:rsidRPr="00331951">
              <w:rPr>
                <w:szCs w:val="20"/>
                <w:lang w:eastAsia="ja-JP"/>
              </w:rPr>
              <w:t>V</w:t>
            </w:r>
          </w:p>
        </w:tc>
        <w:tc>
          <w:tcPr>
            <w:tcW w:w="424" w:type="pct"/>
          </w:tcPr>
          <w:p w:rsidR="00776AC7" w:rsidRPr="00331951" w:rsidRDefault="00776AC7" w:rsidP="00C47F9F">
            <w:pPr>
              <w:pStyle w:val="TableText"/>
              <w:rPr>
                <w:szCs w:val="20"/>
                <w:lang w:eastAsia="ja-JP"/>
              </w:rPr>
            </w:pPr>
          </w:p>
        </w:tc>
      </w:tr>
      <w:tr w:rsidR="00776AC7" w:rsidRPr="00776424" w:rsidTr="00776AC7">
        <w:trPr>
          <w:cantSplit/>
        </w:trPr>
        <w:tc>
          <w:tcPr>
            <w:tcW w:w="536" w:type="pct"/>
          </w:tcPr>
          <w:p w:rsidR="00776AC7" w:rsidRPr="00331951" w:rsidRDefault="00776AC7" w:rsidP="00C47F9F">
            <w:pPr>
              <w:pStyle w:val="TableText"/>
              <w:rPr>
                <w:vertAlign w:val="subscript"/>
                <w:lang w:eastAsia="ja-JP"/>
              </w:rPr>
            </w:pPr>
            <w:r w:rsidRPr="00776424">
              <w:rPr>
                <w:lang w:eastAsia="ja-JP"/>
              </w:rPr>
              <w:t>R</w:t>
            </w:r>
            <w:r w:rsidRPr="00331951">
              <w:rPr>
                <w:vertAlign w:val="subscript"/>
                <w:lang w:eastAsia="ja-JP"/>
              </w:rPr>
              <w:t>LD_D-</w:t>
            </w:r>
          </w:p>
        </w:tc>
        <w:tc>
          <w:tcPr>
            <w:tcW w:w="999" w:type="pct"/>
          </w:tcPr>
          <w:p w:rsidR="00776AC7" w:rsidRPr="00331951" w:rsidRDefault="00776AC7" w:rsidP="00C47F9F">
            <w:pPr>
              <w:pStyle w:val="TableText"/>
              <w:rPr>
                <w:rFonts w:cs="Times New Roman"/>
                <w:szCs w:val="24"/>
              </w:rPr>
            </w:pPr>
            <w:r w:rsidRPr="00331951">
              <w:rPr>
                <w:rFonts w:cs="Times New Roman"/>
                <w:szCs w:val="24"/>
              </w:rPr>
              <w:t>D-</w:t>
            </w:r>
            <w:r w:rsidRPr="00776424">
              <w:rPr>
                <w:rFonts w:hint="eastAsia"/>
              </w:rPr>
              <w:t>电阻性负载</w:t>
            </w:r>
          </w:p>
        </w:tc>
        <w:tc>
          <w:tcPr>
            <w:tcW w:w="826" w:type="pct"/>
          </w:tcPr>
          <w:p w:rsidR="00776AC7" w:rsidRPr="00776424" w:rsidRDefault="00776AC7" w:rsidP="00C47F9F">
            <w:pPr>
              <w:pStyle w:val="TableText"/>
              <w:rPr>
                <w:lang w:eastAsia="ja-JP"/>
              </w:rPr>
            </w:pPr>
          </w:p>
        </w:tc>
        <w:tc>
          <w:tcPr>
            <w:tcW w:w="676" w:type="pct"/>
          </w:tcPr>
          <w:p w:rsidR="00776AC7" w:rsidRPr="00776424" w:rsidRDefault="00776AC7" w:rsidP="00C47F9F">
            <w:pPr>
              <w:pStyle w:val="TableText"/>
              <w:rPr>
                <w:lang w:eastAsia="ja-JP"/>
              </w:rPr>
            </w:pPr>
            <w:r w:rsidRPr="00776424">
              <w:rPr>
                <w:lang w:eastAsia="ja-JP"/>
              </w:rPr>
              <w:t>12.0</w:t>
            </w:r>
          </w:p>
        </w:tc>
        <w:tc>
          <w:tcPr>
            <w:tcW w:w="500" w:type="pct"/>
          </w:tcPr>
          <w:p w:rsidR="00776AC7" w:rsidRPr="00776424" w:rsidRDefault="00776AC7" w:rsidP="00C47F9F">
            <w:pPr>
              <w:pStyle w:val="TableText"/>
              <w:rPr>
                <w:lang w:eastAsia="ja-JP"/>
              </w:rPr>
            </w:pPr>
            <w:r w:rsidRPr="00776424">
              <w:rPr>
                <w:lang w:eastAsia="ja-JP"/>
              </w:rPr>
              <w:t>15.0</w:t>
            </w:r>
          </w:p>
        </w:tc>
        <w:tc>
          <w:tcPr>
            <w:tcW w:w="592" w:type="pct"/>
          </w:tcPr>
          <w:p w:rsidR="00776AC7" w:rsidRPr="00776424" w:rsidRDefault="00776AC7" w:rsidP="00C47F9F">
            <w:pPr>
              <w:pStyle w:val="TableText"/>
              <w:rPr>
                <w:lang w:eastAsia="ja-JP"/>
              </w:rPr>
            </w:pPr>
            <w:r w:rsidRPr="00776424">
              <w:rPr>
                <w:lang w:eastAsia="ja-JP"/>
              </w:rPr>
              <w:t>18.0</w:t>
            </w:r>
          </w:p>
        </w:tc>
        <w:tc>
          <w:tcPr>
            <w:tcW w:w="447" w:type="pct"/>
          </w:tcPr>
          <w:p w:rsidR="00776AC7" w:rsidRPr="00331951" w:rsidRDefault="00776AC7" w:rsidP="00C47F9F">
            <w:pPr>
              <w:pStyle w:val="TableText"/>
              <w:rPr>
                <w:szCs w:val="20"/>
                <w:lang w:eastAsia="ja-JP"/>
              </w:rPr>
            </w:pPr>
            <w:r w:rsidRPr="00331951">
              <w:rPr>
                <w:szCs w:val="20"/>
              </w:rPr>
              <w:t>kΩ</w:t>
            </w:r>
          </w:p>
        </w:tc>
        <w:tc>
          <w:tcPr>
            <w:tcW w:w="424" w:type="pct"/>
          </w:tcPr>
          <w:p w:rsidR="00776AC7" w:rsidRPr="00331951" w:rsidRDefault="00776AC7" w:rsidP="00C47F9F">
            <w:pPr>
              <w:pStyle w:val="TableText"/>
              <w:rPr>
                <w:szCs w:val="20"/>
                <w:lang w:eastAsia="ja-JP"/>
              </w:rPr>
            </w:pPr>
          </w:p>
        </w:tc>
      </w:tr>
    </w:tbl>
    <w:p w:rsidR="00776AC7" w:rsidRPr="00776AC7" w:rsidRDefault="00776AC7" w:rsidP="00776AC7">
      <w:pPr>
        <w:pStyle w:val="afd"/>
        <w:spacing w:before="156" w:after="156"/>
      </w:pPr>
      <w:bookmarkStart w:id="1129" w:name="_Toc443427775"/>
      <w:r w:rsidRPr="00776AC7">
        <w:rPr>
          <w:rFonts w:hint="eastAsia"/>
        </w:rPr>
        <w:t>终端</w:t>
      </w:r>
      <w:r w:rsidRPr="00776AC7">
        <w:t>侧</w:t>
      </w:r>
      <w:r w:rsidRPr="00776AC7">
        <w:rPr>
          <w:rFonts w:hint="eastAsia"/>
        </w:rPr>
        <w:t>电气规范</w:t>
      </w:r>
      <w:bookmarkEnd w:id="1129"/>
    </w:p>
    <w:p w:rsidR="00776AC7" w:rsidRDefault="00776AC7" w:rsidP="00776AC7">
      <w:pPr>
        <w:pStyle w:val="af9"/>
        <w:spacing w:before="156" w:after="156"/>
      </w:pPr>
      <w:r w:rsidRPr="00776AC7">
        <w:rPr>
          <w:rFonts w:hint="eastAsia"/>
        </w:rPr>
        <w:t>终端</w:t>
      </w:r>
      <w:r w:rsidRPr="00776AC7">
        <w:t>侧</w:t>
      </w:r>
      <w:r w:rsidRPr="00776AC7">
        <w:rPr>
          <w:rFonts w:hint="eastAsia"/>
        </w:rPr>
        <w:t>电气规范</w:t>
      </w:r>
    </w:p>
    <w:tbl>
      <w:tblPr>
        <w:tblW w:w="9377"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4A0"/>
      </w:tblPr>
      <w:tblGrid>
        <w:gridCol w:w="1154"/>
        <w:gridCol w:w="1852"/>
        <w:gridCol w:w="1528"/>
        <w:gridCol w:w="1247"/>
        <w:gridCol w:w="915"/>
        <w:gridCol w:w="1090"/>
        <w:gridCol w:w="818"/>
        <w:gridCol w:w="773"/>
      </w:tblGrid>
      <w:tr w:rsidR="00776AC7" w:rsidRPr="000A3E65" w:rsidTr="00776AC7">
        <w:trPr>
          <w:cantSplit/>
          <w:trHeight w:val="694"/>
          <w:jc w:val="center"/>
        </w:trPr>
        <w:tc>
          <w:tcPr>
            <w:tcW w:w="615" w:type="pct"/>
            <w:tcBorders>
              <w:top w:val="single" w:sz="6" w:space="0" w:color="auto"/>
              <w:left w:val="single" w:sz="6" w:space="0" w:color="auto"/>
              <w:bottom w:val="single" w:sz="6" w:space="0" w:color="auto"/>
              <w:right w:val="single" w:sz="6" w:space="0" w:color="auto"/>
              <w:tl2br w:val="nil"/>
              <w:tr2bl w:val="nil"/>
            </w:tcBorders>
            <w:shd w:val="clear" w:color="auto" w:fill="595959" w:themeFill="text1" w:themeFillTint="A6"/>
            <w:vAlign w:val="center"/>
          </w:tcPr>
          <w:p w:rsidR="00776AC7" w:rsidRPr="000A3E65" w:rsidRDefault="00776AC7" w:rsidP="00C47F9F">
            <w:pPr>
              <w:pStyle w:val="TableHeading"/>
              <w:jc w:val="center"/>
              <w:rPr>
                <w:color w:val="FFFFFF" w:themeColor="background1"/>
              </w:rPr>
            </w:pPr>
            <w:r w:rsidRPr="000A3E65">
              <w:rPr>
                <w:rFonts w:hint="eastAsia"/>
                <w:color w:val="FFFFFF" w:themeColor="background1"/>
              </w:rPr>
              <w:t>符号</w:t>
            </w:r>
          </w:p>
        </w:tc>
        <w:tc>
          <w:tcPr>
            <w:tcW w:w="988" w:type="pct"/>
            <w:tcBorders>
              <w:top w:val="single" w:sz="6" w:space="0" w:color="auto"/>
              <w:left w:val="single" w:sz="6" w:space="0" w:color="auto"/>
              <w:bottom w:val="single" w:sz="6" w:space="0" w:color="auto"/>
              <w:right w:val="single" w:sz="6" w:space="0" w:color="auto"/>
              <w:tl2br w:val="nil"/>
              <w:tr2bl w:val="nil"/>
            </w:tcBorders>
            <w:shd w:val="clear" w:color="auto" w:fill="595959" w:themeFill="text1" w:themeFillTint="A6"/>
            <w:vAlign w:val="center"/>
          </w:tcPr>
          <w:p w:rsidR="00776AC7" w:rsidRPr="000A3E65" w:rsidRDefault="00776AC7" w:rsidP="00C47F9F">
            <w:pPr>
              <w:pStyle w:val="TableHeading"/>
              <w:jc w:val="center"/>
              <w:rPr>
                <w:color w:val="FFFFFF" w:themeColor="background1"/>
              </w:rPr>
            </w:pPr>
            <w:r w:rsidRPr="000A3E65">
              <w:rPr>
                <w:rFonts w:hint="eastAsia"/>
                <w:color w:val="FFFFFF" w:themeColor="background1"/>
              </w:rPr>
              <w:t>参数</w:t>
            </w:r>
          </w:p>
        </w:tc>
        <w:tc>
          <w:tcPr>
            <w:tcW w:w="815" w:type="pct"/>
            <w:tcBorders>
              <w:top w:val="single" w:sz="6" w:space="0" w:color="auto"/>
              <w:left w:val="single" w:sz="6" w:space="0" w:color="auto"/>
              <w:bottom w:val="single" w:sz="6" w:space="0" w:color="auto"/>
              <w:right w:val="single" w:sz="6" w:space="0" w:color="auto"/>
              <w:tl2br w:val="nil"/>
              <w:tr2bl w:val="nil"/>
            </w:tcBorders>
            <w:shd w:val="clear" w:color="auto" w:fill="595959" w:themeFill="text1" w:themeFillTint="A6"/>
            <w:vAlign w:val="center"/>
          </w:tcPr>
          <w:p w:rsidR="00776AC7" w:rsidRPr="000A3E65" w:rsidRDefault="00776AC7" w:rsidP="00C47F9F">
            <w:pPr>
              <w:pStyle w:val="TableHeading"/>
              <w:jc w:val="center"/>
              <w:rPr>
                <w:color w:val="FFFFFF" w:themeColor="background1"/>
              </w:rPr>
            </w:pPr>
            <w:r w:rsidRPr="000A3E65">
              <w:rPr>
                <w:rFonts w:hint="eastAsia"/>
                <w:color w:val="FFFFFF" w:themeColor="background1"/>
              </w:rPr>
              <w:t>条件</w:t>
            </w:r>
          </w:p>
        </w:tc>
        <w:tc>
          <w:tcPr>
            <w:tcW w:w="665" w:type="pct"/>
            <w:tcBorders>
              <w:top w:val="single" w:sz="6" w:space="0" w:color="auto"/>
              <w:left w:val="single" w:sz="6" w:space="0" w:color="auto"/>
              <w:bottom w:val="single" w:sz="6" w:space="0" w:color="auto"/>
              <w:right w:val="single" w:sz="6" w:space="0" w:color="auto"/>
              <w:tl2br w:val="nil"/>
              <w:tr2bl w:val="nil"/>
            </w:tcBorders>
            <w:shd w:val="clear" w:color="auto" w:fill="595959" w:themeFill="text1" w:themeFillTint="A6"/>
            <w:vAlign w:val="center"/>
          </w:tcPr>
          <w:p w:rsidR="00776AC7" w:rsidRPr="000A3E65" w:rsidRDefault="00776AC7" w:rsidP="00C47F9F">
            <w:pPr>
              <w:pStyle w:val="TableHeading"/>
              <w:jc w:val="center"/>
              <w:rPr>
                <w:color w:val="FFFFFF" w:themeColor="background1"/>
              </w:rPr>
            </w:pPr>
            <w:r w:rsidRPr="000A3E65">
              <w:rPr>
                <w:rFonts w:hint="eastAsia"/>
                <w:color w:val="FFFFFF" w:themeColor="background1"/>
              </w:rPr>
              <w:t>最小值</w:t>
            </w:r>
          </w:p>
        </w:tc>
        <w:tc>
          <w:tcPr>
            <w:tcW w:w="488" w:type="pct"/>
            <w:tcBorders>
              <w:top w:val="single" w:sz="6" w:space="0" w:color="auto"/>
              <w:left w:val="single" w:sz="6" w:space="0" w:color="auto"/>
              <w:bottom w:val="single" w:sz="6" w:space="0" w:color="auto"/>
              <w:right w:val="single" w:sz="6" w:space="0" w:color="auto"/>
              <w:tl2br w:val="nil"/>
              <w:tr2bl w:val="nil"/>
            </w:tcBorders>
            <w:shd w:val="clear" w:color="auto" w:fill="595959" w:themeFill="text1" w:themeFillTint="A6"/>
            <w:vAlign w:val="center"/>
          </w:tcPr>
          <w:p w:rsidR="00776AC7" w:rsidRPr="000A3E65" w:rsidRDefault="00776AC7" w:rsidP="00C47F9F">
            <w:pPr>
              <w:pStyle w:val="TableHeading"/>
              <w:jc w:val="center"/>
              <w:rPr>
                <w:color w:val="FFFFFF" w:themeColor="background1"/>
              </w:rPr>
            </w:pPr>
            <w:r>
              <w:rPr>
                <w:rFonts w:hint="eastAsia"/>
                <w:color w:val="FFFFFF" w:themeColor="background1"/>
              </w:rPr>
              <w:t>典</w:t>
            </w:r>
            <w:r w:rsidRPr="000A3E65">
              <w:rPr>
                <w:rFonts w:hint="eastAsia"/>
                <w:color w:val="FFFFFF" w:themeColor="background1"/>
              </w:rPr>
              <w:t>型</w:t>
            </w:r>
          </w:p>
        </w:tc>
        <w:tc>
          <w:tcPr>
            <w:tcW w:w="581" w:type="pct"/>
            <w:tcBorders>
              <w:top w:val="single" w:sz="6" w:space="0" w:color="auto"/>
              <w:left w:val="single" w:sz="6" w:space="0" w:color="auto"/>
              <w:bottom w:val="single" w:sz="6" w:space="0" w:color="auto"/>
              <w:right w:val="single" w:sz="6" w:space="0" w:color="auto"/>
              <w:tl2br w:val="nil"/>
              <w:tr2bl w:val="nil"/>
            </w:tcBorders>
            <w:shd w:val="clear" w:color="auto" w:fill="595959" w:themeFill="text1" w:themeFillTint="A6"/>
            <w:vAlign w:val="center"/>
          </w:tcPr>
          <w:p w:rsidR="00776AC7" w:rsidRPr="000A3E65" w:rsidRDefault="00776AC7" w:rsidP="00C47F9F">
            <w:pPr>
              <w:pStyle w:val="TableHeading"/>
              <w:jc w:val="center"/>
              <w:rPr>
                <w:color w:val="FFFFFF" w:themeColor="background1"/>
              </w:rPr>
            </w:pPr>
            <w:r w:rsidRPr="000A3E65">
              <w:rPr>
                <w:rFonts w:hint="eastAsia"/>
                <w:color w:val="FFFFFF" w:themeColor="background1"/>
              </w:rPr>
              <w:t>最大值</w:t>
            </w:r>
          </w:p>
        </w:tc>
        <w:tc>
          <w:tcPr>
            <w:tcW w:w="436" w:type="pct"/>
            <w:tcBorders>
              <w:top w:val="single" w:sz="6" w:space="0" w:color="auto"/>
              <w:left w:val="single" w:sz="6" w:space="0" w:color="auto"/>
              <w:bottom w:val="single" w:sz="6" w:space="0" w:color="auto"/>
              <w:right w:val="single" w:sz="6" w:space="0" w:color="auto"/>
              <w:tl2br w:val="nil"/>
              <w:tr2bl w:val="nil"/>
            </w:tcBorders>
            <w:shd w:val="clear" w:color="auto" w:fill="595959" w:themeFill="text1" w:themeFillTint="A6"/>
            <w:vAlign w:val="center"/>
          </w:tcPr>
          <w:p w:rsidR="00776AC7" w:rsidRPr="000A3E65" w:rsidRDefault="00776AC7" w:rsidP="00C47F9F">
            <w:pPr>
              <w:pStyle w:val="TableHeading"/>
              <w:jc w:val="center"/>
              <w:rPr>
                <w:color w:val="FFFFFF" w:themeColor="background1"/>
              </w:rPr>
            </w:pPr>
            <w:r w:rsidRPr="000A3E65">
              <w:rPr>
                <w:rFonts w:hint="eastAsia"/>
                <w:color w:val="FFFFFF" w:themeColor="background1"/>
              </w:rPr>
              <w:t>单位</w:t>
            </w:r>
          </w:p>
        </w:tc>
        <w:tc>
          <w:tcPr>
            <w:tcW w:w="413" w:type="pct"/>
            <w:tcBorders>
              <w:top w:val="single" w:sz="6" w:space="0" w:color="auto"/>
              <w:left w:val="single" w:sz="6" w:space="0" w:color="auto"/>
              <w:bottom w:val="single" w:sz="6" w:space="0" w:color="auto"/>
              <w:right w:val="single" w:sz="6" w:space="0" w:color="auto"/>
              <w:tl2br w:val="nil"/>
              <w:tr2bl w:val="nil"/>
            </w:tcBorders>
            <w:shd w:val="clear" w:color="auto" w:fill="595959" w:themeFill="text1" w:themeFillTint="A6"/>
            <w:vAlign w:val="center"/>
          </w:tcPr>
          <w:p w:rsidR="00776AC7" w:rsidRPr="000A3E65" w:rsidRDefault="00776AC7" w:rsidP="00C47F9F">
            <w:pPr>
              <w:pStyle w:val="TableHeading"/>
              <w:jc w:val="center"/>
              <w:rPr>
                <w:color w:val="FFFFFF" w:themeColor="background1"/>
              </w:rPr>
            </w:pPr>
            <w:r w:rsidRPr="000A3E65">
              <w:rPr>
                <w:rFonts w:hint="eastAsia"/>
                <w:color w:val="FFFFFF" w:themeColor="background1"/>
              </w:rPr>
              <w:t>备注</w:t>
            </w:r>
          </w:p>
        </w:tc>
      </w:tr>
      <w:tr w:rsidR="00776AC7" w:rsidRPr="00776424" w:rsidTr="00776AC7">
        <w:trPr>
          <w:cantSplit/>
          <w:jc w:val="center"/>
        </w:trPr>
        <w:tc>
          <w:tcPr>
            <w:tcW w:w="615" w:type="pct"/>
          </w:tcPr>
          <w:p w:rsidR="00776AC7" w:rsidRPr="00331951" w:rsidRDefault="00776AC7" w:rsidP="00C47F9F">
            <w:pPr>
              <w:pStyle w:val="TableText"/>
              <w:rPr>
                <w:vertAlign w:val="subscript"/>
                <w:lang w:eastAsia="ja-JP"/>
              </w:rPr>
            </w:pPr>
            <w:r w:rsidRPr="00776424">
              <w:rPr>
                <w:lang w:eastAsia="ja-JP"/>
              </w:rPr>
              <w:t>V</w:t>
            </w:r>
            <w:r w:rsidRPr="00331951">
              <w:rPr>
                <w:vertAlign w:val="subscript"/>
                <w:lang w:eastAsia="ja-JP"/>
              </w:rPr>
              <w:t>P_INT</w:t>
            </w:r>
            <w:r>
              <w:rPr>
                <w:vertAlign w:val="subscript"/>
                <w:lang w:eastAsia="ja-JP"/>
              </w:rPr>
              <w:t>_Mstr1</w:t>
            </w:r>
          </w:p>
        </w:tc>
        <w:tc>
          <w:tcPr>
            <w:tcW w:w="988" w:type="pct"/>
          </w:tcPr>
          <w:p w:rsidR="00776AC7" w:rsidRPr="00776424" w:rsidRDefault="00776AC7" w:rsidP="00C47F9F">
            <w:pPr>
              <w:pStyle w:val="TableText"/>
            </w:pPr>
            <w:r w:rsidRPr="00776424">
              <w:rPr>
                <w:rFonts w:hint="eastAsia"/>
              </w:rPr>
              <w:t>内部供电电压</w:t>
            </w:r>
            <w:r>
              <w:rPr>
                <w:rFonts w:hint="eastAsia"/>
              </w:rPr>
              <w:t>1</w:t>
            </w:r>
          </w:p>
        </w:tc>
        <w:tc>
          <w:tcPr>
            <w:tcW w:w="815" w:type="pct"/>
          </w:tcPr>
          <w:p w:rsidR="00776AC7" w:rsidRPr="00776424" w:rsidRDefault="00776AC7" w:rsidP="00C47F9F">
            <w:pPr>
              <w:pStyle w:val="TableText"/>
            </w:pPr>
          </w:p>
        </w:tc>
        <w:tc>
          <w:tcPr>
            <w:tcW w:w="665" w:type="pct"/>
          </w:tcPr>
          <w:p w:rsidR="00776AC7" w:rsidRPr="00776424" w:rsidRDefault="00776AC7" w:rsidP="00C47F9F">
            <w:pPr>
              <w:pStyle w:val="TableText"/>
              <w:rPr>
                <w:lang w:eastAsia="ja-JP"/>
              </w:rPr>
            </w:pPr>
            <w:r>
              <w:rPr>
                <w:lang w:eastAsia="ja-JP"/>
              </w:rPr>
              <w:t>3.0</w:t>
            </w:r>
          </w:p>
        </w:tc>
        <w:tc>
          <w:tcPr>
            <w:tcW w:w="488" w:type="pct"/>
          </w:tcPr>
          <w:p w:rsidR="00776AC7" w:rsidRPr="00776424" w:rsidRDefault="00776AC7" w:rsidP="00C47F9F">
            <w:pPr>
              <w:pStyle w:val="TableText"/>
              <w:rPr>
                <w:lang w:eastAsia="ja-JP"/>
              </w:rPr>
            </w:pPr>
            <w:r>
              <w:rPr>
                <w:lang w:eastAsia="ja-JP"/>
              </w:rPr>
              <w:t>3.3</w:t>
            </w:r>
          </w:p>
        </w:tc>
        <w:tc>
          <w:tcPr>
            <w:tcW w:w="581" w:type="pct"/>
          </w:tcPr>
          <w:p w:rsidR="00776AC7" w:rsidRPr="00776424" w:rsidRDefault="00776AC7" w:rsidP="00C47F9F">
            <w:pPr>
              <w:pStyle w:val="TableText"/>
              <w:rPr>
                <w:lang w:eastAsia="ja-JP"/>
              </w:rPr>
            </w:pPr>
            <w:r>
              <w:rPr>
                <w:lang w:eastAsia="ja-JP"/>
              </w:rPr>
              <w:t>3.6</w:t>
            </w:r>
          </w:p>
        </w:tc>
        <w:tc>
          <w:tcPr>
            <w:tcW w:w="436" w:type="pct"/>
          </w:tcPr>
          <w:p w:rsidR="00776AC7" w:rsidRPr="00776424" w:rsidRDefault="00776AC7" w:rsidP="00C47F9F">
            <w:pPr>
              <w:pStyle w:val="TableText"/>
              <w:rPr>
                <w:lang w:eastAsia="ja-JP"/>
              </w:rPr>
            </w:pPr>
            <w:r w:rsidRPr="00776424">
              <w:rPr>
                <w:lang w:eastAsia="ja-JP"/>
              </w:rPr>
              <w:t>V</w:t>
            </w:r>
          </w:p>
        </w:tc>
        <w:tc>
          <w:tcPr>
            <w:tcW w:w="413" w:type="pct"/>
          </w:tcPr>
          <w:p w:rsidR="00776AC7" w:rsidRPr="00776424" w:rsidRDefault="00776AC7" w:rsidP="00C47F9F">
            <w:pPr>
              <w:pStyle w:val="TableText"/>
              <w:rPr>
                <w:lang w:eastAsia="ja-JP"/>
              </w:rPr>
            </w:pPr>
          </w:p>
        </w:tc>
      </w:tr>
      <w:tr w:rsidR="00776AC7" w:rsidRPr="00776424" w:rsidTr="00776AC7">
        <w:trPr>
          <w:cantSplit/>
          <w:jc w:val="center"/>
        </w:trPr>
        <w:tc>
          <w:tcPr>
            <w:tcW w:w="615" w:type="pct"/>
          </w:tcPr>
          <w:p w:rsidR="00776AC7" w:rsidRPr="00776424" w:rsidRDefault="00776AC7" w:rsidP="00C47F9F">
            <w:pPr>
              <w:pStyle w:val="TableText"/>
              <w:rPr>
                <w:lang w:eastAsia="ja-JP"/>
              </w:rPr>
            </w:pPr>
            <w:r w:rsidRPr="00776424">
              <w:rPr>
                <w:lang w:eastAsia="ja-JP"/>
              </w:rPr>
              <w:t>V</w:t>
            </w:r>
            <w:r w:rsidRPr="00331951">
              <w:rPr>
                <w:vertAlign w:val="subscript"/>
                <w:lang w:eastAsia="ja-JP"/>
              </w:rPr>
              <w:t>P_INT</w:t>
            </w:r>
            <w:r>
              <w:rPr>
                <w:vertAlign w:val="subscript"/>
                <w:lang w:eastAsia="ja-JP"/>
              </w:rPr>
              <w:t>_Mstr2</w:t>
            </w:r>
          </w:p>
        </w:tc>
        <w:tc>
          <w:tcPr>
            <w:tcW w:w="988" w:type="pct"/>
          </w:tcPr>
          <w:p w:rsidR="00776AC7" w:rsidRPr="00776424" w:rsidRDefault="00776AC7" w:rsidP="00C47F9F">
            <w:pPr>
              <w:pStyle w:val="TableText"/>
            </w:pPr>
            <w:r w:rsidRPr="00776424">
              <w:rPr>
                <w:rFonts w:hint="eastAsia"/>
              </w:rPr>
              <w:t>内部供电电压</w:t>
            </w:r>
            <w:r>
              <w:rPr>
                <w:rFonts w:hint="eastAsia"/>
              </w:rPr>
              <w:t>2</w:t>
            </w:r>
          </w:p>
        </w:tc>
        <w:tc>
          <w:tcPr>
            <w:tcW w:w="815" w:type="pct"/>
          </w:tcPr>
          <w:p w:rsidR="00776AC7" w:rsidRPr="00776424" w:rsidRDefault="00776AC7" w:rsidP="00C47F9F">
            <w:pPr>
              <w:pStyle w:val="TableText"/>
            </w:pPr>
          </w:p>
        </w:tc>
        <w:tc>
          <w:tcPr>
            <w:tcW w:w="665" w:type="pct"/>
          </w:tcPr>
          <w:p w:rsidR="00776AC7" w:rsidRDefault="00776AC7" w:rsidP="00C47F9F">
            <w:pPr>
              <w:pStyle w:val="TableText"/>
              <w:rPr>
                <w:lang w:eastAsia="ja-JP"/>
              </w:rPr>
            </w:pPr>
            <w:r>
              <w:rPr>
                <w:lang w:eastAsia="ja-JP"/>
              </w:rPr>
              <w:t>1.65</w:t>
            </w:r>
          </w:p>
        </w:tc>
        <w:tc>
          <w:tcPr>
            <w:tcW w:w="488" w:type="pct"/>
          </w:tcPr>
          <w:p w:rsidR="00776AC7" w:rsidRDefault="00776AC7" w:rsidP="00C47F9F">
            <w:pPr>
              <w:pStyle w:val="TableText"/>
              <w:rPr>
                <w:lang w:eastAsia="ja-JP"/>
              </w:rPr>
            </w:pPr>
            <w:r>
              <w:rPr>
                <w:lang w:eastAsia="ja-JP"/>
              </w:rPr>
              <w:t>1.8</w:t>
            </w:r>
          </w:p>
        </w:tc>
        <w:tc>
          <w:tcPr>
            <w:tcW w:w="581" w:type="pct"/>
          </w:tcPr>
          <w:p w:rsidR="00776AC7" w:rsidRDefault="00776AC7" w:rsidP="00C47F9F">
            <w:pPr>
              <w:pStyle w:val="TableText"/>
              <w:rPr>
                <w:lang w:eastAsia="ja-JP"/>
              </w:rPr>
            </w:pPr>
            <w:r>
              <w:rPr>
                <w:lang w:eastAsia="ja-JP"/>
              </w:rPr>
              <w:t>1.95</w:t>
            </w:r>
          </w:p>
        </w:tc>
        <w:tc>
          <w:tcPr>
            <w:tcW w:w="436" w:type="pct"/>
          </w:tcPr>
          <w:p w:rsidR="00776AC7" w:rsidRPr="00776424" w:rsidRDefault="00776AC7" w:rsidP="00C47F9F">
            <w:pPr>
              <w:pStyle w:val="TableText"/>
              <w:rPr>
                <w:lang w:eastAsia="ja-JP"/>
              </w:rPr>
            </w:pPr>
            <w:r w:rsidRPr="00776424">
              <w:rPr>
                <w:lang w:eastAsia="ja-JP"/>
              </w:rPr>
              <w:t>V</w:t>
            </w:r>
          </w:p>
        </w:tc>
        <w:tc>
          <w:tcPr>
            <w:tcW w:w="413" w:type="pct"/>
          </w:tcPr>
          <w:p w:rsidR="00776AC7" w:rsidRPr="00776424" w:rsidRDefault="00776AC7" w:rsidP="00C47F9F">
            <w:pPr>
              <w:pStyle w:val="TableText"/>
              <w:rPr>
                <w:lang w:eastAsia="ja-JP"/>
              </w:rPr>
            </w:pPr>
          </w:p>
        </w:tc>
      </w:tr>
      <w:tr w:rsidR="00776AC7" w:rsidRPr="00776424" w:rsidTr="00776AC7">
        <w:trPr>
          <w:cantSplit/>
          <w:jc w:val="center"/>
        </w:trPr>
        <w:tc>
          <w:tcPr>
            <w:tcW w:w="615" w:type="pct"/>
          </w:tcPr>
          <w:p w:rsidR="00776AC7" w:rsidRPr="00331951" w:rsidRDefault="00776AC7" w:rsidP="00C47F9F">
            <w:pPr>
              <w:pStyle w:val="TableText"/>
              <w:rPr>
                <w:vertAlign w:val="subscript"/>
                <w:lang w:eastAsia="ja-JP"/>
              </w:rPr>
            </w:pPr>
            <w:r w:rsidRPr="00776424">
              <w:rPr>
                <w:lang w:eastAsia="ja-JP"/>
              </w:rPr>
              <w:t>V</w:t>
            </w:r>
            <w:r w:rsidRPr="00331951">
              <w:rPr>
                <w:vertAlign w:val="subscript"/>
                <w:lang w:eastAsia="ja-JP"/>
              </w:rPr>
              <w:t>OH</w:t>
            </w:r>
          </w:p>
        </w:tc>
        <w:tc>
          <w:tcPr>
            <w:tcW w:w="988" w:type="pct"/>
          </w:tcPr>
          <w:p w:rsidR="00776AC7" w:rsidRPr="00776424" w:rsidRDefault="00776AC7" w:rsidP="00C47F9F">
            <w:pPr>
              <w:pStyle w:val="TableText"/>
            </w:pPr>
            <w:r w:rsidRPr="00776424">
              <w:rPr>
                <w:rFonts w:hint="eastAsia"/>
              </w:rPr>
              <w:t>有效输出（高）</w:t>
            </w:r>
          </w:p>
        </w:tc>
        <w:tc>
          <w:tcPr>
            <w:tcW w:w="815" w:type="pct"/>
          </w:tcPr>
          <w:p w:rsidR="00776AC7" w:rsidRPr="00776424" w:rsidRDefault="00776AC7" w:rsidP="00C47F9F">
            <w:pPr>
              <w:pStyle w:val="TableText"/>
              <w:rPr>
                <w:lang w:eastAsia="ja-JP"/>
              </w:rPr>
            </w:pPr>
            <w:r w:rsidRPr="00776424">
              <w:rPr>
                <w:lang w:eastAsia="ja-JP"/>
              </w:rPr>
              <w:t>R</w:t>
            </w:r>
            <w:r w:rsidRPr="00331951">
              <w:rPr>
                <w:vertAlign w:val="subscript"/>
                <w:lang w:eastAsia="ja-JP"/>
              </w:rPr>
              <w:t>LOAD</w:t>
            </w:r>
            <w:r w:rsidRPr="00776424">
              <w:rPr>
                <w:lang w:eastAsia="ja-JP"/>
              </w:rPr>
              <w:t xml:space="preserve">=15 kΩ </w:t>
            </w:r>
          </w:p>
        </w:tc>
        <w:tc>
          <w:tcPr>
            <w:tcW w:w="665" w:type="pct"/>
          </w:tcPr>
          <w:p w:rsidR="00776AC7" w:rsidRPr="00331951" w:rsidRDefault="00776AC7" w:rsidP="00C47F9F">
            <w:pPr>
              <w:pStyle w:val="TableText"/>
              <w:rPr>
                <w:vertAlign w:val="subscript"/>
                <w:lang w:eastAsia="ja-JP"/>
              </w:rPr>
            </w:pPr>
            <w:r w:rsidRPr="00776424">
              <w:rPr>
                <w:lang w:eastAsia="ja-JP"/>
              </w:rPr>
              <w:t>0.85*V</w:t>
            </w:r>
            <w:r w:rsidRPr="00331951">
              <w:rPr>
                <w:vertAlign w:val="subscript"/>
                <w:lang w:eastAsia="ja-JP"/>
              </w:rPr>
              <w:t>P_INT</w:t>
            </w:r>
          </w:p>
        </w:tc>
        <w:tc>
          <w:tcPr>
            <w:tcW w:w="488" w:type="pct"/>
          </w:tcPr>
          <w:p w:rsidR="00776AC7" w:rsidRPr="00776424" w:rsidRDefault="00776AC7" w:rsidP="00C47F9F">
            <w:pPr>
              <w:pStyle w:val="TableText"/>
              <w:rPr>
                <w:lang w:eastAsia="ja-JP"/>
              </w:rPr>
            </w:pPr>
          </w:p>
        </w:tc>
        <w:tc>
          <w:tcPr>
            <w:tcW w:w="581" w:type="pct"/>
          </w:tcPr>
          <w:p w:rsidR="00776AC7" w:rsidRPr="00776424" w:rsidRDefault="00776AC7" w:rsidP="00C47F9F">
            <w:pPr>
              <w:pStyle w:val="TableText"/>
              <w:rPr>
                <w:lang w:eastAsia="ja-JP"/>
              </w:rPr>
            </w:pPr>
          </w:p>
        </w:tc>
        <w:tc>
          <w:tcPr>
            <w:tcW w:w="436" w:type="pct"/>
          </w:tcPr>
          <w:p w:rsidR="00776AC7" w:rsidRPr="00776424" w:rsidRDefault="00776AC7" w:rsidP="00C47F9F">
            <w:pPr>
              <w:pStyle w:val="TableText"/>
              <w:rPr>
                <w:lang w:eastAsia="ja-JP"/>
              </w:rPr>
            </w:pPr>
            <w:r w:rsidRPr="00776424">
              <w:rPr>
                <w:lang w:eastAsia="ja-JP"/>
              </w:rPr>
              <w:t>V</w:t>
            </w:r>
          </w:p>
        </w:tc>
        <w:tc>
          <w:tcPr>
            <w:tcW w:w="413" w:type="pct"/>
          </w:tcPr>
          <w:p w:rsidR="00776AC7" w:rsidRPr="00776424" w:rsidRDefault="00776AC7" w:rsidP="00C47F9F">
            <w:pPr>
              <w:pStyle w:val="TableText"/>
              <w:rPr>
                <w:lang w:eastAsia="ja-JP"/>
              </w:rPr>
            </w:pPr>
          </w:p>
        </w:tc>
      </w:tr>
      <w:tr w:rsidR="00776AC7" w:rsidRPr="00776424" w:rsidTr="00776AC7">
        <w:trPr>
          <w:cantSplit/>
          <w:jc w:val="center"/>
        </w:trPr>
        <w:tc>
          <w:tcPr>
            <w:tcW w:w="615" w:type="pct"/>
          </w:tcPr>
          <w:p w:rsidR="00776AC7" w:rsidRPr="00331951" w:rsidRDefault="00776AC7" w:rsidP="00C47F9F">
            <w:pPr>
              <w:pStyle w:val="TableText"/>
              <w:rPr>
                <w:vertAlign w:val="subscript"/>
                <w:lang w:eastAsia="ja-JP"/>
              </w:rPr>
            </w:pPr>
            <w:r w:rsidRPr="00776424">
              <w:rPr>
                <w:lang w:eastAsia="ja-JP"/>
              </w:rPr>
              <w:t>V</w:t>
            </w:r>
            <w:r w:rsidRPr="00331951">
              <w:rPr>
                <w:vertAlign w:val="subscript"/>
                <w:lang w:eastAsia="ja-JP"/>
              </w:rPr>
              <w:t>OL</w:t>
            </w:r>
          </w:p>
        </w:tc>
        <w:tc>
          <w:tcPr>
            <w:tcW w:w="988" w:type="pct"/>
          </w:tcPr>
          <w:p w:rsidR="00776AC7" w:rsidRPr="00776424" w:rsidRDefault="00776AC7" w:rsidP="00C47F9F">
            <w:pPr>
              <w:pStyle w:val="TableText"/>
            </w:pPr>
            <w:r w:rsidRPr="00776424">
              <w:rPr>
                <w:rFonts w:hint="eastAsia"/>
              </w:rPr>
              <w:t>有效输出（低）</w:t>
            </w:r>
          </w:p>
        </w:tc>
        <w:tc>
          <w:tcPr>
            <w:tcW w:w="815" w:type="pct"/>
          </w:tcPr>
          <w:p w:rsidR="00776AC7" w:rsidRPr="00776424" w:rsidRDefault="00776AC7" w:rsidP="00C47F9F">
            <w:pPr>
              <w:pStyle w:val="TableText"/>
              <w:rPr>
                <w:lang w:eastAsia="ja-JP"/>
              </w:rPr>
            </w:pPr>
            <w:r w:rsidRPr="00776424">
              <w:rPr>
                <w:lang w:eastAsia="ja-JP"/>
              </w:rPr>
              <w:t>R</w:t>
            </w:r>
            <w:r w:rsidRPr="00331951">
              <w:rPr>
                <w:vertAlign w:val="subscript"/>
                <w:lang w:eastAsia="ja-JP"/>
              </w:rPr>
              <w:t>LOAD</w:t>
            </w:r>
            <w:r w:rsidRPr="00776424">
              <w:rPr>
                <w:lang w:eastAsia="ja-JP"/>
              </w:rPr>
              <w:t>=15 kΩ</w:t>
            </w:r>
          </w:p>
        </w:tc>
        <w:tc>
          <w:tcPr>
            <w:tcW w:w="665" w:type="pct"/>
          </w:tcPr>
          <w:p w:rsidR="00776AC7" w:rsidRPr="00776424" w:rsidRDefault="00776AC7" w:rsidP="00C47F9F">
            <w:pPr>
              <w:pStyle w:val="TableText"/>
              <w:rPr>
                <w:lang w:eastAsia="ja-JP"/>
              </w:rPr>
            </w:pPr>
          </w:p>
        </w:tc>
        <w:tc>
          <w:tcPr>
            <w:tcW w:w="488" w:type="pct"/>
          </w:tcPr>
          <w:p w:rsidR="00776AC7" w:rsidRPr="00776424" w:rsidRDefault="00776AC7" w:rsidP="00C47F9F">
            <w:pPr>
              <w:pStyle w:val="TableText"/>
              <w:rPr>
                <w:lang w:eastAsia="ja-JP"/>
              </w:rPr>
            </w:pPr>
          </w:p>
        </w:tc>
        <w:tc>
          <w:tcPr>
            <w:tcW w:w="581" w:type="pct"/>
          </w:tcPr>
          <w:p w:rsidR="00776AC7" w:rsidRPr="00331951" w:rsidRDefault="00776AC7" w:rsidP="00C47F9F">
            <w:pPr>
              <w:pStyle w:val="TableText"/>
              <w:rPr>
                <w:vertAlign w:val="subscript"/>
                <w:lang w:eastAsia="ja-JP"/>
              </w:rPr>
            </w:pPr>
            <w:r>
              <w:rPr>
                <w:lang w:eastAsia="ja-JP"/>
              </w:rPr>
              <w:t>0.4</w:t>
            </w:r>
          </w:p>
        </w:tc>
        <w:tc>
          <w:tcPr>
            <w:tcW w:w="436" w:type="pct"/>
          </w:tcPr>
          <w:p w:rsidR="00776AC7" w:rsidRPr="00776424" w:rsidRDefault="00776AC7" w:rsidP="00C47F9F">
            <w:pPr>
              <w:pStyle w:val="TableText"/>
              <w:rPr>
                <w:lang w:eastAsia="ja-JP"/>
              </w:rPr>
            </w:pPr>
            <w:r w:rsidRPr="00776424">
              <w:rPr>
                <w:lang w:eastAsia="ja-JP"/>
              </w:rPr>
              <w:t>V</w:t>
            </w:r>
          </w:p>
        </w:tc>
        <w:tc>
          <w:tcPr>
            <w:tcW w:w="413" w:type="pct"/>
          </w:tcPr>
          <w:p w:rsidR="00776AC7" w:rsidRPr="00776424" w:rsidRDefault="00776AC7" w:rsidP="00C47F9F">
            <w:pPr>
              <w:pStyle w:val="TableText"/>
              <w:rPr>
                <w:lang w:eastAsia="ja-JP"/>
              </w:rPr>
            </w:pPr>
          </w:p>
        </w:tc>
      </w:tr>
      <w:tr w:rsidR="00776AC7" w:rsidRPr="00776424" w:rsidTr="00776AC7">
        <w:trPr>
          <w:cantSplit/>
          <w:jc w:val="center"/>
        </w:trPr>
        <w:tc>
          <w:tcPr>
            <w:tcW w:w="615" w:type="pct"/>
          </w:tcPr>
          <w:p w:rsidR="00776AC7" w:rsidRPr="00776424" w:rsidRDefault="00776AC7" w:rsidP="00C47F9F">
            <w:pPr>
              <w:pStyle w:val="TableText"/>
            </w:pPr>
            <w:r>
              <w:rPr>
                <w:rFonts w:hint="eastAsia"/>
              </w:rPr>
              <w:t>I</w:t>
            </w:r>
            <w:r>
              <w:t>o</w:t>
            </w:r>
          </w:p>
        </w:tc>
        <w:tc>
          <w:tcPr>
            <w:tcW w:w="988" w:type="pct"/>
          </w:tcPr>
          <w:p w:rsidR="00776AC7" w:rsidRPr="00776424" w:rsidRDefault="00776AC7" w:rsidP="00C47F9F">
            <w:pPr>
              <w:pStyle w:val="TableText"/>
            </w:pPr>
            <w:r>
              <w:rPr>
                <w:rFonts w:hint="eastAsia"/>
              </w:rPr>
              <w:t>输出</w:t>
            </w:r>
            <w:r>
              <w:t>负载能力</w:t>
            </w:r>
          </w:p>
        </w:tc>
        <w:tc>
          <w:tcPr>
            <w:tcW w:w="815" w:type="pct"/>
          </w:tcPr>
          <w:p w:rsidR="00776AC7" w:rsidRPr="00776424" w:rsidRDefault="00776AC7" w:rsidP="00C47F9F">
            <w:pPr>
              <w:pStyle w:val="TableText"/>
              <w:rPr>
                <w:lang w:eastAsia="ja-JP"/>
              </w:rPr>
            </w:pPr>
          </w:p>
        </w:tc>
        <w:tc>
          <w:tcPr>
            <w:tcW w:w="665" w:type="pct"/>
          </w:tcPr>
          <w:p w:rsidR="00776AC7" w:rsidRPr="00776424" w:rsidRDefault="00776AC7" w:rsidP="00C47F9F">
            <w:pPr>
              <w:pStyle w:val="TableText"/>
            </w:pPr>
            <w:r>
              <w:rPr>
                <w:rFonts w:hint="eastAsia"/>
              </w:rPr>
              <w:t>10</w:t>
            </w:r>
          </w:p>
        </w:tc>
        <w:tc>
          <w:tcPr>
            <w:tcW w:w="488" w:type="pct"/>
          </w:tcPr>
          <w:p w:rsidR="00776AC7" w:rsidRPr="00776424" w:rsidRDefault="00776AC7" w:rsidP="00C47F9F">
            <w:pPr>
              <w:pStyle w:val="TableText"/>
              <w:rPr>
                <w:lang w:eastAsia="ja-JP"/>
              </w:rPr>
            </w:pPr>
          </w:p>
        </w:tc>
        <w:tc>
          <w:tcPr>
            <w:tcW w:w="581" w:type="pct"/>
          </w:tcPr>
          <w:p w:rsidR="00776AC7" w:rsidRPr="00776424" w:rsidRDefault="00776AC7" w:rsidP="00C47F9F">
            <w:pPr>
              <w:pStyle w:val="TableText"/>
              <w:rPr>
                <w:lang w:eastAsia="ja-JP"/>
              </w:rPr>
            </w:pPr>
          </w:p>
        </w:tc>
        <w:tc>
          <w:tcPr>
            <w:tcW w:w="436" w:type="pct"/>
          </w:tcPr>
          <w:p w:rsidR="00776AC7" w:rsidRPr="00776424" w:rsidRDefault="00776AC7" w:rsidP="00C47F9F">
            <w:pPr>
              <w:pStyle w:val="TableText"/>
            </w:pPr>
            <w:r>
              <w:rPr>
                <w:rFonts w:hint="eastAsia"/>
              </w:rPr>
              <w:t>mA</w:t>
            </w:r>
          </w:p>
        </w:tc>
        <w:tc>
          <w:tcPr>
            <w:tcW w:w="413" w:type="pct"/>
          </w:tcPr>
          <w:p w:rsidR="00776AC7" w:rsidRPr="00776424" w:rsidRDefault="00776AC7" w:rsidP="00C47F9F">
            <w:pPr>
              <w:pStyle w:val="TableText"/>
              <w:rPr>
                <w:lang w:eastAsia="ja-JP"/>
              </w:rPr>
            </w:pPr>
          </w:p>
        </w:tc>
      </w:tr>
      <w:tr w:rsidR="00776AC7" w:rsidRPr="00776424" w:rsidTr="00776AC7">
        <w:trPr>
          <w:cantSplit/>
          <w:jc w:val="center"/>
        </w:trPr>
        <w:tc>
          <w:tcPr>
            <w:tcW w:w="615" w:type="pct"/>
          </w:tcPr>
          <w:p w:rsidR="00776AC7" w:rsidRPr="00331951" w:rsidRDefault="00776AC7" w:rsidP="00C47F9F">
            <w:pPr>
              <w:pStyle w:val="TableText"/>
              <w:rPr>
                <w:szCs w:val="20"/>
                <w:vertAlign w:val="subscript"/>
                <w:lang w:eastAsia="ja-JP"/>
              </w:rPr>
            </w:pPr>
            <w:r w:rsidRPr="00331951">
              <w:rPr>
                <w:szCs w:val="20"/>
                <w:lang w:eastAsia="ja-JP"/>
              </w:rPr>
              <w:t>V</w:t>
            </w:r>
            <w:r w:rsidRPr="00331951">
              <w:rPr>
                <w:szCs w:val="20"/>
                <w:vertAlign w:val="subscript"/>
                <w:lang w:eastAsia="ja-JP"/>
              </w:rPr>
              <w:t>IH</w:t>
            </w:r>
          </w:p>
        </w:tc>
        <w:tc>
          <w:tcPr>
            <w:tcW w:w="988" w:type="pct"/>
          </w:tcPr>
          <w:p w:rsidR="00776AC7" w:rsidRPr="00776424" w:rsidRDefault="00776AC7" w:rsidP="00C47F9F">
            <w:pPr>
              <w:pStyle w:val="TableText"/>
            </w:pPr>
            <w:r w:rsidRPr="00776424">
              <w:rPr>
                <w:rFonts w:hint="eastAsia"/>
              </w:rPr>
              <w:t>有效输入（高）</w:t>
            </w:r>
          </w:p>
        </w:tc>
        <w:tc>
          <w:tcPr>
            <w:tcW w:w="815" w:type="pct"/>
          </w:tcPr>
          <w:p w:rsidR="00776AC7" w:rsidRPr="00331951" w:rsidRDefault="00776AC7" w:rsidP="00C47F9F">
            <w:pPr>
              <w:pStyle w:val="TableText"/>
              <w:rPr>
                <w:szCs w:val="20"/>
                <w:lang w:eastAsia="ja-JP"/>
              </w:rPr>
            </w:pPr>
          </w:p>
        </w:tc>
        <w:tc>
          <w:tcPr>
            <w:tcW w:w="665" w:type="pct"/>
          </w:tcPr>
          <w:p w:rsidR="00776AC7" w:rsidRPr="00331951" w:rsidRDefault="00776AC7" w:rsidP="00C47F9F">
            <w:pPr>
              <w:pStyle w:val="TableText"/>
              <w:rPr>
                <w:szCs w:val="20"/>
                <w:lang w:eastAsia="ja-JP"/>
              </w:rPr>
            </w:pPr>
            <w:r>
              <w:rPr>
                <w:lang w:eastAsia="ja-JP"/>
              </w:rPr>
              <w:t>1.5</w:t>
            </w:r>
          </w:p>
        </w:tc>
        <w:tc>
          <w:tcPr>
            <w:tcW w:w="488" w:type="pct"/>
          </w:tcPr>
          <w:p w:rsidR="00776AC7" w:rsidRPr="00331951" w:rsidRDefault="00776AC7" w:rsidP="00C47F9F">
            <w:pPr>
              <w:pStyle w:val="TableText"/>
              <w:rPr>
                <w:szCs w:val="20"/>
                <w:lang w:eastAsia="ja-JP"/>
              </w:rPr>
            </w:pPr>
          </w:p>
        </w:tc>
        <w:tc>
          <w:tcPr>
            <w:tcW w:w="581" w:type="pct"/>
          </w:tcPr>
          <w:p w:rsidR="00776AC7" w:rsidRPr="00331951" w:rsidRDefault="00776AC7" w:rsidP="00C47F9F">
            <w:pPr>
              <w:pStyle w:val="TableText"/>
              <w:rPr>
                <w:szCs w:val="20"/>
              </w:rPr>
            </w:pPr>
            <w:r>
              <w:rPr>
                <w:rFonts w:hint="eastAsia"/>
                <w:szCs w:val="20"/>
              </w:rPr>
              <w:t>5</w:t>
            </w:r>
          </w:p>
        </w:tc>
        <w:tc>
          <w:tcPr>
            <w:tcW w:w="436" w:type="pct"/>
          </w:tcPr>
          <w:p w:rsidR="00776AC7" w:rsidRPr="00331951" w:rsidRDefault="00776AC7" w:rsidP="00C47F9F">
            <w:pPr>
              <w:pStyle w:val="TableText"/>
              <w:rPr>
                <w:szCs w:val="20"/>
                <w:lang w:eastAsia="ja-JP"/>
              </w:rPr>
            </w:pPr>
            <w:r w:rsidRPr="00331951">
              <w:rPr>
                <w:szCs w:val="20"/>
                <w:lang w:eastAsia="ja-JP"/>
              </w:rPr>
              <w:t>V</w:t>
            </w:r>
          </w:p>
        </w:tc>
        <w:tc>
          <w:tcPr>
            <w:tcW w:w="413" w:type="pct"/>
          </w:tcPr>
          <w:p w:rsidR="00776AC7" w:rsidRPr="00331951" w:rsidRDefault="00776AC7" w:rsidP="00C47F9F">
            <w:pPr>
              <w:pStyle w:val="TableText"/>
              <w:rPr>
                <w:szCs w:val="20"/>
                <w:lang w:eastAsia="ja-JP"/>
              </w:rPr>
            </w:pPr>
          </w:p>
        </w:tc>
      </w:tr>
      <w:tr w:rsidR="00776AC7" w:rsidRPr="00776424" w:rsidTr="00776AC7">
        <w:trPr>
          <w:cantSplit/>
          <w:jc w:val="center"/>
        </w:trPr>
        <w:tc>
          <w:tcPr>
            <w:tcW w:w="615" w:type="pct"/>
          </w:tcPr>
          <w:p w:rsidR="00776AC7" w:rsidRPr="00331951" w:rsidRDefault="00776AC7" w:rsidP="00C47F9F">
            <w:pPr>
              <w:pStyle w:val="TableText"/>
              <w:rPr>
                <w:szCs w:val="20"/>
                <w:lang w:eastAsia="ja-JP"/>
              </w:rPr>
            </w:pPr>
            <w:r w:rsidRPr="00331951">
              <w:rPr>
                <w:szCs w:val="20"/>
                <w:lang w:eastAsia="ja-JP"/>
              </w:rPr>
              <w:t>V</w:t>
            </w:r>
            <w:r w:rsidRPr="00331951">
              <w:rPr>
                <w:szCs w:val="20"/>
                <w:vertAlign w:val="subscript"/>
                <w:lang w:eastAsia="ja-JP"/>
              </w:rPr>
              <w:t>IL</w:t>
            </w:r>
          </w:p>
        </w:tc>
        <w:tc>
          <w:tcPr>
            <w:tcW w:w="988" w:type="pct"/>
          </w:tcPr>
          <w:p w:rsidR="00776AC7" w:rsidRPr="00776424" w:rsidRDefault="00776AC7" w:rsidP="00C47F9F">
            <w:pPr>
              <w:pStyle w:val="TableText"/>
            </w:pPr>
            <w:r w:rsidRPr="00776424">
              <w:rPr>
                <w:rFonts w:hint="eastAsia"/>
              </w:rPr>
              <w:t>有效输入（低）</w:t>
            </w:r>
          </w:p>
        </w:tc>
        <w:tc>
          <w:tcPr>
            <w:tcW w:w="815" w:type="pct"/>
          </w:tcPr>
          <w:p w:rsidR="00776AC7" w:rsidRPr="00331951" w:rsidRDefault="00776AC7" w:rsidP="00C47F9F">
            <w:pPr>
              <w:pStyle w:val="TableText"/>
              <w:rPr>
                <w:szCs w:val="20"/>
                <w:lang w:eastAsia="ja-JP"/>
              </w:rPr>
            </w:pPr>
          </w:p>
        </w:tc>
        <w:tc>
          <w:tcPr>
            <w:tcW w:w="665" w:type="pct"/>
          </w:tcPr>
          <w:p w:rsidR="00776AC7" w:rsidRDefault="00776AC7" w:rsidP="00C47F9F">
            <w:pPr>
              <w:pStyle w:val="TableText"/>
              <w:rPr>
                <w:lang w:eastAsia="ja-JP"/>
              </w:rPr>
            </w:pPr>
          </w:p>
        </w:tc>
        <w:tc>
          <w:tcPr>
            <w:tcW w:w="488" w:type="pct"/>
          </w:tcPr>
          <w:p w:rsidR="00776AC7" w:rsidRPr="00331951" w:rsidRDefault="00776AC7" w:rsidP="00C47F9F">
            <w:pPr>
              <w:pStyle w:val="TableText"/>
              <w:rPr>
                <w:szCs w:val="20"/>
                <w:lang w:eastAsia="ja-JP"/>
              </w:rPr>
            </w:pPr>
          </w:p>
        </w:tc>
        <w:tc>
          <w:tcPr>
            <w:tcW w:w="581" w:type="pct"/>
          </w:tcPr>
          <w:p w:rsidR="00776AC7" w:rsidRDefault="00776AC7" w:rsidP="00C47F9F">
            <w:pPr>
              <w:pStyle w:val="TableText"/>
              <w:rPr>
                <w:szCs w:val="20"/>
              </w:rPr>
            </w:pPr>
            <w:r>
              <w:rPr>
                <w:szCs w:val="20"/>
                <w:lang w:eastAsia="ja-JP"/>
              </w:rPr>
              <w:t>1.0</w:t>
            </w:r>
          </w:p>
        </w:tc>
        <w:tc>
          <w:tcPr>
            <w:tcW w:w="436" w:type="pct"/>
          </w:tcPr>
          <w:p w:rsidR="00776AC7" w:rsidRPr="00331951" w:rsidRDefault="00776AC7" w:rsidP="00C47F9F">
            <w:pPr>
              <w:pStyle w:val="TableText"/>
              <w:rPr>
                <w:szCs w:val="20"/>
                <w:lang w:eastAsia="ja-JP"/>
              </w:rPr>
            </w:pPr>
            <w:r w:rsidRPr="00331951">
              <w:rPr>
                <w:szCs w:val="20"/>
                <w:lang w:eastAsia="ja-JP"/>
              </w:rPr>
              <w:t>V</w:t>
            </w:r>
          </w:p>
        </w:tc>
        <w:tc>
          <w:tcPr>
            <w:tcW w:w="413" w:type="pct"/>
          </w:tcPr>
          <w:p w:rsidR="00776AC7" w:rsidRPr="00331951" w:rsidRDefault="00776AC7" w:rsidP="00C47F9F">
            <w:pPr>
              <w:pStyle w:val="TableText"/>
              <w:rPr>
                <w:szCs w:val="20"/>
                <w:lang w:eastAsia="ja-JP"/>
              </w:rPr>
            </w:pPr>
          </w:p>
        </w:tc>
      </w:tr>
      <w:tr w:rsidR="00776AC7" w:rsidRPr="00776424" w:rsidTr="00776AC7">
        <w:trPr>
          <w:cantSplit/>
          <w:jc w:val="center"/>
        </w:trPr>
        <w:tc>
          <w:tcPr>
            <w:tcW w:w="615" w:type="pct"/>
          </w:tcPr>
          <w:p w:rsidR="00776AC7" w:rsidRPr="00331951" w:rsidRDefault="00776AC7" w:rsidP="00C47F9F">
            <w:pPr>
              <w:pStyle w:val="TableText"/>
              <w:rPr>
                <w:szCs w:val="20"/>
                <w:vertAlign w:val="subscript"/>
                <w:lang w:eastAsia="ja-JP"/>
              </w:rPr>
            </w:pPr>
            <w:r>
              <w:rPr>
                <w:rFonts w:hint="eastAsia"/>
              </w:rPr>
              <w:t>I</w:t>
            </w:r>
            <w:r>
              <w:t>o</w:t>
            </w:r>
          </w:p>
        </w:tc>
        <w:tc>
          <w:tcPr>
            <w:tcW w:w="988" w:type="pct"/>
          </w:tcPr>
          <w:p w:rsidR="00776AC7" w:rsidRPr="00776424" w:rsidRDefault="00776AC7" w:rsidP="00C47F9F">
            <w:pPr>
              <w:pStyle w:val="TableText"/>
            </w:pPr>
            <w:r>
              <w:rPr>
                <w:rFonts w:hint="eastAsia"/>
              </w:rPr>
              <w:t>输入电流</w:t>
            </w:r>
          </w:p>
        </w:tc>
        <w:tc>
          <w:tcPr>
            <w:tcW w:w="815" w:type="pct"/>
          </w:tcPr>
          <w:p w:rsidR="00776AC7" w:rsidRPr="00331951" w:rsidRDefault="00776AC7" w:rsidP="00C47F9F">
            <w:pPr>
              <w:pStyle w:val="TableText"/>
              <w:rPr>
                <w:szCs w:val="20"/>
                <w:lang w:eastAsia="ja-JP"/>
              </w:rPr>
            </w:pPr>
          </w:p>
        </w:tc>
        <w:tc>
          <w:tcPr>
            <w:tcW w:w="665" w:type="pct"/>
          </w:tcPr>
          <w:p w:rsidR="00776AC7" w:rsidRPr="00331951" w:rsidRDefault="00776AC7" w:rsidP="00C47F9F">
            <w:pPr>
              <w:pStyle w:val="TableText"/>
              <w:rPr>
                <w:szCs w:val="20"/>
                <w:lang w:eastAsia="ja-JP"/>
              </w:rPr>
            </w:pPr>
          </w:p>
        </w:tc>
        <w:tc>
          <w:tcPr>
            <w:tcW w:w="488" w:type="pct"/>
          </w:tcPr>
          <w:p w:rsidR="00776AC7" w:rsidRPr="00331951" w:rsidRDefault="00776AC7" w:rsidP="00C47F9F">
            <w:pPr>
              <w:pStyle w:val="TableText"/>
              <w:rPr>
                <w:szCs w:val="20"/>
                <w:lang w:eastAsia="ja-JP"/>
              </w:rPr>
            </w:pPr>
          </w:p>
        </w:tc>
        <w:tc>
          <w:tcPr>
            <w:tcW w:w="581" w:type="pct"/>
          </w:tcPr>
          <w:p w:rsidR="00776AC7" w:rsidRPr="00331951" w:rsidRDefault="00776AC7" w:rsidP="00C47F9F">
            <w:pPr>
              <w:pStyle w:val="TableText"/>
              <w:rPr>
                <w:szCs w:val="20"/>
                <w:vertAlign w:val="subscript"/>
              </w:rPr>
            </w:pPr>
            <w:r>
              <w:rPr>
                <w:szCs w:val="20"/>
                <w:lang w:eastAsia="ja-JP"/>
              </w:rPr>
              <w:t>10</w:t>
            </w:r>
          </w:p>
        </w:tc>
        <w:tc>
          <w:tcPr>
            <w:tcW w:w="436" w:type="pct"/>
          </w:tcPr>
          <w:p w:rsidR="00776AC7" w:rsidRPr="00331951" w:rsidRDefault="00776AC7" w:rsidP="00C47F9F">
            <w:pPr>
              <w:pStyle w:val="TableText"/>
              <w:rPr>
                <w:szCs w:val="20"/>
                <w:lang w:eastAsia="ja-JP"/>
              </w:rPr>
            </w:pPr>
            <w:r>
              <w:rPr>
                <w:rFonts w:hint="eastAsia"/>
              </w:rPr>
              <w:t>mA</w:t>
            </w:r>
          </w:p>
        </w:tc>
        <w:tc>
          <w:tcPr>
            <w:tcW w:w="413" w:type="pct"/>
          </w:tcPr>
          <w:p w:rsidR="00776AC7" w:rsidRPr="00331951" w:rsidRDefault="00776AC7" w:rsidP="00C47F9F">
            <w:pPr>
              <w:pStyle w:val="TableText"/>
              <w:rPr>
                <w:szCs w:val="20"/>
                <w:lang w:eastAsia="ja-JP"/>
              </w:rPr>
            </w:pPr>
          </w:p>
        </w:tc>
      </w:tr>
      <w:tr w:rsidR="00776AC7" w:rsidRPr="00776424" w:rsidTr="00776AC7">
        <w:trPr>
          <w:cantSplit/>
          <w:jc w:val="center"/>
        </w:trPr>
        <w:tc>
          <w:tcPr>
            <w:tcW w:w="615" w:type="pct"/>
          </w:tcPr>
          <w:p w:rsidR="00776AC7" w:rsidRPr="00331951" w:rsidRDefault="00776AC7" w:rsidP="00C47F9F">
            <w:pPr>
              <w:pStyle w:val="TableText"/>
              <w:rPr>
                <w:szCs w:val="20"/>
                <w:lang w:eastAsia="ja-JP"/>
              </w:rPr>
            </w:pPr>
            <w:r w:rsidRPr="00331951">
              <w:rPr>
                <w:szCs w:val="20"/>
                <w:lang w:eastAsia="ja-JP"/>
              </w:rPr>
              <w:t>V</w:t>
            </w:r>
            <w:r w:rsidRPr="00331951">
              <w:rPr>
                <w:szCs w:val="20"/>
                <w:vertAlign w:val="subscript"/>
                <w:lang w:eastAsia="ja-JP"/>
              </w:rPr>
              <w:t>HYST</w:t>
            </w:r>
          </w:p>
        </w:tc>
        <w:tc>
          <w:tcPr>
            <w:tcW w:w="988" w:type="pct"/>
          </w:tcPr>
          <w:p w:rsidR="00776AC7" w:rsidRPr="00776424" w:rsidRDefault="00776AC7" w:rsidP="00C47F9F">
            <w:pPr>
              <w:pStyle w:val="TableText"/>
            </w:pPr>
            <w:r w:rsidRPr="00776424">
              <w:rPr>
                <w:rFonts w:hint="eastAsia"/>
              </w:rPr>
              <w:t>输入滞后电压</w:t>
            </w:r>
          </w:p>
        </w:tc>
        <w:tc>
          <w:tcPr>
            <w:tcW w:w="815" w:type="pct"/>
          </w:tcPr>
          <w:p w:rsidR="00776AC7" w:rsidRPr="00331951" w:rsidRDefault="00776AC7" w:rsidP="00C47F9F">
            <w:pPr>
              <w:pStyle w:val="TableText"/>
              <w:rPr>
                <w:szCs w:val="20"/>
                <w:lang w:eastAsia="ja-JP"/>
              </w:rPr>
            </w:pPr>
          </w:p>
        </w:tc>
        <w:tc>
          <w:tcPr>
            <w:tcW w:w="665" w:type="pct"/>
          </w:tcPr>
          <w:p w:rsidR="00776AC7" w:rsidRPr="00331951" w:rsidRDefault="00776AC7" w:rsidP="00C47F9F">
            <w:pPr>
              <w:pStyle w:val="TableText"/>
              <w:rPr>
                <w:szCs w:val="20"/>
                <w:lang w:eastAsia="ja-JP"/>
              </w:rPr>
            </w:pPr>
            <w:r w:rsidRPr="00331951">
              <w:rPr>
                <w:szCs w:val="20"/>
                <w:lang w:eastAsia="ja-JP"/>
              </w:rPr>
              <w:t>50</w:t>
            </w:r>
          </w:p>
        </w:tc>
        <w:tc>
          <w:tcPr>
            <w:tcW w:w="488" w:type="pct"/>
          </w:tcPr>
          <w:p w:rsidR="00776AC7" w:rsidRPr="00331951" w:rsidRDefault="00776AC7" w:rsidP="00C47F9F">
            <w:pPr>
              <w:pStyle w:val="TableText"/>
              <w:rPr>
                <w:szCs w:val="20"/>
                <w:lang w:eastAsia="ja-JP"/>
              </w:rPr>
            </w:pPr>
          </w:p>
        </w:tc>
        <w:tc>
          <w:tcPr>
            <w:tcW w:w="581" w:type="pct"/>
          </w:tcPr>
          <w:p w:rsidR="00776AC7" w:rsidRPr="00331951" w:rsidRDefault="00776AC7" w:rsidP="00C47F9F">
            <w:pPr>
              <w:pStyle w:val="TableText"/>
              <w:rPr>
                <w:szCs w:val="20"/>
                <w:lang w:eastAsia="ja-JP"/>
              </w:rPr>
            </w:pPr>
            <w:r w:rsidRPr="00331951">
              <w:rPr>
                <w:szCs w:val="20"/>
                <w:lang w:eastAsia="ja-JP"/>
              </w:rPr>
              <w:t>100</w:t>
            </w:r>
          </w:p>
        </w:tc>
        <w:tc>
          <w:tcPr>
            <w:tcW w:w="436" w:type="pct"/>
          </w:tcPr>
          <w:p w:rsidR="00776AC7" w:rsidRPr="00331951" w:rsidDel="00E2050E" w:rsidRDefault="00776AC7" w:rsidP="00C47F9F">
            <w:pPr>
              <w:pStyle w:val="TableText"/>
              <w:rPr>
                <w:szCs w:val="20"/>
                <w:lang w:eastAsia="ja-JP"/>
              </w:rPr>
            </w:pPr>
            <w:r w:rsidRPr="00331951">
              <w:rPr>
                <w:szCs w:val="20"/>
                <w:lang w:eastAsia="ja-JP"/>
              </w:rPr>
              <w:t>mV</w:t>
            </w:r>
          </w:p>
        </w:tc>
        <w:tc>
          <w:tcPr>
            <w:tcW w:w="413" w:type="pct"/>
          </w:tcPr>
          <w:p w:rsidR="00776AC7" w:rsidRPr="00331951" w:rsidRDefault="00776AC7" w:rsidP="00C47F9F">
            <w:pPr>
              <w:pStyle w:val="TableText"/>
              <w:rPr>
                <w:szCs w:val="20"/>
                <w:lang w:eastAsia="ja-JP"/>
              </w:rPr>
            </w:pPr>
          </w:p>
        </w:tc>
      </w:tr>
      <w:tr w:rsidR="00776AC7" w:rsidRPr="00776424" w:rsidTr="00776AC7">
        <w:trPr>
          <w:cantSplit/>
          <w:jc w:val="center"/>
        </w:trPr>
        <w:tc>
          <w:tcPr>
            <w:tcW w:w="615" w:type="pct"/>
          </w:tcPr>
          <w:p w:rsidR="00776AC7" w:rsidRPr="00331951" w:rsidRDefault="00776AC7" w:rsidP="00C47F9F">
            <w:pPr>
              <w:pStyle w:val="TableText"/>
              <w:rPr>
                <w:szCs w:val="20"/>
                <w:lang w:eastAsia="ja-JP"/>
              </w:rPr>
            </w:pPr>
            <w:r w:rsidRPr="00331951">
              <w:rPr>
                <w:szCs w:val="20"/>
                <w:lang w:eastAsia="ja-JP"/>
              </w:rPr>
              <w:t>V</w:t>
            </w:r>
            <w:r w:rsidRPr="00331951">
              <w:rPr>
                <w:szCs w:val="20"/>
                <w:vertAlign w:val="subscript"/>
                <w:lang w:eastAsia="ja-JP"/>
              </w:rPr>
              <w:t>DP_SRC</w:t>
            </w:r>
          </w:p>
        </w:tc>
        <w:tc>
          <w:tcPr>
            <w:tcW w:w="988" w:type="pct"/>
          </w:tcPr>
          <w:p w:rsidR="00776AC7" w:rsidRPr="00331951" w:rsidRDefault="00C942C5" w:rsidP="00C47F9F">
            <w:pPr>
              <w:pStyle w:val="TableText"/>
              <w:rPr>
                <w:rFonts w:cs="Times New Roman"/>
                <w:szCs w:val="24"/>
              </w:rPr>
            </w:pPr>
            <w:r>
              <w:rPr>
                <w:rFonts w:cs="Times New Roman"/>
                <w:szCs w:val="24"/>
              </w:rPr>
              <w:t>FB</w:t>
            </w:r>
            <w:r w:rsidR="00776AC7" w:rsidRPr="00331951">
              <w:rPr>
                <w:rFonts w:cs="Times New Roman"/>
                <w:szCs w:val="24"/>
              </w:rPr>
              <w:t xml:space="preserve"> D+</w:t>
            </w:r>
            <w:r w:rsidR="00776AC7" w:rsidRPr="005C05BA">
              <w:rPr>
                <w:rFonts w:hint="eastAsia"/>
              </w:rPr>
              <w:t>检测强制电压</w:t>
            </w:r>
          </w:p>
        </w:tc>
        <w:tc>
          <w:tcPr>
            <w:tcW w:w="815" w:type="pct"/>
          </w:tcPr>
          <w:p w:rsidR="00776AC7" w:rsidRPr="00331951" w:rsidRDefault="00776AC7" w:rsidP="00C47F9F">
            <w:pPr>
              <w:pStyle w:val="TableText"/>
              <w:rPr>
                <w:szCs w:val="20"/>
                <w:lang w:eastAsia="ja-JP"/>
              </w:rPr>
            </w:pPr>
          </w:p>
        </w:tc>
        <w:tc>
          <w:tcPr>
            <w:tcW w:w="665" w:type="pct"/>
          </w:tcPr>
          <w:p w:rsidR="00776AC7" w:rsidRPr="00331951" w:rsidRDefault="00776AC7" w:rsidP="00C47F9F">
            <w:pPr>
              <w:pStyle w:val="TableText"/>
              <w:rPr>
                <w:szCs w:val="20"/>
                <w:lang w:eastAsia="ja-JP"/>
              </w:rPr>
            </w:pPr>
            <w:r>
              <w:rPr>
                <w:szCs w:val="20"/>
                <w:lang w:eastAsia="ja-JP"/>
              </w:rPr>
              <w:t>1.0</w:t>
            </w:r>
          </w:p>
        </w:tc>
        <w:tc>
          <w:tcPr>
            <w:tcW w:w="488" w:type="pct"/>
          </w:tcPr>
          <w:p w:rsidR="00776AC7" w:rsidRPr="00331951" w:rsidRDefault="00776AC7" w:rsidP="00C47F9F">
            <w:pPr>
              <w:pStyle w:val="TableText"/>
              <w:rPr>
                <w:szCs w:val="20"/>
                <w:lang w:eastAsia="ja-JP"/>
              </w:rPr>
            </w:pPr>
            <w:r>
              <w:rPr>
                <w:szCs w:val="20"/>
                <w:lang w:eastAsia="ja-JP"/>
              </w:rPr>
              <w:t>1.2</w:t>
            </w:r>
          </w:p>
        </w:tc>
        <w:tc>
          <w:tcPr>
            <w:tcW w:w="581" w:type="pct"/>
          </w:tcPr>
          <w:p w:rsidR="00776AC7" w:rsidRPr="00331951" w:rsidRDefault="00776AC7" w:rsidP="00C47F9F">
            <w:pPr>
              <w:pStyle w:val="TableText"/>
              <w:rPr>
                <w:szCs w:val="20"/>
                <w:lang w:eastAsia="ja-JP"/>
              </w:rPr>
            </w:pPr>
            <w:r>
              <w:rPr>
                <w:szCs w:val="20"/>
                <w:lang w:eastAsia="ja-JP"/>
              </w:rPr>
              <w:t>1.4</w:t>
            </w:r>
          </w:p>
        </w:tc>
        <w:tc>
          <w:tcPr>
            <w:tcW w:w="436" w:type="pct"/>
          </w:tcPr>
          <w:p w:rsidR="00776AC7" w:rsidRPr="00331951" w:rsidDel="00E2050E" w:rsidRDefault="00776AC7" w:rsidP="00C47F9F">
            <w:pPr>
              <w:pStyle w:val="TableText"/>
              <w:rPr>
                <w:szCs w:val="20"/>
                <w:lang w:eastAsia="ja-JP"/>
              </w:rPr>
            </w:pPr>
            <w:r w:rsidRPr="00331951">
              <w:rPr>
                <w:szCs w:val="20"/>
                <w:lang w:eastAsia="ja-JP"/>
              </w:rPr>
              <w:t>V</w:t>
            </w:r>
          </w:p>
        </w:tc>
        <w:tc>
          <w:tcPr>
            <w:tcW w:w="413" w:type="pct"/>
          </w:tcPr>
          <w:p w:rsidR="00776AC7" w:rsidRPr="00331951" w:rsidRDefault="00776AC7" w:rsidP="00C47F9F">
            <w:pPr>
              <w:pStyle w:val="TableText"/>
              <w:rPr>
                <w:szCs w:val="20"/>
                <w:lang w:eastAsia="ja-JP"/>
              </w:rPr>
            </w:pPr>
          </w:p>
        </w:tc>
      </w:tr>
      <w:tr w:rsidR="00776AC7" w:rsidRPr="00776424" w:rsidTr="00776AC7">
        <w:trPr>
          <w:cantSplit/>
          <w:jc w:val="center"/>
        </w:trPr>
        <w:tc>
          <w:tcPr>
            <w:tcW w:w="615" w:type="pct"/>
          </w:tcPr>
          <w:p w:rsidR="00776AC7" w:rsidRPr="00331951" w:rsidRDefault="00776AC7" w:rsidP="00C47F9F">
            <w:pPr>
              <w:pStyle w:val="TableText"/>
              <w:rPr>
                <w:vertAlign w:val="subscript"/>
                <w:lang w:eastAsia="ja-JP"/>
              </w:rPr>
            </w:pPr>
            <w:r w:rsidRPr="00776424">
              <w:rPr>
                <w:lang w:eastAsia="ja-JP"/>
              </w:rPr>
              <w:t>R</w:t>
            </w:r>
            <w:r w:rsidRPr="00331951">
              <w:rPr>
                <w:vertAlign w:val="subscript"/>
                <w:lang w:eastAsia="ja-JP"/>
              </w:rPr>
              <w:t>LD_D-</w:t>
            </w:r>
          </w:p>
        </w:tc>
        <w:tc>
          <w:tcPr>
            <w:tcW w:w="988" w:type="pct"/>
          </w:tcPr>
          <w:p w:rsidR="00776AC7" w:rsidRPr="00331951" w:rsidRDefault="00776AC7" w:rsidP="00C47F9F">
            <w:pPr>
              <w:pStyle w:val="TableText"/>
              <w:rPr>
                <w:rFonts w:cs="Times New Roman"/>
                <w:szCs w:val="24"/>
              </w:rPr>
            </w:pPr>
            <w:r w:rsidRPr="00331951">
              <w:rPr>
                <w:rFonts w:cs="Times New Roman"/>
                <w:szCs w:val="24"/>
              </w:rPr>
              <w:t>D-</w:t>
            </w:r>
            <w:r w:rsidRPr="00776424">
              <w:rPr>
                <w:rFonts w:hint="eastAsia"/>
              </w:rPr>
              <w:t>电阻性负载</w:t>
            </w:r>
          </w:p>
        </w:tc>
        <w:tc>
          <w:tcPr>
            <w:tcW w:w="815" w:type="pct"/>
          </w:tcPr>
          <w:p w:rsidR="00776AC7" w:rsidRPr="00776424" w:rsidRDefault="00776AC7" w:rsidP="00C47F9F">
            <w:pPr>
              <w:pStyle w:val="TableText"/>
              <w:rPr>
                <w:lang w:eastAsia="ja-JP"/>
              </w:rPr>
            </w:pPr>
          </w:p>
        </w:tc>
        <w:tc>
          <w:tcPr>
            <w:tcW w:w="665" w:type="pct"/>
          </w:tcPr>
          <w:p w:rsidR="00776AC7" w:rsidRPr="00776424" w:rsidRDefault="00776AC7" w:rsidP="00C47F9F">
            <w:pPr>
              <w:pStyle w:val="TableText"/>
              <w:rPr>
                <w:lang w:eastAsia="ja-JP"/>
              </w:rPr>
            </w:pPr>
            <w:r w:rsidRPr="00776424">
              <w:rPr>
                <w:lang w:eastAsia="ja-JP"/>
              </w:rPr>
              <w:t>12.0</w:t>
            </w:r>
          </w:p>
        </w:tc>
        <w:tc>
          <w:tcPr>
            <w:tcW w:w="488" w:type="pct"/>
          </w:tcPr>
          <w:p w:rsidR="00776AC7" w:rsidRPr="00776424" w:rsidRDefault="00776AC7" w:rsidP="00C47F9F">
            <w:pPr>
              <w:pStyle w:val="TableText"/>
              <w:rPr>
                <w:lang w:eastAsia="ja-JP"/>
              </w:rPr>
            </w:pPr>
            <w:r w:rsidRPr="00776424">
              <w:rPr>
                <w:lang w:eastAsia="ja-JP"/>
              </w:rPr>
              <w:t>15.0</w:t>
            </w:r>
          </w:p>
        </w:tc>
        <w:tc>
          <w:tcPr>
            <w:tcW w:w="581" w:type="pct"/>
          </w:tcPr>
          <w:p w:rsidR="00776AC7" w:rsidRPr="00776424" w:rsidRDefault="00776AC7" w:rsidP="00C47F9F">
            <w:pPr>
              <w:pStyle w:val="TableText"/>
              <w:rPr>
                <w:lang w:eastAsia="ja-JP"/>
              </w:rPr>
            </w:pPr>
            <w:r w:rsidRPr="00776424">
              <w:rPr>
                <w:lang w:eastAsia="ja-JP"/>
              </w:rPr>
              <w:t>18.0</w:t>
            </w:r>
          </w:p>
        </w:tc>
        <w:tc>
          <w:tcPr>
            <w:tcW w:w="436" w:type="pct"/>
          </w:tcPr>
          <w:p w:rsidR="00776AC7" w:rsidRPr="00331951" w:rsidRDefault="00776AC7" w:rsidP="00C47F9F">
            <w:pPr>
              <w:pStyle w:val="TableText"/>
              <w:rPr>
                <w:szCs w:val="20"/>
                <w:lang w:eastAsia="ja-JP"/>
              </w:rPr>
            </w:pPr>
            <w:r w:rsidRPr="00331951">
              <w:rPr>
                <w:szCs w:val="20"/>
              </w:rPr>
              <w:t>kΩ</w:t>
            </w:r>
          </w:p>
        </w:tc>
        <w:tc>
          <w:tcPr>
            <w:tcW w:w="413" w:type="pct"/>
          </w:tcPr>
          <w:p w:rsidR="00776AC7" w:rsidRPr="00331951" w:rsidRDefault="00776AC7" w:rsidP="00C47F9F">
            <w:pPr>
              <w:pStyle w:val="TableText"/>
              <w:rPr>
                <w:szCs w:val="20"/>
                <w:lang w:eastAsia="ja-JP"/>
              </w:rPr>
            </w:pPr>
          </w:p>
        </w:tc>
      </w:tr>
    </w:tbl>
    <w:p w:rsidR="00776AC7" w:rsidRDefault="00776AC7" w:rsidP="00776AC7">
      <w:pPr>
        <w:pStyle w:val="afff2"/>
      </w:pPr>
      <w:r w:rsidRPr="00776AC7">
        <w:rPr>
          <w:rFonts w:hint="eastAsia"/>
        </w:rPr>
        <w:t>图</w:t>
      </w:r>
      <w:r w:rsidR="00C942C5">
        <w:rPr>
          <w:rFonts w:hint="eastAsia"/>
        </w:rPr>
        <w:t>B.</w:t>
      </w:r>
      <w:r>
        <w:rPr>
          <w:rFonts w:hint="eastAsia"/>
        </w:rPr>
        <w:t>20</w:t>
      </w:r>
      <w:r w:rsidRPr="00776AC7">
        <w:rPr>
          <w:rFonts w:hint="eastAsia"/>
        </w:rPr>
        <w:t>显示了</w:t>
      </w:r>
      <w:r w:rsidRPr="00776AC7">
        <w:t>I/O</w:t>
      </w:r>
      <w:r w:rsidRPr="00776AC7">
        <w:rPr>
          <w:rFonts w:hint="eastAsia"/>
        </w:rPr>
        <w:t>驱动流程。</w:t>
      </w:r>
    </w:p>
    <w:p w:rsidR="00776AC7" w:rsidRDefault="00776AC7" w:rsidP="00776AC7">
      <w:pPr>
        <w:pStyle w:val="afff2"/>
        <w:ind w:firstLineChars="0" w:firstLine="0"/>
        <w:jc w:val="center"/>
      </w:pPr>
      <w:r w:rsidRPr="00776AC7">
        <w:rPr>
          <w:noProof/>
        </w:rPr>
        <w:lastRenderedPageBreak/>
        <w:drawing>
          <wp:inline distT="0" distB="0" distL="0" distR="0">
            <wp:extent cx="5117911" cy="1994853"/>
            <wp:effectExtent l="0" t="0" r="0" b="0"/>
            <wp:docPr id="23133" name="图片 28" descr="D:\ac_Wkshp\500210-SmartCharger-Platform\$Protocol\插图\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D:\ac_Wkshp\500210-SmartCharger-Platform\$Protocol\插图\4-1.png"/>
                    <pic:cNvPicPr>
                      <a:picLocks noChangeAspect="1" noChangeArrowheads="1"/>
                    </pic:cNvPicPr>
                  </pic:nvPicPr>
                  <pic:blipFill>
                    <a:blip r:embed="rId6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a:stretch>
                      <a:fillRect/>
                    </a:stretch>
                  </pic:blipFill>
                  <pic:spPr bwMode="auto">
                    <a:xfrm>
                      <a:off x="0" y="0"/>
                      <a:ext cx="5127721" cy="1998677"/>
                    </a:xfrm>
                    <a:prstGeom prst="rect">
                      <a:avLst/>
                    </a:prstGeom>
                    <a:noFill/>
                    <a:ln>
                      <a:noFill/>
                    </a:ln>
                  </pic:spPr>
                </pic:pic>
              </a:graphicData>
            </a:graphic>
          </wp:inline>
        </w:drawing>
      </w:r>
    </w:p>
    <w:p w:rsidR="00776AC7" w:rsidRDefault="00776AC7" w:rsidP="00776AC7">
      <w:pPr>
        <w:pStyle w:val="af0"/>
        <w:spacing w:before="156" w:after="156"/>
      </w:pPr>
      <w:bookmarkStart w:id="1130" w:name="_Toc433806924"/>
      <w:r w:rsidRPr="00776AC7">
        <w:t>I/O</w:t>
      </w:r>
      <w:r w:rsidRPr="00776AC7">
        <w:rPr>
          <w:rFonts w:hint="eastAsia"/>
        </w:rPr>
        <w:t>驱动流程</w:t>
      </w:r>
      <w:bookmarkEnd w:id="1130"/>
    </w:p>
    <w:p w:rsidR="00776AC7" w:rsidRPr="00776AC7" w:rsidRDefault="00776AC7" w:rsidP="00776AC7">
      <w:pPr>
        <w:pStyle w:val="afd"/>
        <w:spacing w:before="156" w:after="156"/>
      </w:pPr>
      <w:bookmarkStart w:id="1131" w:name="_Toc433806706"/>
      <w:bookmarkStart w:id="1132" w:name="_Toc433806876"/>
      <w:bookmarkStart w:id="1133" w:name="_Toc384129217"/>
      <w:bookmarkStart w:id="1134" w:name="_Toc387344057"/>
      <w:bookmarkStart w:id="1135" w:name="_Toc443427776"/>
      <w:r w:rsidRPr="00776AC7">
        <w:rPr>
          <w:rFonts w:hint="eastAsia"/>
        </w:rPr>
        <w:t>时序规范</w:t>
      </w:r>
      <w:bookmarkEnd w:id="1131"/>
      <w:bookmarkEnd w:id="1132"/>
      <w:bookmarkEnd w:id="1133"/>
      <w:bookmarkEnd w:id="1134"/>
      <w:bookmarkEnd w:id="1135"/>
    </w:p>
    <w:p w:rsidR="00776AC7" w:rsidRDefault="00776AC7" w:rsidP="00776AC7">
      <w:pPr>
        <w:pStyle w:val="af9"/>
        <w:spacing w:before="156" w:after="156"/>
      </w:pPr>
      <w:r>
        <w:rPr>
          <w:rFonts w:hint="eastAsia"/>
        </w:rPr>
        <w:t>时序规范</w:t>
      </w:r>
    </w:p>
    <w:tbl>
      <w:tblPr>
        <w:tblW w:w="9355"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A0"/>
      </w:tblPr>
      <w:tblGrid>
        <w:gridCol w:w="857"/>
        <w:gridCol w:w="2406"/>
        <w:gridCol w:w="1418"/>
        <w:gridCol w:w="853"/>
        <w:gridCol w:w="848"/>
        <w:gridCol w:w="849"/>
        <w:gridCol w:w="990"/>
        <w:gridCol w:w="1134"/>
      </w:tblGrid>
      <w:tr w:rsidR="00776AC7" w:rsidRPr="000A3E65" w:rsidTr="00776AC7">
        <w:trPr>
          <w:cantSplit/>
          <w:trHeight w:val="679"/>
          <w:tblHeader/>
          <w:jc w:val="center"/>
        </w:trPr>
        <w:tc>
          <w:tcPr>
            <w:tcW w:w="458" w:type="pct"/>
            <w:tcBorders>
              <w:top w:val="single" w:sz="6" w:space="0" w:color="auto"/>
              <w:left w:val="single" w:sz="6" w:space="0" w:color="auto"/>
              <w:bottom w:val="single" w:sz="6" w:space="0" w:color="auto"/>
              <w:right w:val="single" w:sz="6" w:space="0" w:color="auto"/>
              <w:tl2br w:val="nil"/>
              <w:tr2bl w:val="nil"/>
            </w:tcBorders>
            <w:shd w:val="clear" w:color="auto" w:fill="595959" w:themeFill="text1" w:themeFillTint="A6"/>
            <w:vAlign w:val="center"/>
          </w:tcPr>
          <w:p w:rsidR="00776AC7" w:rsidRPr="000A3E65" w:rsidRDefault="00776AC7" w:rsidP="00C47F9F">
            <w:pPr>
              <w:pStyle w:val="TableHeading"/>
              <w:jc w:val="center"/>
              <w:rPr>
                <w:color w:val="FFFFFF" w:themeColor="background1"/>
              </w:rPr>
            </w:pPr>
            <w:r w:rsidRPr="000A3E65">
              <w:rPr>
                <w:rFonts w:hint="eastAsia"/>
                <w:color w:val="FFFFFF" w:themeColor="background1"/>
              </w:rPr>
              <w:t>符号</w:t>
            </w:r>
          </w:p>
        </w:tc>
        <w:tc>
          <w:tcPr>
            <w:tcW w:w="1286" w:type="pct"/>
            <w:tcBorders>
              <w:top w:val="single" w:sz="6" w:space="0" w:color="auto"/>
              <w:left w:val="single" w:sz="6" w:space="0" w:color="auto"/>
              <w:bottom w:val="single" w:sz="6" w:space="0" w:color="auto"/>
              <w:right w:val="single" w:sz="6" w:space="0" w:color="auto"/>
              <w:tl2br w:val="nil"/>
              <w:tr2bl w:val="nil"/>
            </w:tcBorders>
            <w:shd w:val="clear" w:color="auto" w:fill="595959" w:themeFill="text1" w:themeFillTint="A6"/>
            <w:vAlign w:val="center"/>
          </w:tcPr>
          <w:p w:rsidR="00776AC7" w:rsidRPr="000A3E65" w:rsidRDefault="00776AC7" w:rsidP="00C47F9F">
            <w:pPr>
              <w:pStyle w:val="TableHeading"/>
              <w:jc w:val="center"/>
              <w:rPr>
                <w:color w:val="FFFFFF" w:themeColor="background1"/>
              </w:rPr>
            </w:pPr>
            <w:r w:rsidRPr="000A3E65">
              <w:rPr>
                <w:rFonts w:hint="eastAsia"/>
                <w:color w:val="FFFFFF" w:themeColor="background1"/>
              </w:rPr>
              <w:t>参数</w:t>
            </w:r>
          </w:p>
        </w:tc>
        <w:tc>
          <w:tcPr>
            <w:tcW w:w="758" w:type="pct"/>
            <w:tcBorders>
              <w:top w:val="single" w:sz="6" w:space="0" w:color="auto"/>
              <w:left w:val="single" w:sz="6" w:space="0" w:color="auto"/>
              <w:bottom w:val="single" w:sz="6" w:space="0" w:color="auto"/>
              <w:right w:val="single" w:sz="6" w:space="0" w:color="auto"/>
              <w:tl2br w:val="nil"/>
              <w:tr2bl w:val="nil"/>
            </w:tcBorders>
            <w:shd w:val="clear" w:color="auto" w:fill="595959" w:themeFill="text1" w:themeFillTint="A6"/>
            <w:vAlign w:val="center"/>
          </w:tcPr>
          <w:p w:rsidR="00776AC7" w:rsidRPr="000A3E65" w:rsidRDefault="00776AC7" w:rsidP="00C47F9F">
            <w:pPr>
              <w:pStyle w:val="TableHeading"/>
              <w:jc w:val="center"/>
              <w:rPr>
                <w:color w:val="FFFFFF" w:themeColor="background1"/>
              </w:rPr>
            </w:pPr>
            <w:r w:rsidRPr="000A3E65">
              <w:rPr>
                <w:rFonts w:hint="eastAsia"/>
                <w:color w:val="FFFFFF" w:themeColor="background1"/>
              </w:rPr>
              <w:t>条件</w:t>
            </w:r>
          </w:p>
        </w:tc>
        <w:tc>
          <w:tcPr>
            <w:tcW w:w="456" w:type="pct"/>
            <w:tcBorders>
              <w:top w:val="single" w:sz="6" w:space="0" w:color="auto"/>
              <w:left w:val="single" w:sz="6" w:space="0" w:color="auto"/>
              <w:bottom w:val="single" w:sz="6" w:space="0" w:color="auto"/>
              <w:right w:val="single" w:sz="6" w:space="0" w:color="auto"/>
              <w:tl2br w:val="nil"/>
              <w:tr2bl w:val="nil"/>
            </w:tcBorders>
            <w:shd w:val="clear" w:color="auto" w:fill="595959" w:themeFill="text1" w:themeFillTint="A6"/>
            <w:vAlign w:val="center"/>
          </w:tcPr>
          <w:p w:rsidR="00776AC7" w:rsidRPr="000A3E65" w:rsidRDefault="00776AC7" w:rsidP="00C47F9F">
            <w:pPr>
              <w:pStyle w:val="TableHeading"/>
              <w:jc w:val="center"/>
              <w:rPr>
                <w:color w:val="FFFFFF" w:themeColor="background1"/>
              </w:rPr>
            </w:pPr>
            <w:r w:rsidRPr="000A3E65">
              <w:rPr>
                <w:rFonts w:hint="eastAsia"/>
                <w:color w:val="FFFFFF" w:themeColor="background1"/>
              </w:rPr>
              <w:t>最小值</w:t>
            </w:r>
          </w:p>
        </w:tc>
        <w:tc>
          <w:tcPr>
            <w:tcW w:w="453" w:type="pct"/>
            <w:tcBorders>
              <w:top w:val="single" w:sz="6" w:space="0" w:color="auto"/>
              <w:left w:val="single" w:sz="6" w:space="0" w:color="auto"/>
              <w:bottom w:val="single" w:sz="6" w:space="0" w:color="auto"/>
              <w:right w:val="single" w:sz="6" w:space="0" w:color="auto"/>
              <w:tl2br w:val="nil"/>
              <w:tr2bl w:val="nil"/>
            </w:tcBorders>
            <w:shd w:val="clear" w:color="auto" w:fill="595959" w:themeFill="text1" w:themeFillTint="A6"/>
            <w:vAlign w:val="center"/>
          </w:tcPr>
          <w:p w:rsidR="00776AC7" w:rsidRPr="000A3E65" w:rsidRDefault="00776AC7" w:rsidP="00C47F9F">
            <w:pPr>
              <w:pStyle w:val="TableHeading"/>
              <w:jc w:val="center"/>
              <w:rPr>
                <w:color w:val="FFFFFF" w:themeColor="background1"/>
              </w:rPr>
            </w:pPr>
            <w:r>
              <w:rPr>
                <w:rFonts w:hint="eastAsia"/>
                <w:color w:val="FFFFFF" w:themeColor="background1"/>
              </w:rPr>
              <w:t>典型</w:t>
            </w:r>
          </w:p>
        </w:tc>
        <w:tc>
          <w:tcPr>
            <w:tcW w:w="454" w:type="pct"/>
            <w:tcBorders>
              <w:top w:val="single" w:sz="6" w:space="0" w:color="auto"/>
              <w:left w:val="single" w:sz="6" w:space="0" w:color="auto"/>
              <w:bottom w:val="single" w:sz="6" w:space="0" w:color="auto"/>
              <w:right w:val="single" w:sz="6" w:space="0" w:color="auto"/>
              <w:tl2br w:val="nil"/>
              <w:tr2bl w:val="nil"/>
            </w:tcBorders>
            <w:shd w:val="clear" w:color="auto" w:fill="595959" w:themeFill="text1" w:themeFillTint="A6"/>
            <w:vAlign w:val="center"/>
          </w:tcPr>
          <w:p w:rsidR="00776AC7" w:rsidRPr="000A3E65" w:rsidRDefault="00776AC7" w:rsidP="00C47F9F">
            <w:pPr>
              <w:pStyle w:val="TableHeading"/>
              <w:jc w:val="center"/>
              <w:rPr>
                <w:color w:val="FFFFFF" w:themeColor="background1"/>
              </w:rPr>
            </w:pPr>
            <w:r w:rsidRPr="000A3E65">
              <w:rPr>
                <w:rFonts w:hint="eastAsia"/>
                <w:color w:val="FFFFFF" w:themeColor="background1"/>
              </w:rPr>
              <w:t>最大值</w:t>
            </w:r>
          </w:p>
        </w:tc>
        <w:tc>
          <w:tcPr>
            <w:tcW w:w="529" w:type="pct"/>
            <w:tcBorders>
              <w:top w:val="single" w:sz="6" w:space="0" w:color="auto"/>
              <w:left w:val="single" w:sz="6" w:space="0" w:color="auto"/>
              <w:bottom w:val="single" w:sz="6" w:space="0" w:color="auto"/>
              <w:right w:val="single" w:sz="6" w:space="0" w:color="auto"/>
              <w:tl2br w:val="nil"/>
              <w:tr2bl w:val="nil"/>
            </w:tcBorders>
            <w:shd w:val="clear" w:color="auto" w:fill="595959" w:themeFill="text1" w:themeFillTint="A6"/>
            <w:vAlign w:val="center"/>
          </w:tcPr>
          <w:p w:rsidR="00776AC7" w:rsidRPr="000A3E65" w:rsidRDefault="00776AC7" w:rsidP="00C47F9F">
            <w:pPr>
              <w:pStyle w:val="TableHeading"/>
              <w:jc w:val="center"/>
              <w:rPr>
                <w:color w:val="FFFFFF" w:themeColor="background1"/>
              </w:rPr>
            </w:pPr>
            <w:r w:rsidRPr="000A3E65">
              <w:rPr>
                <w:rFonts w:hint="eastAsia"/>
                <w:color w:val="FFFFFF" w:themeColor="background1"/>
              </w:rPr>
              <w:t>单位</w:t>
            </w:r>
          </w:p>
        </w:tc>
        <w:tc>
          <w:tcPr>
            <w:tcW w:w="606" w:type="pct"/>
            <w:tcBorders>
              <w:top w:val="single" w:sz="6" w:space="0" w:color="auto"/>
              <w:left w:val="single" w:sz="6" w:space="0" w:color="auto"/>
              <w:bottom w:val="single" w:sz="6" w:space="0" w:color="auto"/>
              <w:right w:val="single" w:sz="6" w:space="0" w:color="auto"/>
              <w:tl2br w:val="nil"/>
              <w:tr2bl w:val="nil"/>
            </w:tcBorders>
            <w:shd w:val="clear" w:color="auto" w:fill="595959" w:themeFill="text1" w:themeFillTint="A6"/>
            <w:vAlign w:val="center"/>
          </w:tcPr>
          <w:p w:rsidR="00776AC7" w:rsidRPr="000A3E65" w:rsidRDefault="00776AC7" w:rsidP="00C47F9F">
            <w:pPr>
              <w:pStyle w:val="TableHeading"/>
              <w:jc w:val="center"/>
              <w:rPr>
                <w:color w:val="FFFFFF" w:themeColor="background1"/>
              </w:rPr>
            </w:pPr>
            <w:r w:rsidRPr="000A3E65">
              <w:rPr>
                <w:rFonts w:hint="eastAsia"/>
                <w:color w:val="FFFFFF" w:themeColor="background1"/>
              </w:rPr>
              <w:t>备注</w:t>
            </w:r>
          </w:p>
        </w:tc>
      </w:tr>
      <w:tr w:rsidR="00776AC7" w:rsidRPr="00776424" w:rsidTr="00776AC7">
        <w:trPr>
          <w:cantSplit/>
          <w:jc w:val="center"/>
        </w:trPr>
        <w:tc>
          <w:tcPr>
            <w:tcW w:w="458" w:type="pct"/>
          </w:tcPr>
          <w:p w:rsidR="00776AC7" w:rsidRPr="00331951" w:rsidRDefault="00776AC7" w:rsidP="00C47F9F">
            <w:pPr>
              <w:pStyle w:val="TableText"/>
              <w:rPr>
                <w:vertAlign w:val="subscript"/>
                <w:lang w:eastAsia="ja-JP"/>
              </w:rPr>
            </w:pPr>
            <w:r w:rsidRPr="00776424">
              <w:rPr>
                <w:lang w:eastAsia="ja-JP"/>
              </w:rPr>
              <w:t>t</w:t>
            </w:r>
            <w:r w:rsidRPr="00331951">
              <w:rPr>
                <w:vertAlign w:val="subscript"/>
                <w:lang w:eastAsia="ja-JP"/>
              </w:rPr>
              <w:t>RISE</w:t>
            </w:r>
          </w:p>
        </w:tc>
        <w:tc>
          <w:tcPr>
            <w:tcW w:w="1286" w:type="pct"/>
          </w:tcPr>
          <w:p w:rsidR="00776AC7" w:rsidRPr="00776424" w:rsidRDefault="00776AC7" w:rsidP="00C47F9F">
            <w:pPr>
              <w:pStyle w:val="TableText"/>
            </w:pPr>
            <w:r w:rsidRPr="00776424">
              <w:rPr>
                <w:rFonts w:hint="eastAsia"/>
              </w:rPr>
              <w:t>上升时间</w:t>
            </w:r>
          </w:p>
        </w:tc>
        <w:tc>
          <w:tcPr>
            <w:tcW w:w="758" w:type="pct"/>
          </w:tcPr>
          <w:p w:rsidR="00776AC7" w:rsidRPr="00776424" w:rsidRDefault="00776AC7" w:rsidP="00C47F9F">
            <w:pPr>
              <w:pStyle w:val="TableText"/>
              <w:rPr>
                <w:lang w:eastAsia="ja-JP"/>
              </w:rPr>
            </w:pPr>
            <w:r w:rsidRPr="00776424">
              <w:rPr>
                <w:lang w:eastAsia="ja-JP"/>
              </w:rPr>
              <w:t>10% - 90%</w:t>
            </w:r>
          </w:p>
        </w:tc>
        <w:tc>
          <w:tcPr>
            <w:tcW w:w="456" w:type="pct"/>
          </w:tcPr>
          <w:p w:rsidR="00776AC7" w:rsidRPr="00776424" w:rsidRDefault="00776AC7" w:rsidP="00C47F9F">
            <w:pPr>
              <w:pStyle w:val="TableText"/>
              <w:rPr>
                <w:lang w:eastAsia="ja-JP"/>
              </w:rPr>
            </w:pPr>
          </w:p>
        </w:tc>
        <w:tc>
          <w:tcPr>
            <w:tcW w:w="453" w:type="pct"/>
          </w:tcPr>
          <w:p w:rsidR="00776AC7" w:rsidRPr="00776424" w:rsidRDefault="00776AC7" w:rsidP="00C47F9F">
            <w:pPr>
              <w:pStyle w:val="TableText"/>
              <w:rPr>
                <w:lang w:eastAsia="ja-JP"/>
              </w:rPr>
            </w:pPr>
            <w:r w:rsidRPr="00776424">
              <w:rPr>
                <w:lang w:eastAsia="ja-JP"/>
              </w:rPr>
              <w:t>1</w:t>
            </w:r>
          </w:p>
        </w:tc>
        <w:tc>
          <w:tcPr>
            <w:tcW w:w="454" w:type="pct"/>
          </w:tcPr>
          <w:p w:rsidR="00776AC7" w:rsidRPr="00776424" w:rsidRDefault="00776AC7" w:rsidP="00C47F9F">
            <w:pPr>
              <w:pStyle w:val="TableText"/>
              <w:rPr>
                <w:lang w:eastAsia="ja-JP"/>
              </w:rPr>
            </w:pPr>
            <w:r w:rsidRPr="00776424">
              <w:rPr>
                <w:lang w:eastAsia="ja-JP"/>
              </w:rPr>
              <w:t>3.6</w:t>
            </w:r>
          </w:p>
        </w:tc>
        <w:tc>
          <w:tcPr>
            <w:tcW w:w="529" w:type="pct"/>
          </w:tcPr>
          <w:p w:rsidR="00776AC7" w:rsidRPr="00776424" w:rsidRDefault="00776AC7" w:rsidP="00C47F9F">
            <w:pPr>
              <w:pStyle w:val="TableText"/>
              <w:rPr>
                <w:lang w:eastAsia="ja-JP"/>
              </w:rPr>
            </w:pPr>
            <w:r w:rsidRPr="00776424">
              <w:rPr>
                <w:lang w:eastAsia="ja-JP"/>
              </w:rPr>
              <w:t>µs</w:t>
            </w:r>
          </w:p>
        </w:tc>
        <w:tc>
          <w:tcPr>
            <w:tcW w:w="606" w:type="pct"/>
          </w:tcPr>
          <w:p w:rsidR="00776AC7" w:rsidRPr="00331951" w:rsidRDefault="00776AC7" w:rsidP="00C47F9F">
            <w:pPr>
              <w:pStyle w:val="TableText"/>
              <w:rPr>
                <w:rFonts w:cs="Times New Roman"/>
                <w:szCs w:val="24"/>
              </w:rPr>
            </w:pPr>
            <w:r w:rsidRPr="005C05BA">
              <w:rPr>
                <w:rFonts w:hint="eastAsia"/>
              </w:rPr>
              <w:t>基于</w:t>
            </w:r>
            <w:r w:rsidRPr="00331951">
              <w:rPr>
                <w:rFonts w:cs="Times New Roman"/>
                <w:szCs w:val="24"/>
              </w:rPr>
              <w:t>125 kHz</w:t>
            </w:r>
            <w:r w:rsidRPr="005C05BA">
              <w:rPr>
                <w:rFonts w:hint="eastAsia"/>
              </w:rPr>
              <w:t>振荡器的半个时钟周期</w:t>
            </w:r>
          </w:p>
        </w:tc>
      </w:tr>
      <w:tr w:rsidR="00776AC7" w:rsidRPr="00776424" w:rsidTr="00776AC7">
        <w:trPr>
          <w:cantSplit/>
          <w:jc w:val="center"/>
        </w:trPr>
        <w:tc>
          <w:tcPr>
            <w:tcW w:w="458" w:type="pct"/>
          </w:tcPr>
          <w:p w:rsidR="00776AC7" w:rsidRPr="00331951" w:rsidRDefault="00776AC7" w:rsidP="00C47F9F">
            <w:pPr>
              <w:pStyle w:val="TableText"/>
              <w:rPr>
                <w:vertAlign w:val="subscript"/>
                <w:lang w:eastAsia="ja-JP"/>
              </w:rPr>
            </w:pPr>
            <w:r w:rsidRPr="00776424">
              <w:rPr>
                <w:lang w:eastAsia="ja-JP"/>
              </w:rPr>
              <w:t>t</w:t>
            </w:r>
            <w:r w:rsidR="00C942C5">
              <w:rPr>
                <w:vertAlign w:val="subscript"/>
                <w:lang w:eastAsia="ja-JP"/>
              </w:rPr>
              <w:t>FB</w:t>
            </w:r>
            <w:r w:rsidRPr="00331951">
              <w:rPr>
                <w:vertAlign w:val="subscript"/>
                <w:lang w:eastAsia="ja-JP"/>
              </w:rPr>
              <w:t>LL</w:t>
            </w:r>
          </w:p>
        </w:tc>
        <w:tc>
          <w:tcPr>
            <w:tcW w:w="1286" w:type="pct"/>
          </w:tcPr>
          <w:p w:rsidR="00776AC7" w:rsidRPr="00776424" w:rsidRDefault="00776AC7" w:rsidP="00C47F9F">
            <w:pPr>
              <w:pStyle w:val="TableText"/>
            </w:pPr>
            <w:r w:rsidRPr="00776424">
              <w:rPr>
                <w:rFonts w:hint="eastAsia"/>
              </w:rPr>
              <w:t>下降时间</w:t>
            </w:r>
          </w:p>
        </w:tc>
        <w:tc>
          <w:tcPr>
            <w:tcW w:w="758" w:type="pct"/>
          </w:tcPr>
          <w:p w:rsidR="00776AC7" w:rsidRPr="00776424" w:rsidRDefault="00776AC7" w:rsidP="00C47F9F">
            <w:pPr>
              <w:pStyle w:val="TableText"/>
              <w:rPr>
                <w:lang w:eastAsia="ja-JP"/>
              </w:rPr>
            </w:pPr>
            <w:r w:rsidRPr="00776424">
              <w:rPr>
                <w:lang w:eastAsia="ja-JP"/>
              </w:rPr>
              <w:t>90% - 10%</w:t>
            </w:r>
          </w:p>
        </w:tc>
        <w:tc>
          <w:tcPr>
            <w:tcW w:w="456" w:type="pct"/>
          </w:tcPr>
          <w:p w:rsidR="00776AC7" w:rsidRPr="00776424" w:rsidRDefault="00776AC7" w:rsidP="00C47F9F">
            <w:pPr>
              <w:pStyle w:val="TableText"/>
              <w:rPr>
                <w:lang w:eastAsia="ja-JP"/>
              </w:rPr>
            </w:pPr>
          </w:p>
        </w:tc>
        <w:tc>
          <w:tcPr>
            <w:tcW w:w="453" w:type="pct"/>
          </w:tcPr>
          <w:p w:rsidR="00776AC7" w:rsidRPr="00776424" w:rsidRDefault="00776AC7" w:rsidP="00C47F9F">
            <w:pPr>
              <w:pStyle w:val="TableText"/>
              <w:rPr>
                <w:lang w:eastAsia="ja-JP"/>
              </w:rPr>
            </w:pPr>
            <w:r w:rsidRPr="00776424">
              <w:rPr>
                <w:lang w:eastAsia="ja-JP"/>
              </w:rPr>
              <w:t>1</w:t>
            </w:r>
          </w:p>
        </w:tc>
        <w:tc>
          <w:tcPr>
            <w:tcW w:w="454" w:type="pct"/>
          </w:tcPr>
          <w:p w:rsidR="00776AC7" w:rsidRPr="00776424" w:rsidRDefault="00776AC7" w:rsidP="00C47F9F">
            <w:pPr>
              <w:pStyle w:val="TableText"/>
              <w:rPr>
                <w:lang w:eastAsia="ja-JP"/>
              </w:rPr>
            </w:pPr>
            <w:r w:rsidRPr="00776424">
              <w:rPr>
                <w:lang w:eastAsia="ja-JP"/>
              </w:rPr>
              <w:t>3.6</w:t>
            </w:r>
          </w:p>
        </w:tc>
        <w:tc>
          <w:tcPr>
            <w:tcW w:w="529" w:type="pct"/>
          </w:tcPr>
          <w:p w:rsidR="00776AC7" w:rsidRPr="00776424" w:rsidRDefault="00776AC7" w:rsidP="00C47F9F">
            <w:pPr>
              <w:pStyle w:val="TableText"/>
              <w:rPr>
                <w:lang w:eastAsia="ja-JP"/>
              </w:rPr>
            </w:pPr>
            <w:r w:rsidRPr="00776424">
              <w:rPr>
                <w:lang w:eastAsia="ja-JP"/>
              </w:rPr>
              <w:t>µs</w:t>
            </w:r>
          </w:p>
        </w:tc>
        <w:tc>
          <w:tcPr>
            <w:tcW w:w="606" w:type="pct"/>
          </w:tcPr>
          <w:p w:rsidR="00776AC7" w:rsidRPr="00776424" w:rsidRDefault="00776AC7" w:rsidP="00C47F9F">
            <w:pPr>
              <w:pStyle w:val="TableText"/>
              <w:rPr>
                <w:lang w:eastAsia="ja-JP"/>
              </w:rPr>
            </w:pPr>
          </w:p>
        </w:tc>
      </w:tr>
      <w:tr w:rsidR="00776AC7" w:rsidRPr="00776424" w:rsidTr="00776AC7">
        <w:trPr>
          <w:cantSplit/>
          <w:jc w:val="center"/>
        </w:trPr>
        <w:tc>
          <w:tcPr>
            <w:tcW w:w="458" w:type="pct"/>
          </w:tcPr>
          <w:p w:rsidR="00776AC7" w:rsidRPr="00776424" w:rsidRDefault="00776AC7" w:rsidP="00C47F9F">
            <w:pPr>
              <w:pStyle w:val="TableText"/>
            </w:pPr>
            <w:r w:rsidRPr="00776424">
              <w:t>UI</w:t>
            </w:r>
          </w:p>
        </w:tc>
        <w:tc>
          <w:tcPr>
            <w:tcW w:w="1286" w:type="pct"/>
          </w:tcPr>
          <w:p w:rsidR="00776AC7" w:rsidRPr="00331951" w:rsidRDefault="00C942C5" w:rsidP="00C47F9F">
            <w:pPr>
              <w:pStyle w:val="TableText"/>
              <w:rPr>
                <w:rFonts w:cs="Times New Roman"/>
                <w:szCs w:val="24"/>
              </w:rPr>
            </w:pPr>
            <w:r>
              <w:rPr>
                <w:rFonts w:cs="Times New Roman"/>
                <w:szCs w:val="24"/>
              </w:rPr>
              <w:t>FB</w:t>
            </w:r>
            <w:r w:rsidR="00776AC7" w:rsidRPr="005C05BA">
              <w:rPr>
                <w:rFonts w:hint="eastAsia"/>
              </w:rPr>
              <w:t>物理层通信单位间隔</w:t>
            </w:r>
          </w:p>
        </w:tc>
        <w:tc>
          <w:tcPr>
            <w:tcW w:w="758" w:type="pct"/>
          </w:tcPr>
          <w:p w:rsidR="00776AC7" w:rsidRPr="00331951" w:rsidRDefault="00776AC7" w:rsidP="00C47F9F">
            <w:pPr>
              <w:pStyle w:val="TableText"/>
              <w:rPr>
                <w:rFonts w:cs="Times New Roman"/>
                <w:szCs w:val="24"/>
              </w:rPr>
            </w:pPr>
            <w:r w:rsidRPr="005C05BA">
              <w:rPr>
                <w:rFonts w:hint="eastAsia"/>
              </w:rPr>
              <w:t>假设为</w:t>
            </w:r>
            <w:r w:rsidRPr="00331951">
              <w:rPr>
                <w:rFonts w:cs="Times New Roman"/>
                <w:szCs w:val="24"/>
              </w:rPr>
              <w:t>125 kHz</w:t>
            </w:r>
            <w:r w:rsidRPr="005C05BA">
              <w:rPr>
                <w:rFonts w:hint="eastAsia"/>
              </w:rPr>
              <w:t>时钟</w:t>
            </w:r>
          </w:p>
        </w:tc>
        <w:tc>
          <w:tcPr>
            <w:tcW w:w="456" w:type="pct"/>
          </w:tcPr>
          <w:p w:rsidR="00776AC7" w:rsidRPr="00776424" w:rsidRDefault="00776AC7" w:rsidP="00C47F9F">
            <w:pPr>
              <w:pStyle w:val="TableText"/>
            </w:pPr>
            <w:r w:rsidRPr="00776424">
              <w:t>144</w:t>
            </w:r>
          </w:p>
        </w:tc>
        <w:tc>
          <w:tcPr>
            <w:tcW w:w="453" w:type="pct"/>
          </w:tcPr>
          <w:p w:rsidR="00776AC7" w:rsidRPr="00776424" w:rsidRDefault="00776AC7" w:rsidP="00C47F9F">
            <w:pPr>
              <w:pStyle w:val="TableText"/>
            </w:pPr>
            <w:r w:rsidRPr="00776424">
              <w:t>160</w:t>
            </w:r>
          </w:p>
        </w:tc>
        <w:tc>
          <w:tcPr>
            <w:tcW w:w="454" w:type="pct"/>
          </w:tcPr>
          <w:p w:rsidR="00776AC7" w:rsidRPr="00776424" w:rsidRDefault="00776AC7" w:rsidP="00C47F9F">
            <w:pPr>
              <w:pStyle w:val="TableText"/>
            </w:pPr>
            <w:r w:rsidRPr="00776424">
              <w:t>176</w:t>
            </w:r>
          </w:p>
        </w:tc>
        <w:tc>
          <w:tcPr>
            <w:tcW w:w="529" w:type="pct"/>
          </w:tcPr>
          <w:p w:rsidR="00776AC7" w:rsidRPr="00776424" w:rsidRDefault="00776AC7" w:rsidP="00C47F9F">
            <w:pPr>
              <w:pStyle w:val="TableText"/>
            </w:pPr>
            <w:r w:rsidRPr="00776424">
              <w:rPr>
                <w:lang w:eastAsia="ja-JP"/>
              </w:rPr>
              <w:t>µs</w:t>
            </w:r>
          </w:p>
        </w:tc>
        <w:tc>
          <w:tcPr>
            <w:tcW w:w="606" w:type="pct"/>
          </w:tcPr>
          <w:p w:rsidR="00776AC7" w:rsidRPr="00776424" w:rsidRDefault="00776AC7" w:rsidP="00C47F9F">
            <w:pPr>
              <w:pStyle w:val="TableText"/>
            </w:pPr>
            <w:r w:rsidRPr="00776424">
              <w:t xml:space="preserve">20 * 1/125kHz </w:t>
            </w:r>
            <w:r w:rsidRPr="00776424">
              <w:br/>
              <w:t>± 10%</w:t>
            </w:r>
          </w:p>
        </w:tc>
      </w:tr>
      <w:tr w:rsidR="00776AC7" w:rsidRPr="00776424" w:rsidTr="00776AC7">
        <w:trPr>
          <w:cantSplit/>
          <w:jc w:val="center"/>
        </w:trPr>
        <w:tc>
          <w:tcPr>
            <w:tcW w:w="458" w:type="pct"/>
          </w:tcPr>
          <w:p w:rsidR="00776AC7" w:rsidRPr="00776424" w:rsidRDefault="00776AC7" w:rsidP="00C47F9F">
            <w:pPr>
              <w:pStyle w:val="TableText"/>
            </w:pPr>
            <w:r w:rsidRPr="00776424">
              <w:t>N</w:t>
            </w:r>
            <w:r w:rsidRPr="00331951">
              <w:rPr>
                <w:vertAlign w:val="subscript"/>
              </w:rPr>
              <w:t>RETRY</w:t>
            </w:r>
          </w:p>
        </w:tc>
        <w:tc>
          <w:tcPr>
            <w:tcW w:w="1286" w:type="pct"/>
          </w:tcPr>
          <w:p w:rsidR="00776AC7" w:rsidRPr="00331951" w:rsidRDefault="00776AC7" w:rsidP="00C47F9F">
            <w:pPr>
              <w:pStyle w:val="TableText"/>
              <w:rPr>
                <w:rFonts w:cs="Times New Roman"/>
                <w:szCs w:val="24"/>
              </w:rPr>
            </w:pPr>
            <w:r w:rsidRPr="005C05BA">
              <w:rPr>
                <w:rFonts w:hint="eastAsia"/>
              </w:rPr>
              <w:t>第一次</w:t>
            </w:r>
            <w:r w:rsidRPr="00331951">
              <w:rPr>
                <w:rFonts w:cs="Times New Roman"/>
                <w:szCs w:val="24"/>
              </w:rPr>
              <w:t>ping</w:t>
            </w:r>
            <w:r w:rsidRPr="005C05BA">
              <w:rPr>
                <w:rFonts w:hint="eastAsia"/>
              </w:rPr>
              <w:t>序列重试次数</w:t>
            </w:r>
          </w:p>
        </w:tc>
        <w:tc>
          <w:tcPr>
            <w:tcW w:w="758" w:type="pct"/>
          </w:tcPr>
          <w:p w:rsidR="00776AC7" w:rsidRPr="00776424" w:rsidRDefault="00776AC7" w:rsidP="00C47F9F">
            <w:pPr>
              <w:pStyle w:val="TableText"/>
            </w:pPr>
            <w:r w:rsidRPr="00776424">
              <w:rPr>
                <w:lang w:eastAsia="ja-JP"/>
              </w:rPr>
              <w:t>R</w:t>
            </w:r>
            <w:r w:rsidRPr="00331951">
              <w:rPr>
                <w:vertAlign w:val="subscript"/>
                <w:lang w:eastAsia="ja-JP"/>
              </w:rPr>
              <w:t>LOAD</w:t>
            </w:r>
            <w:r w:rsidRPr="00776424">
              <w:rPr>
                <w:lang w:eastAsia="ja-JP"/>
              </w:rPr>
              <w:t>=15kΩ</w:t>
            </w:r>
          </w:p>
        </w:tc>
        <w:tc>
          <w:tcPr>
            <w:tcW w:w="456" w:type="pct"/>
          </w:tcPr>
          <w:p w:rsidR="00776AC7" w:rsidRPr="00776424" w:rsidRDefault="00776AC7" w:rsidP="00C47F9F">
            <w:pPr>
              <w:pStyle w:val="TableText"/>
            </w:pPr>
          </w:p>
        </w:tc>
        <w:tc>
          <w:tcPr>
            <w:tcW w:w="453" w:type="pct"/>
          </w:tcPr>
          <w:p w:rsidR="00776AC7" w:rsidRPr="00776424" w:rsidRDefault="00776AC7" w:rsidP="00C47F9F">
            <w:pPr>
              <w:pStyle w:val="TableText"/>
            </w:pPr>
            <w:r w:rsidRPr="00776424">
              <w:t>5</w:t>
            </w:r>
          </w:p>
        </w:tc>
        <w:tc>
          <w:tcPr>
            <w:tcW w:w="454" w:type="pct"/>
          </w:tcPr>
          <w:p w:rsidR="00776AC7" w:rsidRPr="00776424" w:rsidRDefault="00776AC7" w:rsidP="00C47F9F">
            <w:pPr>
              <w:pStyle w:val="TableText"/>
            </w:pPr>
          </w:p>
        </w:tc>
        <w:tc>
          <w:tcPr>
            <w:tcW w:w="529" w:type="pct"/>
          </w:tcPr>
          <w:p w:rsidR="00776AC7" w:rsidRPr="00776424" w:rsidRDefault="00776AC7" w:rsidP="00C47F9F">
            <w:pPr>
              <w:pStyle w:val="TableText"/>
            </w:pPr>
            <w:r w:rsidRPr="00776424">
              <w:t>t</w:t>
            </w:r>
            <w:r w:rsidRPr="00331951">
              <w:rPr>
                <w:vertAlign w:val="subscript"/>
              </w:rPr>
              <w:t>PING</w:t>
            </w:r>
            <w:r w:rsidRPr="00776424">
              <w:t xml:space="preserve"> +t</w:t>
            </w:r>
            <w:r w:rsidRPr="00331951">
              <w:rPr>
                <w:vertAlign w:val="subscript"/>
              </w:rPr>
              <w:t>WAIT_F</w:t>
            </w:r>
          </w:p>
        </w:tc>
        <w:tc>
          <w:tcPr>
            <w:tcW w:w="606" w:type="pct"/>
          </w:tcPr>
          <w:p w:rsidR="00776AC7" w:rsidRPr="00776424" w:rsidRDefault="00776AC7" w:rsidP="00C47F9F">
            <w:pPr>
              <w:pStyle w:val="TableText"/>
            </w:pPr>
          </w:p>
        </w:tc>
      </w:tr>
      <w:tr w:rsidR="00776AC7" w:rsidRPr="00776424" w:rsidTr="00776AC7">
        <w:trPr>
          <w:cantSplit/>
          <w:jc w:val="center"/>
        </w:trPr>
        <w:tc>
          <w:tcPr>
            <w:tcW w:w="458" w:type="pct"/>
          </w:tcPr>
          <w:p w:rsidR="00776AC7" w:rsidRPr="00331951" w:rsidRDefault="00776AC7" w:rsidP="00C47F9F">
            <w:pPr>
              <w:pStyle w:val="TableText"/>
              <w:rPr>
                <w:vertAlign w:val="subscript"/>
              </w:rPr>
            </w:pPr>
            <w:r w:rsidRPr="00776424">
              <w:t>t</w:t>
            </w:r>
            <w:r w:rsidRPr="00331951">
              <w:rPr>
                <w:vertAlign w:val="subscript"/>
              </w:rPr>
              <w:t>B</w:t>
            </w:r>
          </w:p>
        </w:tc>
        <w:tc>
          <w:tcPr>
            <w:tcW w:w="1286" w:type="pct"/>
          </w:tcPr>
          <w:p w:rsidR="00776AC7" w:rsidRPr="00776424" w:rsidRDefault="00776AC7" w:rsidP="00C47F9F">
            <w:pPr>
              <w:pStyle w:val="TableText"/>
            </w:pPr>
            <w:r w:rsidRPr="00776424">
              <w:rPr>
                <w:rFonts w:hint="eastAsia"/>
              </w:rPr>
              <w:t>数据传输比特率</w:t>
            </w:r>
          </w:p>
        </w:tc>
        <w:tc>
          <w:tcPr>
            <w:tcW w:w="758" w:type="pct"/>
          </w:tcPr>
          <w:p w:rsidR="00776AC7" w:rsidRPr="00776424" w:rsidRDefault="00776AC7" w:rsidP="00C47F9F">
            <w:pPr>
              <w:pStyle w:val="TableText"/>
            </w:pPr>
          </w:p>
        </w:tc>
        <w:tc>
          <w:tcPr>
            <w:tcW w:w="456" w:type="pct"/>
          </w:tcPr>
          <w:p w:rsidR="00776AC7" w:rsidRPr="00776424" w:rsidRDefault="00776AC7" w:rsidP="00C47F9F">
            <w:pPr>
              <w:pStyle w:val="TableText"/>
            </w:pPr>
          </w:p>
        </w:tc>
        <w:tc>
          <w:tcPr>
            <w:tcW w:w="453" w:type="pct"/>
          </w:tcPr>
          <w:p w:rsidR="00776AC7" w:rsidRPr="00776424" w:rsidRDefault="00776AC7" w:rsidP="00C47F9F">
            <w:pPr>
              <w:pStyle w:val="TableText"/>
            </w:pPr>
            <w:r w:rsidRPr="00776424">
              <w:t>1</w:t>
            </w:r>
          </w:p>
        </w:tc>
        <w:tc>
          <w:tcPr>
            <w:tcW w:w="454" w:type="pct"/>
          </w:tcPr>
          <w:p w:rsidR="00776AC7" w:rsidRPr="00776424" w:rsidRDefault="00776AC7" w:rsidP="00C47F9F">
            <w:pPr>
              <w:pStyle w:val="TableText"/>
            </w:pPr>
          </w:p>
        </w:tc>
        <w:tc>
          <w:tcPr>
            <w:tcW w:w="529" w:type="pct"/>
          </w:tcPr>
          <w:p w:rsidR="00776AC7" w:rsidRPr="00776424" w:rsidRDefault="00776AC7" w:rsidP="00C47F9F">
            <w:pPr>
              <w:pStyle w:val="TableText"/>
            </w:pPr>
            <w:r w:rsidRPr="00776424">
              <w:t>UI</w:t>
            </w:r>
          </w:p>
        </w:tc>
        <w:tc>
          <w:tcPr>
            <w:tcW w:w="606" w:type="pct"/>
          </w:tcPr>
          <w:p w:rsidR="00776AC7" w:rsidRPr="00776424" w:rsidRDefault="00776AC7" w:rsidP="00C47F9F">
            <w:pPr>
              <w:pStyle w:val="TableText"/>
            </w:pPr>
          </w:p>
        </w:tc>
      </w:tr>
      <w:tr w:rsidR="00776AC7" w:rsidRPr="00776424" w:rsidTr="00776AC7">
        <w:trPr>
          <w:cantSplit/>
          <w:jc w:val="center"/>
        </w:trPr>
        <w:tc>
          <w:tcPr>
            <w:tcW w:w="458" w:type="pct"/>
          </w:tcPr>
          <w:p w:rsidR="00776AC7" w:rsidRPr="00331951" w:rsidRDefault="00776AC7" w:rsidP="00C47F9F">
            <w:pPr>
              <w:pStyle w:val="TableText"/>
              <w:rPr>
                <w:vertAlign w:val="subscript"/>
              </w:rPr>
            </w:pPr>
            <w:r w:rsidRPr="00776424">
              <w:t>t</w:t>
            </w:r>
            <w:r w:rsidRPr="00331951">
              <w:rPr>
                <w:vertAlign w:val="subscript"/>
              </w:rPr>
              <w:t>B/4</w:t>
            </w:r>
          </w:p>
        </w:tc>
        <w:tc>
          <w:tcPr>
            <w:tcW w:w="1286" w:type="pct"/>
          </w:tcPr>
          <w:p w:rsidR="00776AC7" w:rsidRPr="00331951" w:rsidRDefault="00776AC7" w:rsidP="00C47F9F">
            <w:pPr>
              <w:pStyle w:val="TableText"/>
              <w:rPr>
                <w:rFonts w:cs="Times New Roman"/>
                <w:szCs w:val="24"/>
              </w:rPr>
            </w:pPr>
            <w:r w:rsidRPr="00331951">
              <w:rPr>
                <w:rFonts w:cs="Times New Roman"/>
                <w:szCs w:val="24"/>
              </w:rPr>
              <w:t>¼ UI</w:t>
            </w:r>
            <w:r w:rsidRPr="005C05BA">
              <w:rPr>
                <w:rFonts w:hint="eastAsia"/>
              </w:rPr>
              <w:t>同步脉冲</w:t>
            </w:r>
          </w:p>
        </w:tc>
        <w:tc>
          <w:tcPr>
            <w:tcW w:w="758" w:type="pct"/>
          </w:tcPr>
          <w:p w:rsidR="00776AC7" w:rsidRPr="00776424" w:rsidRDefault="00776AC7" w:rsidP="00C47F9F">
            <w:pPr>
              <w:pStyle w:val="TableText"/>
            </w:pPr>
          </w:p>
        </w:tc>
        <w:tc>
          <w:tcPr>
            <w:tcW w:w="456" w:type="pct"/>
          </w:tcPr>
          <w:p w:rsidR="00776AC7" w:rsidRPr="00776424" w:rsidRDefault="00776AC7" w:rsidP="00C47F9F">
            <w:pPr>
              <w:pStyle w:val="TableText"/>
            </w:pPr>
          </w:p>
        </w:tc>
        <w:tc>
          <w:tcPr>
            <w:tcW w:w="453" w:type="pct"/>
          </w:tcPr>
          <w:p w:rsidR="00776AC7" w:rsidRPr="00776424" w:rsidRDefault="00776AC7" w:rsidP="00C47F9F">
            <w:pPr>
              <w:pStyle w:val="TableText"/>
            </w:pPr>
            <w:r w:rsidRPr="00776424">
              <w:t>0.25</w:t>
            </w:r>
          </w:p>
        </w:tc>
        <w:tc>
          <w:tcPr>
            <w:tcW w:w="454" w:type="pct"/>
          </w:tcPr>
          <w:p w:rsidR="00776AC7" w:rsidRPr="00776424" w:rsidRDefault="00776AC7" w:rsidP="00C47F9F">
            <w:pPr>
              <w:pStyle w:val="TableText"/>
            </w:pPr>
          </w:p>
        </w:tc>
        <w:tc>
          <w:tcPr>
            <w:tcW w:w="529" w:type="pct"/>
          </w:tcPr>
          <w:p w:rsidR="00776AC7" w:rsidRPr="00776424" w:rsidRDefault="00776AC7" w:rsidP="00C47F9F">
            <w:pPr>
              <w:pStyle w:val="TableText"/>
            </w:pPr>
            <w:r w:rsidRPr="00776424">
              <w:t>UI</w:t>
            </w:r>
          </w:p>
        </w:tc>
        <w:tc>
          <w:tcPr>
            <w:tcW w:w="606" w:type="pct"/>
          </w:tcPr>
          <w:p w:rsidR="00776AC7" w:rsidRPr="00776424" w:rsidRDefault="00776AC7" w:rsidP="00C47F9F">
            <w:pPr>
              <w:pStyle w:val="TableText"/>
            </w:pPr>
          </w:p>
        </w:tc>
      </w:tr>
      <w:tr w:rsidR="00776AC7" w:rsidRPr="00776424" w:rsidTr="00776AC7">
        <w:trPr>
          <w:cantSplit/>
          <w:jc w:val="center"/>
        </w:trPr>
        <w:tc>
          <w:tcPr>
            <w:tcW w:w="458" w:type="pct"/>
          </w:tcPr>
          <w:p w:rsidR="00776AC7" w:rsidRPr="00331951" w:rsidRDefault="00776AC7" w:rsidP="00C47F9F">
            <w:pPr>
              <w:pStyle w:val="TableText"/>
              <w:rPr>
                <w:vertAlign w:val="subscript"/>
              </w:rPr>
            </w:pPr>
            <w:r w:rsidRPr="00776424">
              <w:t>t</w:t>
            </w:r>
            <w:r w:rsidRPr="00331951">
              <w:rPr>
                <w:vertAlign w:val="subscript"/>
              </w:rPr>
              <w:t>PSLV</w:t>
            </w:r>
          </w:p>
        </w:tc>
        <w:tc>
          <w:tcPr>
            <w:tcW w:w="1286" w:type="pct"/>
          </w:tcPr>
          <w:p w:rsidR="00776AC7" w:rsidRPr="00331951" w:rsidRDefault="00776AC7" w:rsidP="00C47F9F">
            <w:pPr>
              <w:pStyle w:val="TableText"/>
              <w:rPr>
                <w:rFonts w:cs="Times New Roman"/>
                <w:szCs w:val="24"/>
              </w:rPr>
            </w:pPr>
            <w:r>
              <w:rPr>
                <w:rFonts w:hint="eastAsia"/>
              </w:rPr>
              <w:t>充电器</w:t>
            </w:r>
            <w:r w:rsidRPr="00331951">
              <w:rPr>
                <w:rFonts w:cs="Times New Roman" w:hint="eastAsia"/>
                <w:szCs w:val="24"/>
              </w:rPr>
              <w:t>p</w:t>
            </w:r>
            <w:r w:rsidRPr="00331951">
              <w:rPr>
                <w:rFonts w:cs="Times New Roman"/>
                <w:szCs w:val="24"/>
              </w:rPr>
              <w:t>ing</w:t>
            </w:r>
            <w:r w:rsidRPr="005C05BA">
              <w:rPr>
                <w:rFonts w:hint="eastAsia"/>
              </w:rPr>
              <w:t>持续时间</w:t>
            </w:r>
          </w:p>
        </w:tc>
        <w:tc>
          <w:tcPr>
            <w:tcW w:w="758" w:type="pct"/>
          </w:tcPr>
          <w:p w:rsidR="00776AC7" w:rsidRPr="00776424" w:rsidRDefault="00776AC7" w:rsidP="00C47F9F">
            <w:pPr>
              <w:pStyle w:val="TableText"/>
            </w:pPr>
          </w:p>
        </w:tc>
        <w:tc>
          <w:tcPr>
            <w:tcW w:w="456" w:type="pct"/>
          </w:tcPr>
          <w:p w:rsidR="00776AC7" w:rsidRPr="00776424" w:rsidRDefault="00776AC7" w:rsidP="00C47F9F">
            <w:pPr>
              <w:pStyle w:val="TableText"/>
            </w:pPr>
          </w:p>
        </w:tc>
        <w:tc>
          <w:tcPr>
            <w:tcW w:w="453" w:type="pct"/>
          </w:tcPr>
          <w:p w:rsidR="00776AC7" w:rsidRPr="00776424" w:rsidRDefault="00776AC7" w:rsidP="00C47F9F">
            <w:pPr>
              <w:pStyle w:val="TableText"/>
            </w:pPr>
            <w:r w:rsidRPr="00776424">
              <w:t>16</w:t>
            </w:r>
          </w:p>
        </w:tc>
        <w:tc>
          <w:tcPr>
            <w:tcW w:w="454" w:type="pct"/>
          </w:tcPr>
          <w:p w:rsidR="00776AC7" w:rsidRPr="00776424" w:rsidRDefault="00776AC7" w:rsidP="00C47F9F">
            <w:pPr>
              <w:pStyle w:val="TableText"/>
            </w:pPr>
          </w:p>
        </w:tc>
        <w:tc>
          <w:tcPr>
            <w:tcW w:w="529" w:type="pct"/>
          </w:tcPr>
          <w:p w:rsidR="00776AC7" w:rsidRPr="00776424" w:rsidRDefault="00776AC7" w:rsidP="00C47F9F">
            <w:pPr>
              <w:pStyle w:val="TableText"/>
            </w:pPr>
            <w:r w:rsidRPr="00776424">
              <w:t>UI</w:t>
            </w:r>
          </w:p>
        </w:tc>
        <w:tc>
          <w:tcPr>
            <w:tcW w:w="606" w:type="pct"/>
          </w:tcPr>
          <w:p w:rsidR="00776AC7" w:rsidRPr="00776424" w:rsidRDefault="00776AC7" w:rsidP="00C47F9F">
            <w:pPr>
              <w:pStyle w:val="TableText"/>
            </w:pPr>
          </w:p>
        </w:tc>
      </w:tr>
      <w:tr w:rsidR="00776AC7" w:rsidRPr="00776424" w:rsidTr="00776AC7">
        <w:trPr>
          <w:cantSplit/>
          <w:jc w:val="center"/>
        </w:trPr>
        <w:tc>
          <w:tcPr>
            <w:tcW w:w="458" w:type="pct"/>
          </w:tcPr>
          <w:p w:rsidR="00776AC7" w:rsidRPr="00331951" w:rsidRDefault="00776AC7" w:rsidP="00C47F9F">
            <w:pPr>
              <w:pStyle w:val="TableText"/>
              <w:rPr>
                <w:vertAlign w:val="subscript"/>
              </w:rPr>
            </w:pPr>
            <w:r w:rsidRPr="00776424">
              <w:t>t</w:t>
            </w:r>
            <w:r w:rsidRPr="00331951">
              <w:rPr>
                <w:vertAlign w:val="subscript"/>
              </w:rPr>
              <w:t>PMST</w:t>
            </w:r>
          </w:p>
        </w:tc>
        <w:tc>
          <w:tcPr>
            <w:tcW w:w="1286" w:type="pct"/>
          </w:tcPr>
          <w:p w:rsidR="00776AC7" w:rsidRPr="00331951" w:rsidRDefault="00776AC7" w:rsidP="00C47F9F">
            <w:pPr>
              <w:pStyle w:val="TableText"/>
              <w:rPr>
                <w:rFonts w:cs="Times New Roman"/>
                <w:szCs w:val="24"/>
              </w:rPr>
            </w:pPr>
            <w:r>
              <w:rPr>
                <w:rFonts w:hint="eastAsia"/>
              </w:rPr>
              <w:t>终端</w:t>
            </w:r>
            <w:r w:rsidRPr="00331951">
              <w:rPr>
                <w:rFonts w:cs="Times New Roman" w:hint="eastAsia"/>
                <w:szCs w:val="24"/>
              </w:rPr>
              <w:t>p</w:t>
            </w:r>
            <w:r w:rsidRPr="00331951">
              <w:rPr>
                <w:rFonts w:cs="Times New Roman"/>
                <w:szCs w:val="24"/>
              </w:rPr>
              <w:t>ing</w:t>
            </w:r>
            <w:r w:rsidRPr="005C05BA">
              <w:rPr>
                <w:rFonts w:hint="eastAsia"/>
              </w:rPr>
              <w:t>持续时间</w:t>
            </w:r>
          </w:p>
        </w:tc>
        <w:tc>
          <w:tcPr>
            <w:tcW w:w="758" w:type="pct"/>
          </w:tcPr>
          <w:p w:rsidR="00776AC7" w:rsidRPr="00776424" w:rsidRDefault="00776AC7" w:rsidP="00C47F9F">
            <w:pPr>
              <w:pStyle w:val="TableText"/>
            </w:pPr>
          </w:p>
        </w:tc>
        <w:tc>
          <w:tcPr>
            <w:tcW w:w="456" w:type="pct"/>
          </w:tcPr>
          <w:p w:rsidR="00776AC7" w:rsidRPr="00776424" w:rsidRDefault="00776AC7" w:rsidP="00C47F9F">
            <w:pPr>
              <w:pStyle w:val="TableText"/>
            </w:pPr>
          </w:p>
        </w:tc>
        <w:tc>
          <w:tcPr>
            <w:tcW w:w="453" w:type="pct"/>
          </w:tcPr>
          <w:p w:rsidR="00776AC7" w:rsidRPr="00776424" w:rsidRDefault="00776AC7" w:rsidP="00C47F9F">
            <w:pPr>
              <w:pStyle w:val="TableText"/>
            </w:pPr>
            <w:r w:rsidRPr="00776424">
              <w:t>16</w:t>
            </w:r>
          </w:p>
        </w:tc>
        <w:tc>
          <w:tcPr>
            <w:tcW w:w="454" w:type="pct"/>
          </w:tcPr>
          <w:p w:rsidR="00776AC7" w:rsidRPr="00776424" w:rsidRDefault="00776AC7" w:rsidP="00C47F9F">
            <w:pPr>
              <w:pStyle w:val="TableText"/>
            </w:pPr>
          </w:p>
        </w:tc>
        <w:tc>
          <w:tcPr>
            <w:tcW w:w="529" w:type="pct"/>
          </w:tcPr>
          <w:p w:rsidR="00776AC7" w:rsidRPr="00776424" w:rsidRDefault="00776AC7" w:rsidP="00C47F9F">
            <w:pPr>
              <w:pStyle w:val="TableText"/>
            </w:pPr>
            <w:r w:rsidRPr="00776424">
              <w:t>UI</w:t>
            </w:r>
          </w:p>
        </w:tc>
        <w:tc>
          <w:tcPr>
            <w:tcW w:w="606" w:type="pct"/>
          </w:tcPr>
          <w:p w:rsidR="00776AC7" w:rsidRPr="00776424" w:rsidRDefault="00776AC7" w:rsidP="00C47F9F">
            <w:pPr>
              <w:pStyle w:val="TableText"/>
            </w:pPr>
          </w:p>
        </w:tc>
      </w:tr>
      <w:tr w:rsidR="00776AC7" w:rsidRPr="00776424" w:rsidTr="00776AC7">
        <w:trPr>
          <w:cantSplit/>
          <w:jc w:val="center"/>
        </w:trPr>
        <w:tc>
          <w:tcPr>
            <w:tcW w:w="458" w:type="pct"/>
          </w:tcPr>
          <w:p w:rsidR="00776AC7" w:rsidRPr="00331951" w:rsidRDefault="00776AC7" w:rsidP="00C47F9F">
            <w:pPr>
              <w:pStyle w:val="TableText"/>
              <w:rPr>
                <w:vertAlign w:val="subscript"/>
              </w:rPr>
            </w:pPr>
            <w:r w:rsidRPr="00776424">
              <w:t>t</w:t>
            </w:r>
            <w:r w:rsidRPr="00331951">
              <w:rPr>
                <w:vertAlign w:val="subscript"/>
              </w:rPr>
              <w:t>MREQ</w:t>
            </w:r>
          </w:p>
        </w:tc>
        <w:tc>
          <w:tcPr>
            <w:tcW w:w="1286" w:type="pct"/>
          </w:tcPr>
          <w:p w:rsidR="00776AC7" w:rsidRPr="00331951" w:rsidRDefault="00776AC7" w:rsidP="00C47F9F">
            <w:pPr>
              <w:pStyle w:val="TableText"/>
              <w:rPr>
                <w:rFonts w:cs="Times New Roman"/>
                <w:szCs w:val="24"/>
              </w:rPr>
            </w:pPr>
            <w:r>
              <w:rPr>
                <w:rFonts w:hint="eastAsia"/>
              </w:rPr>
              <w:t>充电器</w:t>
            </w:r>
            <w:r w:rsidRPr="00331951">
              <w:rPr>
                <w:rFonts w:cs="Times New Roman"/>
                <w:szCs w:val="24"/>
              </w:rPr>
              <w:t>ping</w:t>
            </w:r>
            <w:r w:rsidRPr="005C05BA">
              <w:rPr>
                <w:rFonts w:hint="eastAsia"/>
              </w:rPr>
              <w:t>结束后</w:t>
            </w:r>
            <w:r>
              <w:rPr>
                <w:rFonts w:hint="eastAsia"/>
              </w:rPr>
              <w:t>终端</w:t>
            </w:r>
            <w:r w:rsidRPr="005C05BA">
              <w:rPr>
                <w:rFonts w:hint="eastAsia"/>
              </w:rPr>
              <w:t>请求窗口持续时间</w:t>
            </w:r>
          </w:p>
        </w:tc>
        <w:tc>
          <w:tcPr>
            <w:tcW w:w="758" w:type="pct"/>
          </w:tcPr>
          <w:p w:rsidR="00776AC7" w:rsidRPr="00776424" w:rsidRDefault="00776AC7" w:rsidP="00C47F9F">
            <w:pPr>
              <w:pStyle w:val="TableText"/>
            </w:pPr>
          </w:p>
        </w:tc>
        <w:tc>
          <w:tcPr>
            <w:tcW w:w="456" w:type="pct"/>
          </w:tcPr>
          <w:p w:rsidR="00776AC7" w:rsidRPr="00776424" w:rsidRDefault="00776AC7" w:rsidP="00C47F9F">
            <w:pPr>
              <w:pStyle w:val="TableText"/>
            </w:pPr>
            <w:r w:rsidRPr="00776424">
              <w:t>1</w:t>
            </w:r>
          </w:p>
        </w:tc>
        <w:tc>
          <w:tcPr>
            <w:tcW w:w="453" w:type="pct"/>
          </w:tcPr>
          <w:p w:rsidR="00776AC7" w:rsidRPr="00776424" w:rsidRDefault="00776AC7" w:rsidP="00C47F9F">
            <w:pPr>
              <w:pStyle w:val="TableText"/>
            </w:pPr>
          </w:p>
        </w:tc>
        <w:tc>
          <w:tcPr>
            <w:tcW w:w="454" w:type="pct"/>
          </w:tcPr>
          <w:p w:rsidR="00776AC7" w:rsidRPr="00776424" w:rsidRDefault="00776AC7" w:rsidP="00C47F9F">
            <w:pPr>
              <w:pStyle w:val="TableText"/>
            </w:pPr>
            <w:r w:rsidRPr="00776424">
              <w:t>2</w:t>
            </w:r>
          </w:p>
        </w:tc>
        <w:tc>
          <w:tcPr>
            <w:tcW w:w="529" w:type="pct"/>
          </w:tcPr>
          <w:p w:rsidR="00776AC7" w:rsidRPr="00776424" w:rsidRDefault="00776AC7" w:rsidP="00C47F9F">
            <w:pPr>
              <w:pStyle w:val="TableText"/>
            </w:pPr>
            <w:r w:rsidRPr="00776424">
              <w:t>UI</w:t>
            </w:r>
          </w:p>
        </w:tc>
        <w:tc>
          <w:tcPr>
            <w:tcW w:w="606" w:type="pct"/>
          </w:tcPr>
          <w:p w:rsidR="00776AC7" w:rsidRPr="00776424" w:rsidRDefault="00776AC7" w:rsidP="00C47F9F">
            <w:pPr>
              <w:pStyle w:val="TableText"/>
            </w:pPr>
          </w:p>
        </w:tc>
      </w:tr>
      <w:tr w:rsidR="00776AC7" w:rsidRPr="00776424" w:rsidTr="00776AC7">
        <w:trPr>
          <w:cantSplit/>
          <w:jc w:val="center"/>
        </w:trPr>
        <w:tc>
          <w:tcPr>
            <w:tcW w:w="458" w:type="pct"/>
          </w:tcPr>
          <w:p w:rsidR="00776AC7" w:rsidRPr="00776424" w:rsidRDefault="00776AC7" w:rsidP="00C47F9F">
            <w:pPr>
              <w:pStyle w:val="TableText"/>
            </w:pPr>
            <w:r w:rsidRPr="00776424">
              <w:t>t</w:t>
            </w:r>
            <w:r w:rsidRPr="00331951">
              <w:rPr>
                <w:vertAlign w:val="subscript"/>
              </w:rPr>
              <w:t>SREQ</w:t>
            </w:r>
          </w:p>
        </w:tc>
        <w:tc>
          <w:tcPr>
            <w:tcW w:w="1286" w:type="pct"/>
          </w:tcPr>
          <w:p w:rsidR="00776AC7" w:rsidRPr="00331951" w:rsidRDefault="00776AC7" w:rsidP="00C47F9F">
            <w:pPr>
              <w:pStyle w:val="TableText"/>
              <w:rPr>
                <w:rFonts w:cs="Times New Roman"/>
                <w:szCs w:val="24"/>
              </w:rPr>
            </w:pPr>
            <w:r>
              <w:rPr>
                <w:rFonts w:hint="eastAsia"/>
              </w:rPr>
              <w:t>充电器</w:t>
            </w:r>
            <w:r w:rsidRPr="00331951">
              <w:rPr>
                <w:rFonts w:cs="Times New Roman"/>
                <w:szCs w:val="24"/>
              </w:rPr>
              <w:t>ping</w:t>
            </w:r>
            <w:r w:rsidRPr="005C05BA">
              <w:rPr>
                <w:rFonts w:hint="eastAsia"/>
              </w:rPr>
              <w:t>结束后</w:t>
            </w:r>
            <w:r>
              <w:rPr>
                <w:rFonts w:hint="eastAsia"/>
              </w:rPr>
              <w:t>充电器</w:t>
            </w:r>
            <w:r w:rsidRPr="005C05BA">
              <w:rPr>
                <w:rFonts w:hint="eastAsia"/>
              </w:rPr>
              <w:t>请求窗口持续时间</w:t>
            </w:r>
          </w:p>
        </w:tc>
        <w:tc>
          <w:tcPr>
            <w:tcW w:w="758" w:type="pct"/>
          </w:tcPr>
          <w:p w:rsidR="00776AC7" w:rsidRPr="00776424" w:rsidRDefault="00776AC7" w:rsidP="00C47F9F">
            <w:pPr>
              <w:pStyle w:val="TableText"/>
            </w:pPr>
          </w:p>
        </w:tc>
        <w:tc>
          <w:tcPr>
            <w:tcW w:w="456" w:type="pct"/>
          </w:tcPr>
          <w:p w:rsidR="00776AC7" w:rsidRPr="00776424" w:rsidRDefault="00776AC7" w:rsidP="00C47F9F">
            <w:pPr>
              <w:pStyle w:val="TableText"/>
            </w:pPr>
            <w:r w:rsidRPr="00776424">
              <w:t>3</w:t>
            </w:r>
          </w:p>
        </w:tc>
        <w:tc>
          <w:tcPr>
            <w:tcW w:w="453" w:type="pct"/>
          </w:tcPr>
          <w:p w:rsidR="00776AC7" w:rsidRPr="00776424" w:rsidRDefault="00776AC7" w:rsidP="00C47F9F">
            <w:pPr>
              <w:pStyle w:val="TableText"/>
            </w:pPr>
          </w:p>
        </w:tc>
        <w:tc>
          <w:tcPr>
            <w:tcW w:w="454" w:type="pct"/>
          </w:tcPr>
          <w:p w:rsidR="00776AC7" w:rsidRPr="00776424" w:rsidRDefault="00776AC7" w:rsidP="00C47F9F">
            <w:pPr>
              <w:pStyle w:val="TableText"/>
            </w:pPr>
            <w:r w:rsidRPr="00776424">
              <w:t>5</w:t>
            </w:r>
          </w:p>
        </w:tc>
        <w:tc>
          <w:tcPr>
            <w:tcW w:w="529" w:type="pct"/>
          </w:tcPr>
          <w:p w:rsidR="00776AC7" w:rsidRPr="00776424" w:rsidRDefault="00776AC7" w:rsidP="00C47F9F">
            <w:pPr>
              <w:pStyle w:val="TableText"/>
            </w:pPr>
            <w:r w:rsidRPr="00776424">
              <w:t>UI</w:t>
            </w:r>
          </w:p>
        </w:tc>
        <w:tc>
          <w:tcPr>
            <w:tcW w:w="606" w:type="pct"/>
          </w:tcPr>
          <w:p w:rsidR="00776AC7" w:rsidRPr="00776424" w:rsidRDefault="00776AC7" w:rsidP="00C47F9F">
            <w:pPr>
              <w:pStyle w:val="TableText"/>
            </w:pPr>
          </w:p>
        </w:tc>
      </w:tr>
      <w:tr w:rsidR="00776AC7" w:rsidRPr="00776424" w:rsidTr="00776AC7">
        <w:trPr>
          <w:cantSplit/>
          <w:jc w:val="center"/>
        </w:trPr>
        <w:tc>
          <w:tcPr>
            <w:tcW w:w="458" w:type="pct"/>
          </w:tcPr>
          <w:p w:rsidR="00776AC7" w:rsidRPr="00331951" w:rsidRDefault="00776AC7" w:rsidP="00C47F9F">
            <w:pPr>
              <w:pStyle w:val="TableText"/>
              <w:rPr>
                <w:vertAlign w:val="subscript"/>
              </w:rPr>
            </w:pPr>
            <w:r w:rsidRPr="00776424">
              <w:t>t</w:t>
            </w:r>
            <w:r w:rsidRPr="00331951">
              <w:rPr>
                <w:vertAlign w:val="subscript"/>
              </w:rPr>
              <w:t>WAIT_F</w:t>
            </w:r>
          </w:p>
        </w:tc>
        <w:tc>
          <w:tcPr>
            <w:tcW w:w="1286" w:type="pct"/>
          </w:tcPr>
          <w:p w:rsidR="00776AC7" w:rsidRPr="00331951" w:rsidRDefault="00776AC7" w:rsidP="00C47F9F">
            <w:pPr>
              <w:pStyle w:val="TableText"/>
              <w:rPr>
                <w:rFonts w:cs="Times New Roman"/>
                <w:szCs w:val="24"/>
              </w:rPr>
            </w:pPr>
            <w:r w:rsidRPr="005C05BA">
              <w:rPr>
                <w:rFonts w:hint="eastAsia"/>
              </w:rPr>
              <w:t>宣告</w:t>
            </w:r>
            <w:r w:rsidRPr="00776424">
              <w:rPr>
                <w:rFonts w:hint="eastAsia"/>
              </w:rPr>
              <w:t>失败前</w:t>
            </w:r>
            <w:r w:rsidRPr="005C05BA">
              <w:rPr>
                <w:rFonts w:hint="eastAsia"/>
              </w:rPr>
              <w:t>等待时间</w:t>
            </w:r>
          </w:p>
        </w:tc>
        <w:tc>
          <w:tcPr>
            <w:tcW w:w="758" w:type="pct"/>
          </w:tcPr>
          <w:p w:rsidR="00776AC7" w:rsidRPr="00776424" w:rsidRDefault="00776AC7" w:rsidP="00C47F9F">
            <w:pPr>
              <w:pStyle w:val="TableText"/>
            </w:pPr>
          </w:p>
        </w:tc>
        <w:tc>
          <w:tcPr>
            <w:tcW w:w="456" w:type="pct"/>
          </w:tcPr>
          <w:p w:rsidR="00776AC7" w:rsidRPr="00776424" w:rsidRDefault="00776AC7" w:rsidP="00C47F9F">
            <w:pPr>
              <w:pStyle w:val="TableText"/>
            </w:pPr>
            <w:r w:rsidRPr="00776424">
              <w:t>5</w:t>
            </w:r>
          </w:p>
        </w:tc>
        <w:tc>
          <w:tcPr>
            <w:tcW w:w="453" w:type="pct"/>
          </w:tcPr>
          <w:p w:rsidR="00776AC7" w:rsidRPr="00776424" w:rsidRDefault="00776AC7" w:rsidP="00C47F9F">
            <w:pPr>
              <w:pStyle w:val="TableText"/>
            </w:pPr>
          </w:p>
        </w:tc>
        <w:tc>
          <w:tcPr>
            <w:tcW w:w="454" w:type="pct"/>
          </w:tcPr>
          <w:p w:rsidR="00776AC7" w:rsidRPr="00776424" w:rsidRDefault="00776AC7" w:rsidP="00C47F9F">
            <w:pPr>
              <w:pStyle w:val="TableText"/>
            </w:pPr>
          </w:p>
        </w:tc>
        <w:tc>
          <w:tcPr>
            <w:tcW w:w="529" w:type="pct"/>
          </w:tcPr>
          <w:p w:rsidR="00776AC7" w:rsidRPr="00776424" w:rsidRDefault="00776AC7" w:rsidP="00C47F9F">
            <w:pPr>
              <w:pStyle w:val="TableText"/>
            </w:pPr>
            <w:r w:rsidRPr="00776424">
              <w:t>UI</w:t>
            </w:r>
          </w:p>
        </w:tc>
        <w:tc>
          <w:tcPr>
            <w:tcW w:w="606" w:type="pct"/>
          </w:tcPr>
          <w:p w:rsidR="00776AC7" w:rsidRPr="00776424" w:rsidRDefault="00776AC7" w:rsidP="00C47F9F">
            <w:pPr>
              <w:pStyle w:val="TableText"/>
            </w:pPr>
          </w:p>
        </w:tc>
      </w:tr>
      <w:tr w:rsidR="00776AC7" w:rsidRPr="00776424" w:rsidTr="00776AC7">
        <w:trPr>
          <w:cantSplit/>
          <w:jc w:val="center"/>
        </w:trPr>
        <w:tc>
          <w:tcPr>
            <w:tcW w:w="458" w:type="pct"/>
          </w:tcPr>
          <w:p w:rsidR="00776AC7" w:rsidRPr="00331951" w:rsidRDefault="00776AC7" w:rsidP="00C47F9F">
            <w:pPr>
              <w:pStyle w:val="TableText"/>
              <w:rPr>
                <w:vertAlign w:val="subscript"/>
              </w:rPr>
            </w:pPr>
            <w:r w:rsidRPr="00776424">
              <w:t>t</w:t>
            </w:r>
            <w:r w:rsidRPr="00331951">
              <w:rPr>
                <w:vertAlign w:val="subscript"/>
              </w:rPr>
              <w:t>WAIT</w:t>
            </w:r>
          </w:p>
        </w:tc>
        <w:tc>
          <w:tcPr>
            <w:tcW w:w="1286" w:type="pct"/>
          </w:tcPr>
          <w:p w:rsidR="00776AC7" w:rsidRPr="00331951" w:rsidRDefault="00776AC7" w:rsidP="00C47F9F">
            <w:pPr>
              <w:pStyle w:val="TableText"/>
              <w:rPr>
                <w:rFonts w:cs="Times New Roman"/>
                <w:szCs w:val="24"/>
              </w:rPr>
            </w:pPr>
            <w:r w:rsidRPr="00776424">
              <w:rPr>
                <w:rFonts w:hint="eastAsia"/>
              </w:rPr>
              <w:t>事务间隔时间</w:t>
            </w:r>
          </w:p>
        </w:tc>
        <w:tc>
          <w:tcPr>
            <w:tcW w:w="758" w:type="pct"/>
          </w:tcPr>
          <w:p w:rsidR="00776AC7" w:rsidRPr="00776424" w:rsidRDefault="00776AC7" w:rsidP="00C47F9F">
            <w:pPr>
              <w:pStyle w:val="TableText"/>
            </w:pPr>
          </w:p>
        </w:tc>
        <w:tc>
          <w:tcPr>
            <w:tcW w:w="456" w:type="pct"/>
          </w:tcPr>
          <w:p w:rsidR="00776AC7" w:rsidRPr="00776424" w:rsidRDefault="00776AC7" w:rsidP="00C47F9F">
            <w:pPr>
              <w:pStyle w:val="TableText"/>
            </w:pPr>
            <w:r w:rsidRPr="00776424">
              <w:t>1</w:t>
            </w:r>
          </w:p>
        </w:tc>
        <w:tc>
          <w:tcPr>
            <w:tcW w:w="453" w:type="pct"/>
          </w:tcPr>
          <w:p w:rsidR="00776AC7" w:rsidRPr="00776424" w:rsidRDefault="00776AC7" w:rsidP="00C47F9F">
            <w:pPr>
              <w:pStyle w:val="TableText"/>
            </w:pPr>
          </w:p>
        </w:tc>
        <w:tc>
          <w:tcPr>
            <w:tcW w:w="454" w:type="pct"/>
          </w:tcPr>
          <w:p w:rsidR="00776AC7" w:rsidRPr="00776424" w:rsidRDefault="00776AC7" w:rsidP="00C47F9F">
            <w:pPr>
              <w:pStyle w:val="TableText"/>
            </w:pPr>
            <w:r w:rsidRPr="00776424">
              <w:t>5</w:t>
            </w:r>
          </w:p>
        </w:tc>
        <w:tc>
          <w:tcPr>
            <w:tcW w:w="529" w:type="pct"/>
          </w:tcPr>
          <w:p w:rsidR="00776AC7" w:rsidRPr="00776424" w:rsidRDefault="00776AC7" w:rsidP="00C47F9F">
            <w:pPr>
              <w:pStyle w:val="TableText"/>
            </w:pPr>
            <w:r w:rsidRPr="00776424">
              <w:t>UI</w:t>
            </w:r>
          </w:p>
        </w:tc>
        <w:tc>
          <w:tcPr>
            <w:tcW w:w="606" w:type="pct"/>
          </w:tcPr>
          <w:p w:rsidR="00776AC7" w:rsidRPr="00776424" w:rsidRDefault="00776AC7" w:rsidP="00C47F9F">
            <w:pPr>
              <w:pStyle w:val="TableText"/>
            </w:pPr>
          </w:p>
        </w:tc>
      </w:tr>
      <w:tr w:rsidR="00776AC7" w:rsidRPr="00776424" w:rsidTr="00776AC7">
        <w:trPr>
          <w:cantSplit/>
          <w:jc w:val="center"/>
        </w:trPr>
        <w:tc>
          <w:tcPr>
            <w:tcW w:w="458" w:type="pct"/>
          </w:tcPr>
          <w:p w:rsidR="00776AC7" w:rsidRPr="00776424" w:rsidRDefault="00776AC7" w:rsidP="00C47F9F">
            <w:pPr>
              <w:pStyle w:val="TableText"/>
            </w:pPr>
            <w:r w:rsidRPr="00776424">
              <w:lastRenderedPageBreak/>
              <w:t>t</w:t>
            </w:r>
            <w:r w:rsidRPr="00331951">
              <w:rPr>
                <w:vertAlign w:val="subscript"/>
              </w:rPr>
              <w:t>FC_LOW</w:t>
            </w:r>
          </w:p>
        </w:tc>
        <w:tc>
          <w:tcPr>
            <w:tcW w:w="1286" w:type="pct"/>
          </w:tcPr>
          <w:p w:rsidR="00776AC7" w:rsidRPr="00331951" w:rsidRDefault="00776AC7" w:rsidP="00C47F9F">
            <w:pPr>
              <w:pStyle w:val="TableText"/>
              <w:rPr>
                <w:rFonts w:cs="Times New Roman"/>
                <w:szCs w:val="24"/>
              </w:rPr>
            </w:pPr>
            <w:r w:rsidRPr="005C05BA">
              <w:rPr>
                <w:rFonts w:hint="eastAsia"/>
              </w:rPr>
              <w:t>传输结束后发送器必须主动将总线驱动为低</w:t>
            </w:r>
            <w:r w:rsidRPr="00776424">
              <w:rPr>
                <w:rFonts w:hint="eastAsia"/>
              </w:rPr>
              <w:t>的时间</w:t>
            </w:r>
          </w:p>
        </w:tc>
        <w:tc>
          <w:tcPr>
            <w:tcW w:w="758" w:type="pct"/>
          </w:tcPr>
          <w:p w:rsidR="00776AC7" w:rsidRPr="00776424" w:rsidRDefault="00776AC7" w:rsidP="00C47F9F">
            <w:pPr>
              <w:pStyle w:val="TableText"/>
            </w:pPr>
          </w:p>
        </w:tc>
        <w:tc>
          <w:tcPr>
            <w:tcW w:w="456" w:type="pct"/>
          </w:tcPr>
          <w:p w:rsidR="00776AC7" w:rsidRPr="00776424" w:rsidRDefault="00776AC7" w:rsidP="00C47F9F">
            <w:pPr>
              <w:pStyle w:val="TableText"/>
            </w:pPr>
          </w:p>
        </w:tc>
        <w:tc>
          <w:tcPr>
            <w:tcW w:w="453" w:type="pct"/>
          </w:tcPr>
          <w:p w:rsidR="00776AC7" w:rsidRPr="00776424" w:rsidRDefault="00776AC7" w:rsidP="00C47F9F">
            <w:pPr>
              <w:pStyle w:val="TableText"/>
            </w:pPr>
          </w:p>
        </w:tc>
        <w:tc>
          <w:tcPr>
            <w:tcW w:w="454" w:type="pct"/>
          </w:tcPr>
          <w:p w:rsidR="00776AC7" w:rsidRPr="00776424" w:rsidRDefault="00776AC7" w:rsidP="00C47F9F">
            <w:pPr>
              <w:pStyle w:val="TableText"/>
            </w:pPr>
            <w:r w:rsidRPr="00776424">
              <w:t>1</w:t>
            </w:r>
          </w:p>
        </w:tc>
        <w:tc>
          <w:tcPr>
            <w:tcW w:w="529" w:type="pct"/>
          </w:tcPr>
          <w:p w:rsidR="00776AC7" w:rsidRPr="00776424" w:rsidRDefault="00776AC7" w:rsidP="00C47F9F">
            <w:pPr>
              <w:pStyle w:val="TableText"/>
            </w:pPr>
            <w:r w:rsidRPr="00776424">
              <w:t>UI</w:t>
            </w:r>
          </w:p>
        </w:tc>
        <w:tc>
          <w:tcPr>
            <w:tcW w:w="606" w:type="pct"/>
          </w:tcPr>
          <w:p w:rsidR="00776AC7" w:rsidRPr="00776424" w:rsidRDefault="00776AC7" w:rsidP="00C47F9F">
            <w:pPr>
              <w:pStyle w:val="TableText"/>
            </w:pPr>
          </w:p>
        </w:tc>
      </w:tr>
      <w:tr w:rsidR="00776AC7" w:rsidRPr="00776424" w:rsidTr="00776AC7">
        <w:trPr>
          <w:cantSplit/>
          <w:jc w:val="center"/>
        </w:trPr>
        <w:tc>
          <w:tcPr>
            <w:tcW w:w="458" w:type="pct"/>
          </w:tcPr>
          <w:p w:rsidR="00776AC7" w:rsidRPr="00331951" w:rsidRDefault="00776AC7" w:rsidP="00C47F9F">
            <w:pPr>
              <w:pStyle w:val="TableText"/>
              <w:rPr>
                <w:vertAlign w:val="subscript"/>
              </w:rPr>
            </w:pPr>
            <w:r w:rsidRPr="00776424">
              <w:t>t</w:t>
            </w:r>
            <w:r w:rsidRPr="00331951">
              <w:rPr>
                <w:vertAlign w:val="subscript"/>
              </w:rPr>
              <w:t>VDP_SRC_ON`</w:t>
            </w:r>
          </w:p>
        </w:tc>
        <w:tc>
          <w:tcPr>
            <w:tcW w:w="1286" w:type="pct"/>
          </w:tcPr>
          <w:p w:rsidR="00776AC7" w:rsidRPr="00331951" w:rsidRDefault="00776AC7" w:rsidP="00C47F9F">
            <w:pPr>
              <w:pStyle w:val="TableText"/>
              <w:rPr>
                <w:rFonts w:cs="Times New Roman"/>
                <w:szCs w:val="24"/>
              </w:rPr>
            </w:pPr>
            <w:r w:rsidRPr="00776424">
              <w:rPr>
                <w:rFonts w:hint="eastAsia"/>
              </w:rPr>
              <w:t>启用</w:t>
            </w:r>
            <w:r w:rsidRPr="00776424">
              <w:t>V</w:t>
            </w:r>
            <w:r w:rsidRPr="00331951">
              <w:rPr>
                <w:vertAlign w:val="subscript"/>
              </w:rPr>
              <w:t>DP_SRC</w:t>
            </w:r>
            <w:r w:rsidRPr="00776424">
              <w:rPr>
                <w:rFonts w:hint="eastAsia"/>
              </w:rPr>
              <w:t>的时间</w:t>
            </w:r>
          </w:p>
        </w:tc>
        <w:tc>
          <w:tcPr>
            <w:tcW w:w="758" w:type="pct"/>
          </w:tcPr>
          <w:p w:rsidR="00776AC7" w:rsidRPr="00776424" w:rsidRDefault="00776AC7" w:rsidP="00C47F9F">
            <w:pPr>
              <w:pStyle w:val="TableText"/>
            </w:pPr>
          </w:p>
        </w:tc>
        <w:tc>
          <w:tcPr>
            <w:tcW w:w="456" w:type="pct"/>
          </w:tcPr>
          <w:p w:rsidR="00776AC7" w:rsidRPr="00776424" w:rsidRDefault="00776AC7" w:rsidP="00C47F9F">
            <w:pPr>
              <w:pStyle w:val="TableText"/>
            </w:pPr>
            <w:r w:rsidRPr="00776424">
              <w:t>40</w:t>
            </w:r>
          </w:p>
        </w:tc>
        <w:tc>
          <w:tcPr>
            <w:tcW w:w="453" w:type="pct"/>
          </w:tcPr>
          <w:p w:rsidR="00776AC7" w:rsidRPr="00776424" w:rsidRDefault="00776AC7" w:rsidP="00C47F9F">
            <w:pPr>
              <w:pStyle w:val="TableText"/>
            </w:pPr>
            <w:r w:rsidRPr="00776424">
              <w:t>60</w:t>
            </w:r>
          </w:p>
        </w:tc>
        <w:tc>
          <w:tcPr>
            <w:tcW w:w="454" w:type="pct"/>
          </w:tcPr>
          <w:p w:rsidR="00776AC7" w:rsidRPr="00776424" w:rsidRDefault="00776AC7" w:rsidP="00C47F9F">
            <w:pPr>
              <w:pStyle w:val="TableText"/>
            </w:pPr>
            <w:r w:rsidRPr="00776424">
              <w:t>80</w:t>
            </w:r>
          </w:p>
        </w:tc>
        <w:tc>
          <w:tcPr>
            <w:tcW w:w="529" w:type="pct"/>
          </w:tcPr>
          <w:p w:rsidR="00776AC7" w:rsidRPr="00331951" w:rsidRDefault="00776AC7" w:rsidP="00C47F9F">
            <w:pPr>
              <w:pStyle w:val="TableText"/>
              <w:rPr>
                <w:szCs w:val="20"/>
              </w:rPr>
            </w:pPr>
            <w:r w:rsidRPr="00776424">
              <w:t>ms</w:t>
            </w:r>
          </w:p>
        </w:tc>
        <w:tc>
          <w:tcPr>
            <w:tcW w:w="606" w:type="pct"/>
          </w:tcPr>
          <w:p w:rsidR="00776AC7" w:rsidRPr="00331951" w:rsidRDefault="00776AC7" w:rsidP="00C47F9F">
            <w:pPr>
              <w:pStyle w:val="TableText"/>
              <w:rPr>
                <w:rFonts w:cs="Times New Roman"/>
                <w:szCs w:val="24"/>
              </w:rPr>
            </w:pPr>
            <w:r w:rsidRPr="005C05BA">
              <w:rPr>
                <w:rFonts w:hint="eastAsia"/>
              </w:rPr>
              <w:t>同</w:t>
            </w:r>
            <w:r w:rsidRPr="00331951">
              <w:rPr>
                <w:rFonts w:cs="Times New Roman"/>
                <w:szCs w:val="24"/>
              </w:rPr>
              <w:t>BC1.2</w:t>
            </w:r>
            <w:r w:rsidRPr="00776424">
              <w:rPr>
                <w:rFonts w:hint="eastAsia"/>
              </w:rPr>
              <w:t>时序</w:t>
            </w:r>
          </w:p>
        </w:tc>
      </w:tr>
      <w:tr w:rsidR="00776AC7" w:rsidRPr="00776424" w:rsidTr="00776AC7">
        <w:trPr>
          <w:cantSplit/>
          <w:jc w:val="center"/>
        </w:trPr>
        <w:tc>
          <w:tcPr>
            <w:tcW w:w="458" w:type="pct"/>
          </w:tcPr>
          <w:p w:rsidR="00776AC7" w:rsidRPr="00331951" w:rsidRDefault="00776AC7" w:rsidP="00C47F9F">
            <w:pPr>
              <w:pStyle w:val="TableText"/>
              <w:rPr>
                <w:szCs w:val="20"/>
                <w:vertAlign w:val="subscript"/>
              </w:rPr>
            </w:pPr>
            <w:r w:rsidRPr="00776424">
              <w:t>t</w:t>
            </w:r>
            <w:r w:rsidRPr="00331951">
              <w:rPr>
                <w:vertAlign w:val="subscript"/>
              </w:rPr>
              <w:t>START</w:t>
            </w:r>
          </w:p>
        </w:tc>
        <w:tc>
          <w:tcPr>
            <w:tcW w:w="1286" w:type="pct"/>
          </w:tcPr>
          <w:p w:rsidR="00776AC7" w:rsidRPr="00776424" w:rsidRDefault="00776AC7" w:rsidP="00C47F9F">
            <w:pPr>
              <w:pStyle w:val="TableText"/>
            </w:pPr>
            <w:r w:rsidRPr="00776424">
              <w:rPr>
                <w:rFonts w:hint="eastAsia"/>
              </w:rPr>
              <w:t>发送器开始传输数据</w:t>
            </w:r>
          </w:p>
        </w:tc>
        <w:tc>
          <w:tcPr>
            <w:tcW w:w="758" w:type="pct"/>
          </w:tcPr>
          <w:p w:rsidR="00776AC7" w:rsidRPr="00331951" w:rsidRDefault="00776AC7" w:rsidP="00C47F9F">
            <w:pPr>
              <w:pStyle w:val="TableText"/>
              <w:rPr>
                <w:szCs w:val="20"/>
              </w:rPr>
            </w:pPr>
          </w:p>
        </w:tc>
        <w:tc>
          <w:tcPr>
            <w:tcW w:w="456" w:type="pct"/>
          </w:tcPr>
          <w:p w:rsidR="00776AC7" w:rsidRPr="00331951" w:rsidRDefault="00776AC7" w:rsidP="00C47F9F">
            <w:pPr>
              <w:pStyle w:val="TableText"/>
              <w:rPr>
                <w:szCs w:val="20"/>
              </w:rPr>
            </w:pPr>
          </w:p>
        </w:tc>
        <w:tc>
          <w:tcPr>
            <w:tcW w:w="453" w:type="pct"/>
          </w:tcPr>
          <w:p w:rsidR="00776AC7" w:rsidRPr="00331951" w:rsidRDefault="00776AC7" w:rsidP="00C47F9F">
            <w:pPr>
              <w:pStyle w:val="TableText"/>
              <w:rPr>
                <w:szCs w:val="20"/>
              </w:rPr>
            </w:pPr>
            <w:r w:rsidRPr="00776424">
              <w:t>1</w:t>
            </w:r>
          </w:p>
        </w:tc>
        <w:tc>
          <w:tcPr>
            <w:tcW w:w="454" w:type="pct"/>
          </w:tcPr>
          <w:p w:rsidR="00776AC7" w:rsidRPr="00331951" w:rsidRDefault="00776AC7" w:rsidP="00C47F9F">
            <w:pPr>
              <w:pStyle w:val="TableText"/>
              <w:rPr>
                <w:szCs w:val="20"/>
              </w:rPr>
            </w:pPr>
          </w:p>
        </w:tc>
        <w:tc>
          <w:tcPr>
            <w:tcW w:w="529" w:type="pct"/>
          </w:tcPr>
          <w:p w:rsidR="00776AC7" w:rsidRPr="00331951" w:rsidRDefault="00776AC7" w:rsidP="00C47F9F">
            <w:pPr>
              <w:pStyle w:val="TableText"/>
              <w:rPr>
                <w:szCs w:val="20"/>
              </w:rPr>
            </w:pPr>
            <w:r w:rsidRPr="00776424">
              <w:t>UI</w:t>
            </w:r>
          </w:p>
        </w:tc>
        <w:tc>
          <w:tcPr>
            <w:tcW w:w="606" w:type="pct"/>
          </w:tcPr>
          <w:p w:rsidR="00776AC7" w:rsidRPr="00331951" w:rsidRDefault="00776AC7" w:rsidP="00C47F9F">
            <w:pPr>
              <w:pStyle w:val="TableText"/>
              <w:rPr>
                <w:szCs w:val="20"/>
              </w:rPr>
            </w:pPr>
          </w:p>
        </w:tc>
      </w:tr>
      <w:tr w:rsidR="00776AC7" w:rsidRPr="00776424" w:rsidTr="00776AC7">
        <w:trPr>
          <w:cantSplit/>
          <w:jc w:val="center"/>
        </w:trPr>
        <w:tc>
          <w:tcPr>
            <w:tcW w:w="458" w:type="pct"/>
          </w:tcPr>
          <w:p w:rsidR="00776AC7" w:rsidRPr="00331951" w:rsidRDefault="00776AC7" w:rsidP="00C47F9F">
            <w:pPr>
              <w:pStyle w:val="TableText"/>
              <w:rPr>
                <w:szCs w:val="20"/>
                <w:vertAlign w:val="subscript"/>
              </w:rPr>
            </w:pPr>
            <w:r w:rsidRPr="00331951">
              <w:rPr>
                <w:szCs w:val="20"/>
              </w:rPr>
              <w:t>t</w:t>
            </w:r>
            <w:r w:rsidRPr="00331951">
              <w:rPr>
                <w:szCs w:val="20"/>
                <w:vertAlign w:val="subscript"/>
              </w:rPr>
              <w:t>RESET</w:t>
            </w:r>
          </w:p>
        </w:tc>
        <w:tc>
          <w:tcPr>
            <w:tcW w:w="1286" w:type="pct"/>
          </w:tcPr>
          <w:p w:rsidR="00776AC7" w:rsidRPr="00776424" w:rsidRDefault="00776AC7" w:rsidP="00C47F9F">
            <w:pPr>
              <w:pStyle w:val="TableText"/>
            </w:pPr>
            <w:r>
              <w:rPr>
                <w:rFonts w:hint="eastAsia"/>
              </w:rPr>
              <w:t>终端</w:t>
            </w:r>
            <w:r w:rsidRPr="00776424">
              <w:rPr>
                <w:rFonts w:hint="eastAsia"/>
              </w:rPr>
              <w:t>复位脉冲持续时间</w:t>
            </w:r>
          </w:p>
        </w:tc>
        <w:tc>
          <w:tcPr>
            <w:tcW w:w="758" w:type="pct"/>
          </w:tcPr>
          <w:p w:rsidR="00776AC7" w:rsidRPr="00331951" w:rsidRDefault="00776AC7" w:rsidP="00C47F9F">
            <w:pPr>
              <w:pStyle w:val="TableText"/>
              <w:rPr>
                <w:szCs w:val="20"/>
              </w:rPr>
            </w:pPr>
          </w:p>
        </w:tc>
        <w:tc>
          <w:tcPr>
            <w:tcW w:w="456" w:type="pct"/>
          </w:tcPr>
          <w:p w:rsidR="00776AC7" w:rsidRPr="00331951" w:rsidRDefault="00776AC7" w:rsidP="00C47F9F">
            <w:pPr>
              <w:pStyle w:val="TableText"/>
              <w:rPr>
                <w:szCs w:val="20"/>
              </w:rPr>
            </w:pPr>
          </w:p>
        </w:tc>
        <w:tc>
          <w:tcPr>
            <w:tcW w:w="453" w:type="pct"/>
          </w:tcPr>
          <w:p w:rsidR="00776AC7" w:rsidRPr="00331951" w:rsidRDefault="00776AC7" w:rsidP="00C47F9F">
            <w:pPr>
              <w:pStyle w:val="TableText"/>
              <w:rPr>
                <w:szCs w:val="20"/>
              </w:rPr>
            </w:pPr>
            <w:r w:rsidRPr="00331951">
              <w:rPr>
                <w:szCs w:val="20"/>
              </w:rPr>
              <w:t>100</w:t>
            </w:r>
          </w:p>
        </w:tc>
        <w:tc>
          <w:tcPr>
            <w:tcW w:w="454" w:type="pct"/>
          </w:tcPr>
          <w:p w:rsidR="00776AC7" w:rsidRPr="00331951" w:rsidRDefault="00776AC7" w:rsidP="00C47F9F">
            <w:pPr>
              <w:pStyle w:val="TableText"/>
              <w:rPr>
                <w:szCs w:val="20"/>
              </w:rPr>
            </w:pPr>
          </w:p>
        </w:tc>
        <w:tc>
          <w:tcPr>
            <w:tcW w:w="529" w:type="pct"/>
          </w:tcPr>
          <w:p w:rsidR="00776AC7" w:rsidRPr="00331951" w:rsidRDefault="00776AC7" w:rsidP="00C47F9F">
            <w:pPr>
              <w:pStyle w:val="TableText"/>
              <w:rPr>
                <w:szCs w:val="20"/>
              </w:rPr>
            </w:pPr>
            <w:r w:rsidRPr="00331951">
              <w:rPr>
                <w:szCs w:val="20"/>
              </w:rPr>
              <w:t>UI</w:t>
            </w:r>
          </w:p>
        </w:tc>
        <w:tc>
          <w:tcPr>
            <w:tcW w:w="606" w:type="pct"/>
          </w:tcPr>
          <w:p w:rsidR="00776AC7" w:rsidRPr="00331951" w:rsidRDefault="00776AC7" w:rsidP="00C47F9F">
            <w:pPr>
              <w:pStyle w:val="TableText"/>
              <w:rPr>
                <w:szCs w:val="20"/>
              </w:rPr>
            </w:pPr>
          </w:p>
        </w:tc>
      </w:tr>
    </w:tbl>
    <w:p w:rsidR="00776AC7" w:rsidRPr="00CC1F63" w:rsidRDefault="00C942C5" w:rsidP="00CC1F63">
      <w:pPr>
        <w:pStyle w:val="afc"/>
        <w:spacing w:before="312" w:after="312"/>
      </w:pPr>
      <w:r>
        <w:rPr>
          <w:rFonts w:hint="eastAsia"/>
        </w:rPr>
        <w:t>FB</w:t>
      </w:r>
      <w:r w:rsidR="00CC1F63" w:rsidRPr="00CC1F63">
        <w:rPr>
          <w:rFonts w:hint="eastAsia"/>
        </w:rPr>
        <w:t>逻辑层</w:t>
      </w:r>
    </w:p>
    <w:p w:rsidR="00776AC7" w:rsidRDefault="00C942C5" w:rsidP="00776AC7">
      <w:pPr>
        <w:pStyle w:val="afff2"/>
      </w:pPr>
      <w:r>
        <w:t>FB</w:t>
      </w:r>
      <w:r w:rsidR="00CC1F63" w:rsidRPr="00CC1F63">
        <w:rPr>
          <w:rFonts w:hint="eastAsia"/>
        </w:rPr>
        <w:t>逻辑层描述了终端/充电器间来回传输数据的结构。该结构基于物理层实施的核心功能，以保证终端/充电器可以正确解析数据包。</w:t>
      </w:r>
      <w:r>
        <w:rPr>
          <w:rFonts w:hint="eastAsia"/>
        </w:rPr>
        <w:t>FB</w:t>
      </w:r>
      <w:r w:rsidR="00CC1F63" w:rsidRPr="00CC1F63">
        <w:rPr>
          <w:rFonts w:hint="eastAsia"/>
        </w:rPr>
        <w:t>协议定义的所有事务由终端发起，充电器</w:t>
      </w:r>
      <w:r w:rsidR="00CC1F63" w:rsidRPr="00CC1F63">
        <w:t>进行响应</w:t>
      </w:r>
      <w:r w:rsidR="00CC1F63" w:rsidRPr="00CC1F63">
        <w:rPr>
          <w:rFonts w:hint="eastAsia"/>
        </w:rPr>
        <w:t>。</w:t>
      </w:r>
    </w:p>
    <w:p w:rsidR="00CC1F63" w:rsidRPr="00CC1F63" w:rsidRDefault="00C942C5" w:rsidP="00CC1F63">
      <w:pPr>
        <w:pStyle w:val="afd"/>
        <w:spacing w:before="156" w:after="156"/>
      </w:pPr>
      <w:bookmarkStart w:id="1136" w:name="_Toc443427778"/>
      <w:r>
        <w:t>FB</w:t>
      </w:r>
      <w:r w:rsidR="00CC1F63" w:rsidRPr="00CC1F63">
        <w:rPr>
          <w:rFonts w:hint="eastAsia"/>
        </w:rPr>
        <w:t>命令结构</w:t>
      </w:r>
      <w:bookmarkEnd w:id="1136"/>
    </w:p>
    <w:p w:rsidR="00CC1F63" w:rsidRDefault="00C942C5" w:rsidP="00776AC7">
      <w:pPr>
        <w:pStyle w:val="afff2"/>
      </w:pPr>
      <w:r>
        <w:rPr>
          <w:rFonts w:hint="eastAsia"/>
        </w:rPr>
        <w:t>FB</w:t>
      </w:r>
      <w:r w:rsidR="00CC1F63" w:rsidRPr="00CC1F63">
        <w:rPr>
          <w:rFonts w:hint="eastAsia"/>
        </w:rPr>
        <w:t>传输</w:t>
      </w:r>
      <w:r w:rsidR="00CC1F63" w:rsidRPr="00CC1F63">
        <w:t>的</w:t>
      </w:r>
      <w:r w:rsidR="00CC1F63" w:rsidRPr="00CC1F63">
        <w:rPr>
          <w:rFonts w:hint="eastAsia"/>
        </w:rPr>
        <w:t>命令</w:t>
      </w:r>
      <w:r w:rsidR="00CC1F63" w:rsidRPr="00CC1F63">
        <w:t>数据结构分为两类</w:t>
      </w:r>
      <w:r w:rsidR="00CC1F63" w:rsidRPr="00CC1F63">
        <w:rPr>
          <w:rFonts w:hint="eastAsia"/>
        </w:rPr>
        <w:t>：</w:t>
      </w:r>
      <w:r w:rsidR="00CC1F63" w:rsidRPr="00CC1F63">
        <w:t>终端读取</w:t>
      </w:r>
      <w:r w:rsidR="00CC1F63" w:rsidRPr="00CC1F63">
        <w:rPr>
          <w:rFonts w:hint="eastAsia"/>
        </w:rPr>
        <w:t>信息</w:t>
      </w:r>
      <w:r w:rsidR="00CC1F63" w:rsidRPr="00CC1F63">
        <w:t>命令</w:t>
      </w:r>
      <w:r w:rsidR="00CC1F63" w:rsidRPr="00CC1F63">
        <w:rPr>
          <w:rFonts w:hint="eastAsia"/>
        </w:rPr>
        <w:t>和终端写操作</w:t>
      </w:r>
      <w:r w:rsidR="00CC1F63" w:rsidRPr="00CC1F63">
        <w:t>命令</w:t>
      </w:r>
      <w:r w:rsidR="00CC1F63" w:rsidRPr="00CC1F63">
        <w:rPr>
          <w:rFonts w:hint="eastAsia"/>
        </w:rPr>
        <w:t>。</w:t>
      </w:r>
    </w:p>
    <w:p w:rsidR="00CC1F63" w:rsidRDefault="00CC1F63" w:rsidP="00CC1F63">
      <w:pPr>
        <w:pStyle w:val="afff2"/>
        <w:ind w:firstLineChars="0" w:firstLine="0"/>
        <w:jc w:val="center"/>
      </w:pPr>
      <w:r w:rsidRPr="00CC1F63">
        <w:rPr>
          <w:noProof/>
        </w:rPr>
        <w:drawing>
          <wp:inline distT="0" distB="0" distL="0" distR="0">
            <wp:extent cx="5656580" cy="2009535"/>
            <wp:effectExtent l="0" t="0" r="0" b="0"/>
            <wp:docPr id="23134" name="图片 29" descr="D:\ac_Wkshp\500210-SmartCharger-Platform\$Protocol\插图\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D:\ac_Wkshp\500210-SmartCharger-Platform\$Protocol\插图\5-1.png"/>
                    <pic:cNvPicPr>
                      <a:picLocks noChangeAspect="1" noChangeArrowheads="1"/>
                    </pic:cNvPicPr>
                  </pic:nvPicPr>
                  <pic:blipFill>
                    <a:blip r:embed="rId6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a:stretch>
                      <a:fillRect/>
                    </a:stretch>
                  </pic:blipFill>
                  <pic:spPr bwMode="auto">
                    <a:xfrm>
                      <a:off x="0" y="0"/>
                      <a:ext cx="5656580" cy="2009535"/>
                    </a:xfrm>
                    <a:prstGeom prst="rect">
                      <a:avLst/>
                    </a:prstGeom>
                    <a:noFill/>
                    <a:ln>
                      <a:noFill/>
                    </a:ln>
                  </pic:spPr>
                </pic:pic>
              </a:graphicData>
            </a:graphic>
          </wp:inline>
        </w:drawing>
      </w:r>
    </w:p>
    <w:p w:rsidR="00CC1F63" w:rsidRDefault="00C942C5" w:rsidP="00CC1F63">
      <w:pPr>
        <w:pStyle w:val="af0"/>
        <w:spacing w:before="156" w:after="156"/>
      </w:pPr>
      <w:r>
        <w:rPr>
          <w:rFonts w:hint="eastAsia"/>
        </w:rPr>
        <w:t>FB</w:t>
      </w:r>
      <w:r w:rsidR="00CC1F63" w:rsidRPr="00CC1F63">
        <w:rPr>
          <w:rFonts w:hint="eastAsia"/>
        </w:rPr>
        <w:t>命令结构</w:t>
      </w:r>
      <w:r w:rsidR="00CC1F63" w:rsidRPr="00CC1F63">
        <w:t>说明</w:t>
      </w:r>
    </w:p>
    <w:p w:rsidR="00CC1F63" w:rsidRPr="00CC1F63" w:rsidRDefault="00CC1F63" w:rsidP="00CC1F63">
      <w:pPr>
        <w:pStyle w:val="afff2"/>
      </w:pPr>
      <w:r w:rsidRPr="00CC1F63">
        <w:rPr>
          <w:rFonts w:hint="eastAsia"/>
        </w:rPr>
        <w:t>如</w:t>
      </w:r>
      <w:r w:rsidRPr="00CC1F63">
        <w:t>图</w:t>
      </w:r>
      <w:r w:rsidR="00C942C5">
        <w:rPr>
          <w:rFonts w:hint="eastAsia"/>
        </w:rPr>
        <w:t>B.</w:t>
      </w:r>
      <w:r>
        <w:rPr>
          <w:rFonts w:hint="eastAsia"/>
        </w:rPr>
        <w:t>21</w:t>
      </w:r>
      <w:r w:rsidRPr="00CC1F63">
        <w:t>描述，</w:t>
      </w:r>
      <w:r w:rsidR="00C942C5">
        <w:t>FB</w:t>
      </w:r>
      <w:r w:rsidRPr="00CC1F63">
        <w:rPr>
          <w:rFonts w:hint="eastAsia"/>
        </w:rPr>
        <w:t>规定</w:t>
      </w:r>
      <w:r w:rsidRPr="00CC1F63">
        <w:t>读取信息操作命令由一个</w:t>
      </w:r>
      <w:r w:rsidRPr="00CC1F63">
        <w:rPr>
          <w:rFonts w:hint="eastAsia"/>
        </w:rPr>
        <w:t>两个</w:t>
      </w:r>
      <w:r w:rsidRPr="00CC1F63">
        <w:t>或者三个</w:t>
      </w:r>
      <w:r w:rsidRPr="00CC1F63">
        <w:rPr>
          <w:rFonts w:hint="eastAsia"/>
        </w:rPr>
        <w:t>8</w:t>
      </w:r>
      <w:r w:rsidRPr="00CC1F63">
        <w:t xml:space="preserve">bit </w:t>
      </w:r>
      <w:r w:rsidRPr="00CC1F63">
        <w:rPr>
          <w:rFonts w:hint="eastAsia"/>
        </w:rPr>
        <w:t>二进制数</w:t>
      </w:r>
      <w:r w:rsidRPr="00CC1F63">
        <w:t>组成命令关键字</w:t>
      </w:r>
      <w:r w:rsidRPr="00CC1F63">
        <w:rPr>
          <w:rFonts w:hint="eastAsia"/>
        </w:rPr>
        <w:t>，</w:t>
      </w:r>
      <w:r w:rsidRPr="00CC1F63">
        <w:t>充电器应答为一个</w:t>
      </w:r>
      <w:r w:rsidRPr="00CC1F63">
        <w:rPr>
          <w:rFonts w:hint="eastAsia"/>
        </w:rPr>
        <w:t>8</w:t>
      </w:r>
      <w:r w:rsidRPr="00CC1F63">
        <w:t>bit二进制</w:t>
      </w:r>
      <w:r w:rsidRPr="00CC1F63">
        <w:rPr>
          <w:rFonts w:hint="eastAsia"/>
        </w:rPr>
        <w:t>应答</w:t>
      </w:r>
      <w:r w:rsidRPr="00CC1F63">
        <w:t>字</w:t>
      </w:r>
      <w:r w:rsidRPr="00CC1F63">
        <w:rPr>
          <w:rFonts w:hint="eastAsia"/>
        </w:rPr>
        <w:t>和</w:t>
      </w:r>
      <w:r w:rsidRPr="00CC1F63">
        <w:t>n个</w:t>
      </w:r>
      <w:r w:rsidRPr="00CC1F63">
        <w:rPr>
          <w:rFonts w:hint="eastAsia"/>
        </w:rPr>
        <w:t>8</w:t>
      </w:r>
      <w:r w:rsidRPr="00CC1F63">
        <w:t>bit</w:t>
      </w:r>
      <w:r w:rsidRPr="00CC1F63">
        <w:rPr>
          <w:rFonts w:hint="eastAsia"/>
        </w:rPr>
        <w:t>信息</w:t>
      </w:r>
      <w:r w:rsidRPr="00CC1F63">
        <w:t>数据包构成。</w:t>
      </w:r>
    </w:p>
    <w:p w:rsidR="00CC1F63" w:rsidRPr="00CC1F63" w:rsidRDefault="00C942C5" w:rsidP="00CC1F63">
      <w:pPr>
        <w:pStyle w:val="afff2"/>
      </w:pPr>
      <w:r>
        <w:t>FB</w:t>
      </w:r>
      <w:r w:rsidR="00CC1F63" w:rsidRPr="00CC1F63">
        <w:rPr>
          <w:rFonts w:hint="eastAsia"/>
        </w:rPr>
        <w:t>规定写操作</w:t>
      </w:r>
      <w:r w:rsidR="00CC1F63" w:rsidRPr="00CC1F63">
        <w:t>命令由一个</w:t>
      </w:r>
      <w:r w:rsidR="00CC1F63" w:rsidRPr="00CC1F63">
        <w:rPr>
          <w:rFonts w:hint="eastAsia"/>
        </w:rPr>
        <w:t>两个</w:t>
      </w:r>
      <w:r w:rsidR="00CC1F63" w:rsidRPr="00CC1F63">
        <w:t>或者三个</w:t>
      </w:r>
      <w:r w:rsidR="00CC1F63" w:rsidRPr="00CC1F63">
        <w:rPr>
          <w:rFonts w:hint="eastAsia"/>
        </w:rPr>
        <w:t>8</w:t>
      </w:r>
      <w:r w:rsidR="00CC1F63" w:rsidRPr="00CC1F63">
        <w:t xml:space="preserve">bit </w:t>
      </w:r>
      <w:r w:rsidR="00CC1F63" w:rsidRPr="00CC1F63">
        <w:rPr>
          <w:rFonts w:hint="eastAsia"/>
        </w:rPr>
        <w:t>二进制数</w:t>
      </w:r>
      <w:r w:rsidR="00CC1F63" w:rsidRPr="00CC1F63">
        <w:t>组成命令关键字</w:t>
      </w:r>
      <w:r w:rsidR="00CC1F63" w:rsidRPr="00CC1F63">
        <w:rPr>
          <w:rFonts w:hint="eastAsia"/>
        </w:rPr>
        <w:t>和</w:t>
      </w:r>
      <w:r w:rsidR="00CC1F63" w:rsidRPr="00CC1F63">
        <w:t>n个</w:t>
      </w:r>
      <w:r w:rsidR="00CC1F63" w:rsidRPr="00CC1F63">
        <w:rPr>
          <w:rFonts w:hint="eastAsia"/>
        </w:rPr>
        <w:t>8</w:t>
      </w:r>
      <w:r w:rsidR="00CC1F63" w:rsidRPr="00CC1F63">
        <w:t>bit</w:t>
      </w:r>
      <w:r w:rsidR="00CC1F63" w:rsidRPr="00CC1F63">
        <w:rPr>
          <w:rFonts w:hint="eastAsia"/>
        </w:rPr>
        <w:t>信息</w:t>
      </w:r>
      <w:r w:rsidR="00CC1F63" w:rsidRPr="00CC1F63">
        <w:t>数据包构成。充电器应答为一个</w:t>
      </w:r>
      <w:r w:rsidR="00CC1F63" w:rsidRPr="00CC1F63">
        <w:rPr>
          <w:rFonts w:hint="eastAsia"/>
        </w:rPr>
        <w:t>8</w:t>
      </w:r>
      <w:r w:rsidR="00CC1F63" w:rsidRPr="00CC1F63">
        <w:t>bit二进制</w:t>
      </w:r>
      <w:r w:rsidR="00CC1F63" w:rsidRPr="00CC1F63">
        <w:rPr>
          <w:rFonts w:hint="eastAsia"/>
        </w:rPr>
        <w:t>应答</w:t>
      </w:r>
      <w:r w:rsidR="00CC1F63" w:rsidRPr="00CC1F63">
        <w:t>字</w:t>
      </w:r>
      <w:r w:rsidR="00CC1F63" w:rsidRPr="00CC1F63">
        <w:rPr>
          <w:rFonts w:hint="eastAsia"/>
        </w:rPr>
        <w:t>。</w:t>
      </w:r>
    </w:p>
    <w:p w:rsidR="00CC1F63" w:rsidRDefault="00CC1F63" w:rsidP="00CC1F63">
      <w:pPr>
        <w:pStyle w:val="afff2"/>
      </w:pPr>
      <w:r w:rsidRPr="00CC1F63">
        <w:rPr>
          <w:rFonts w:hint="eastAsia"/>
        </w:rPr>
        <w:t>关于命令结构根据</w:t>
      </w:r>
      <w:r w:rsidRPr="00CC1F63">
        <w:t>使用的场景分为两大类：A类充电器命令</w:t>
      </w:r>
      <w:r w:rsidRPr="00CC1F63">
        <w:rPr>
          <w:rFonts w:hint="eastAsia"/>
        </w:rPr>
        <w:t>集</w:t>
      </w:r>
      <w:r w:rsidRPr="00CC1F63">
        <w:t>和</w:t>
      </w:r>
      <w:r w:rsidRPr="00CC1F63">
        <w:rPr>
          <w:rFonts w:hint="eastAsia"/>
        </w:rPr>
        <w:t>B类充电器</w:t>
      </w:r>
      <w:r w:rsidRPr="00CC1F63">
        <w:t>命令集</w:t>
      </w:r>
      <w:r w:rsidR="001F3BBD">
        <w:rPr>
          <w:rFonts w:hint="eastAsia"/>
        </w:rPr>
        <w:t>。</w:t>
      </w:r>
      <w:r w:rsidRPr="00CC1F63">
        <w:t>下面将分别进行详细阐述。</w:t>
      </w:r>
    </w:p>
    <w:p w:rsidR="001F3BBD" w:rsidRPr="001F3BBD" w:rsidRDefault="00C942C5" w:rsidP="001F3BBD">
      <w:pPr>
        <w:pStyle w:val="afd"/>
        <w:spacing w:before="156" w:after="156"/>
      </w:pPr>
      <w:bookmarkStart w:id="1137" w:name="_Toc443427779"/>
      <w:r>
        <w:t>FB</w:t>
      </w:r>
      <w:r w:rsidR="001F3BBD" w:rsidRPr="001F3BBD">
        <w:rPr>
          <w:rFonts w:hint="eastAsia"/>
        </w:rPr>
        <w:t>命令在PD</w:t>
      </w:r>
      <w:r w:rsidR="001F3BBD" w:rsidRPr="001F3BBD">
        <w:t>的VDM上的传输结构</w:t>
      </w:r>
      <w:bookmarkEnd w:id="1137"/>
    </w:p>
    <w:p w:rsidR="001F3BBD" w:rsidRDefault="001F3BBD" w:rsidP="00CC1F63">
      <w:pPr>
        <w:pStyle w:val="afff2"/>
      </w:pPr>
      <w:r w:rsidRPr="001F3BBD">
        <w:rPr>
          <w:rFonts w:hint="eastAsia"/>
        </w:rPr>
        <w:t>由于</w:t>
      </w:r>
      <w:r w:rsidR="00C942C5">
        <w:t>FB</w:t>
      </w:r>
      <w:r w:rsidRPr="001F3BBD">
        <w:t>在CC上完全遵守PD的VDM自定义格式，因此命令结构如</w:t>
      </w:r>
      <w:r>
        <w:rPr>
          <w:rFonts w:hint="eastAsia"/>
        </w:rPr>
        <w:t>图</w:t>
      </w:r>
      <w:r w:rsidR="00C942C5">
        <w:rPr>
          <w:rFonts w:hint="eastAsia"/>
        </w:rPr>
        <w:t>B.</w:t>
      </w:r>
      <w:r>
        <w:rPr>
          <w:rFonts w:hint="eastAsia"/>
        </w:rPr>
        <w:t>22所示。</w:t>
      </w:r>
    </w:p>
    <w:p w:rsidR="001F3BBD" w:rsidRDefault="001F3BBD" w:rsidP="001F3BBD">
      <w:pPr>
        <w:pStyle w:val="afff2"/>
        <w:ind w:firstLineChars="0" w:firstLine="0"/>
        <w:jc w:val="center"/>
      </w:pPr>
      <w:r w:rsidRPr="001F3BBD">
        <w:rPr>
          <w:noProof/>
        </w:rPr>
        <w:lastRenderedPageBreak/>
        <w:drawing>
          <wp:inline distT="0" distB="0" distL="0" distR="0">
            <wp:extent cx="5656580" cy="2269618"/>
            <wp:effectExtent l="0" t="0" r="0" b="0"/>
            <wp:docPr id="23135" name="图片 23107" descr="D:\ac_Wkshp\500210-SmartCharger-Platform\$Protocol\插图\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D:\ac_Wkshp\500210-SmartCharger-Platform\$Protocol\插图\5-2.png"/>
                    <pic:cNvPicPr>
                      <a:picLocks noChangeAspect="1" noChangeArrowheads="1"/>
                    </pic:cNvPicPr>
                  </pic:nvPicPr>
                  <pic:blipFill>
                    <a:blip r:embed="rId6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a:stretch>
                      <a:fillRect/>
                    </a:stretch>
                  </pic:blipFill>
                  <pic:spPr bwMode="auto">
                    <a:xfrm>
                      <a:off x="0" y="0"/>
                      <a:ext cx="5656580" cy="2269618"/>
                    </a:xfrm>
                    <a:prstGeom prst="rect">
                      <a:avLst/>
                    </a:prstGeom>
                    <a:noFill/>
                    <a:ln>
                      <a:noFill/>
                    </a:ln>
                  </pic:spPr>
                </pic:pic>
              </a:graphicData>
            </a:graphic>
          </wp:inline>
        </w:drawing>
      </w:r>
    </w:p>
    <w:p w:rsidR="001F3BBD" w:rsidRDefault="001F3BBD" w:rsidP="001F3BBD">
      <w:pPr>
        <w:pStyle w:val="af0"/>
        <w:spacing w:before="156" w:after="156"/>
      </w:pPr>
      <w:r w:rsidRPr="001F3BBD">
        <w:rPr>
          <w:rFonts w:hint="eastAsia"/>
        </w:rPr>
        <w:t>按照USB</w:t>
      </w:r>
      <w:r w:rsidRPr="001F3BBD">
        <w:t xml:space="preserve"> PD传输</w:t>
      </w:r>
      <w:r w:rsidR="00C942C5">
        <w:t>FB</w:t>
      </w:r>
      <w:r w:rsidRPr="001F3BBD">
        <w:t>应答流程</w:t>
      </w:r>
    </w:p>
    <w:p w:rsidR="001F3BBD" w:rsidRDefault="001F3BBD" w:rsidP="00CC1F63">
      <w:pPr>
        <w:pStyle w:val="afff2"/>
      </w:pPr>
      <w:r w:rsidRPr="001F3BBD">
        <w:rPr>
          <w:rFonts w:hint="eastAsia"/>
        </w:rPr>
        <w:t>其中</w:t>
      </w:r>
      <w:r w:rsidRPr="001F3BBD">
        <w:t>，PD Header格式</w:t>
      </w:r>
      <w:r w:rsidRPr="001F3BBD">
        <w:rPr>
          <w:rFonts w:hint="eastAsia"/>
        </w:rPr>
        <w:t>按照</w:t>
      </w:r>
      <w:r w:rsidRPr="001F3BBD">
        <w:t>USB PD的</w:t>
      </w:r>
      <w:r w:rsidRPr="001F3BBD">
        <w:rPr>
          <w:rFonts w:hint="eastAsia"/>
        </w:rPr>
        <w:t>规范</w:t>
      </w:r>
      <w:r w:rsidRPr="001F3BBD">
        <w:t>约束</w:t>
      </w:r>
      <w:r w:rsidRPr="001F3BBD">
        <w:rPr>
          <w:rFonts w:hint="eastAsia"/>
        </w:rPr>
        <w:t>，</w:t>
      </w:r>
      <w:r w:rsidRPr="001F3BBD">
        <w:t>BIT[3:0]=B'1111</w:t>
      </w:r>
      <w:r>
        <w:rPr>
          <w:rFonts w:hint="eastAsia"/>
        </w:rPr>
        <w:t>。</w:t>
      </w:r>
    </w:p>
    <w:p w:rsidR="001F3BBD" w:rsidRDefault="001F3BBD" w:rsidP="001F3BBD">
      <w:pPr>
        <w:pStyle w:val="afff2"/>
        <w:ind w:firstLineChars="0" w:firstLine="0"/>
        <w:jc w:val="center"/>
      </w:pPr>
      <w:r w:rsidRPr="001F3BBD">
        <w:rPr>
          <w:noProof/>
        </w:rPr>
        <w:drawing>
          <wp:inline distT="0" distB="0" distL="0" distR="0">
            <wp:extent cx="5850890" cy="2256155"/>
            <wp:effectExtent l="0" t="0" r="0" b="0"/>
            <wp:docPr id="2252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stretch>
                      <a:fillRect/>
                    </a:stretch>
                  </pic:blipFill>
                  <pic:spPr>
                    <a:xfrm>
                      <a:off x="0" y="0"/>
                      <a:ext cx="5850890" cy="2256155"/>
                    </a:xfrm>
                    <a:prstGeom prst="rect">
                      <a:avLst/>
                    </a:prstGeom>
                  </pic:spPr>
                </pic:pic>
              </a:graphicData>
            </a:graphic>
          </wp:inline>
        </w:drawing>
      </w:r>
    </w:p>
    <w:p w:rsidR="001F3BBD" w:rsidRDefault="001F3BBD" w:rsidP="001F3BBD">
      <w:pPr>
        <w:pStyle w:val="af0"/>
        <w:spacing w:before="156" w:after="156"/>
      </w:pPr>
      <w:r w:rsidRPr="001F3BBD">
        <w:t>PD Header格式</w:t>
      </w:r>
    </w:p>
    <w:p w:rsidR="001F3BBD" w:rsidRDefault="001F3BBD" w:rsidP="00CC1F63">
      <w:pPr>
        <w:pStyle w:val="afff2"/>
      </w:pPr>
      <w:r>
        <w:rPr>
          <w:rFonts w:hint="eastAsia"/>
        </w:rPr>
        <w:t>其中</w:t>
      </w:r>
      <w:r>
        <w:t>，VDM Header格式</w:t>
      </w:r>
      <w:r>
        <w:rPr>
          <w:rFonts w:hint="eastAsia"/>
        </w:rPr>
        <w:t>按照</w:t>
      </w:r>
      <w:r>
        <w:t>USB PD的</w:t>
      </w:r>
      <w:r>
        <w:rPr>
          <w:rFonts w:hint="eastAsia"/>
        </w:rPr>
        <w:t>规范</w:t>
      </w:r>
      <w:r>
        <w:t>约束</w:t>
      </w:r>
      <w:r>
        <w:rPr>
          <w:rFonts w:hint="eastAsia"/>
        </w:rPr>
        <w:t>。</w:t>
      </w:r>
    </w:p>
    <w:p w:rsidR="001F3BBD" w:rsidRDefault="001F3BBD" w:rsidP="001F3BBD">
      <w:pPr>
        <w:pStyle w:val="afff2"/>
        <w:ind w:firstLineChars="0" w:firstLine="0"/>
        <w:jc w:val="center"/>
      </w:pPr>
      <w:r w:rsidRPr="001F3BBD">
        <w:rPr>
          <w:noProof/>
        </w:rPr>
        <w:drawing>
          <wp:inline distT="0" distB="0" distL="0" distR="0">
            <wp:extent cx="5850890" cy="732790"/>
            <wp:effectExtent l="0" t="0" r="0" b="0"/>
            <wp:docPr id="2252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stretch>
                      <a:fillRect/>
                    </a:stretch>
                  </pic:blipFill>
                  <pic:spPr>
                    <a:xfrm>
                      <a:off x="0" y="0"/>
                      <a:ext cx="5850890" cy="732790"/>
                    </a:xfrm>
                    <a:prstGeom prst="rect">
                      <a:avLst/>
                    </a:prstGeom>
                  </pic:spPr>
                </pic:pic>
              </a:graphicData>
            </a:graphic>
          </wp:inline>
        </w:drawing>
      </w:r>
    </w:p>
    <w:p w:rsidR="001F3BBD" w:rsidRDefault="001F3BBD" w:rsidP="001F3BBD">
      <w:pPr>
        <w:pStyle w:val="af0"/>
        <w:spacing w:before="156" w:after="156"/>
      </w:pPr>
      <w:r>
        <w:t>VDM Header格式</w:t>
      </w:r>
    </w:p>
    <w:p w:rsidR="001F3BBD" w:rsidRPr="001F3BBD" w:rsidRDefault="00C942C5" w:rsidP="001F3BBD">
      <w:pPr>
        <w:pStyle w:val="afd"/>
        <w:spacing w:before="156" w:after="156"/>
      </w:pPr>
      <w:bookmarkStart w:id="1138" w:name="_Toc443427780"/>
      <w:r>
        <w:rPr>
          <w:rFonts w:hint="eastAsia"/>
        </w:rPr>
        <w:t>FB</w:t>
      </w:r>
      <w:r w:rsidR="001F3BBD" w:rsidRPr="001F3BBD">
        <w:t>在D+D-物理通道</w:t>
      </w:r>
      <w:r w:rsidR="001F3BBD" w:rsidRPr="001F3BBD">
        <w:rPr>
          <w:rFonts w:hint="eastAsia"/>
        </w:rPr>
        <w:t>的命令</w:t>
      </w:r>
      <w:r w:rsidR="001F3BBD" w:rsidRPr="001F3BBD">
        <w:t>结构</w:t>
      </w:r>
      <w:bookmarkEnd w:id="1138"/>
    </w:p>
    <w:p w:rsidR="001F3BBD" w:rsidRDefault="001F3BBD" w:rsidP="001F3BBD">
      <w:pPr>
        <w:pStyle w:val="afff2"/>
      </w:pPr>
      <w:r w:rsidRPr="001F3BBD">
        <w:rPr>
          <w:rFonts w:hint="eastAsia"/>
        </w:rPr>
        <w:t>当支持</w:t>
      </w:r>
      <w:r w:rsidR="00C942C5">
        <w:t>FB</w:t>
      </w:r>
      <w:r w:rsidRPr="001F3BBD">
        <w:rPr>
          <w:rFonts w:hint="eastAsia"/>
        </w:rPr>
        <w:t>协议</w:t>
      </w:r>
      <w:r w:rsidRPr="001F3BBD">
        <w:t>的</w:t>
      </w:r>
      <w:r w:rsidRPr="001F3BBD">
        <w:rPr>
          <w:rFonts w:hint="eastAsia"/>
        </w:rPr>
        <w:t>充电器进入</w:t>
      </w:r>
      <w:r w:rsidRPr="001F3BBD">
        <w:t>D+D-通道检测</w:t>
      </w:r>
      <w:r w:rsidRPr="001F3BBD">
        <w:rPr>
          <w:rFonts w:hint="eastAsia"/>
        </w:rPr>
        <w:t>时</w:t>
      </w:r>
      <w:r w:rsidRPr="001F3BBD">
        <w:t>，</w:t>
      </w:r>
      <w:r w:rsidRPr="001F3BBD">
        <w:rPr>
          <w:rFonts w:hint="eastAsia"/>
        </w:rPr>
        <w:t>就开始</w:t>
      </w:r>
      <w:r w:rsidRPr="001F3BBD">
        <w:t>等待</w:t>
      </w:r>
      <w:r w:rsidRPr="001F3BBD">
        <w:rPr>
          <w:rFonts w:hint="eastAsia"/>
        </w:rPr>
        <w:t>终端</w:t>
      </w:r>
      <w:r w:rsidRPr="001F3BBD">
        <w:t>的Ping命令</w:t>
      </w:r>
      <w:r w:rsidRPr="001F3BBD">
        <w:rPr>
          <w:rFonts w:hint="eastAsia"/>
        </w:rPr>
        <w:t>。当充电器</w:t>
      </w:r>
      <w:r w:rsidRPr="001F3BBD">
        <w:t>第一次收到Ping命令，需要将配置命令</w:t>
      </w:r>
      <w:r w:rsidRPr="001F3BBD">
        <w:rPr>
          <w:rFonts w:hint="eastAsia"/>
        </w:rPr>
        <w:t>（A类充电器</w:t>
      </w:r>
      <w:r w:rsidRPr="001F3BBD">
        <w:t>命令：</w:t>
      </w:r>
      <w:r w:rsidRPr="001F3BBD">
        <w:rPr>
          <w:rFonts w:hint="eastAsia"/>
        </w:rPr>
        <w:t>0x0C 0x2B</w:t>
      </w:r>
      <w:r w:rsidRPr="001F3BBD">
        <w:t>；B</w:t>
      </w:r>
      <w:r w:rsidRPr="001F3BBD">
        <w:rPr>
          <w:rFonts w:hint="eastAsia"/>
        </w:rPr>
        <w:t>类充电器</w:t>
      </w:r>
      <w:r w:rsidRPr="001F3BBD">
        <w:t>命令：</w:t>
      </w:r>
      <w:r w:rsidRPr="001F3BBD">
        <w:rPr>
          <w:rFonts w:hint="eastAsia"/>
        </w:rPr>
        <w:t>0x1C 0xA0 0x02，</w:t>
      </w:r>
      <w:r w:rsidRPr="001F3BBD">
        <w:t>具体见</w:t>
      </w:r>
      <w:r w:rsidR="00C942C5">
        <w:rPr>
          <w:rFonts w:hint="eastAsia"/>
        </w:rPr>
        <w:t>B.</w:t>
      </w:r>
      <w:r w:rsidRPr="001F3BBD">
        <w:rPr>
          <w:rFonts w:hint="eastAsia"/>
        </w:rPr>
        <w:t>7.</w:t>
      </w:r>
      <w:r w:rsidRPr="001F3BBD">
        <w:t>3</w:t>
      </w:r>
      <w:r w:rsidRPr="001F3BBD">
        <w:rPr>
          <w:rFonts w:hint="eastAsia"/>
        </w:rPr>
        <w:t>和</w:t>
      </w:r>
      <w:r w:rsidR="00C942C5">
        <w:rPr>
          <w:rFonts w:hint="eastAsia"/>
        </w:rPr>
        <w:t>B.</w:t>
      </w:r>
      <w:r w:rsidRPr="001F3BBD">
        <w:rPr>
          <w:rFonts w:hint="eastAsia"/>
        </w:rPr>
        <w:t>9.5</w:t>
      </w:r>
      <w:r w:rsidRPr="001F3BBD">
        <w:t>章节）的BIT[4]</w:t>
      </w:r>
      <w:r w:rsidRPr="001F3BBD">
        <w:rPr>
          <w:rFonts w:hint="eastAsia"/>
        </w:rPr>
        <w:t>置位</w:t>
      </w:r>
      <w:r w:rsidRPr="001F3BBD">
        <w:t>，</w:t>
      </w:r>
      <w:r w:rsidRPr="001F3BBD">
        <w:rPr>
          <w:rFonts w:hint="eastAsia"/>
        </w:rPr>
        <w:t>此时定时1秒，</w:t>
      </w:r>
      <w:r w:rsidRPr="001F3BBD">
        <w:t>在</w:t>
      </w:r>
      <w:r w:rsidRPr="001F3BBD">
        <w:rPr>
          <w:rFonts w:hint="eastAsia"/>
        </w:rPr>
        <w:t>1秒</w:t>
      </w:r>
      <w:r w:rsidRPr="001F3BBD">
        <w:t>超时</w:t>
      </w:r>
      <w:r w:rsidRPr="001F3BBD">
        <w:rPr>
          <w:rFonts w:hint="eastAsia"/>
        </w:rPr>
        <w:t>前</w:t>
      </w:r>
      <w:r w:rsidRPr="001F3BBD">
        <w:t>或者收到终端下一条命令前，不检测D+信号</w:t>
      </w:r>
      <w:r w:rsidRPr="001F3BBD">
        <w:rPr>
          <w:rFonts w:hint="eastAsia"/>
        </w:rPr>
        <w:t>；</w:t>
      </w:r>
      <w:r w:rsidRPr="001F3BBD">
        <w:t>在</w:t>
      </w:r>
      <w:r w:rsidRPr="001F3BBD">
        <w:rPr>
          <w:rFonts w:hint="eastAsia"/>
        </w:rPr>
        <w:t>1秒</w:t>
      </w:r>
      <w:r w:rsidRPr="001F3BBD">
        <w:t>超时</w:t>
      </w:r>
      <w:r w:rsidRPr="001F3BBD">
        <w:rPr>
          <w:rFonts w:hint="eastAsia"/>
        </w:rPr>
        <w:t>前</w:t>
      </w:r>
      <w:r w:rsidRPr="001F3BBD">
        <w:t>或者收到终端下一条命令</w:t>
      </w:r>
      <w:r w:rsidRPr="001F3BBD">
        <w:rPr>
          <w:rFonts w:hint="eastAsia"/>
        </w:rPr>
        <w:t>后</w:t>
      </w:r>
      <w:r w:rsidRPr="001F3BBD">
        <w:t>，或者被终端复位配置命令的BIT[4]</w:t>
      </w:r>
      <w:r w:rsidRPr="001F3BBD">
        <w:rPr>
          <w:rFonts w:hint="eastAsia"/>
        </w:rPr>
        <w:t>后</w:t>
      </w:r>
      <w:r w:rsidRPr="001F3BBD">
        <w:t>D+检测</w:t>
      </w:r>
      <w:r w:rsidRPr="001F3BBD">
        <w:rPr>
          <w:rFonts w:hint="eastAsia"/>
        </w:rPr>
        <w:t>重新</w:t>
      </w:r>
      <w:r w:rsidRPr="001F3BBD">
        <w:t>生效。</w:t>
      </w:r>
    </w:p>
    <w:p w:rsidR="001F3BBD" w:rsidRDefault="001F3BBD" w:rsidP="001F3BBD">
      <w:pPr>
        <w:pStyle w:val="afff2"/>
        <w:ind w:firstLineChars="0" w:firstLine="0"/>
        <w:jc w:val="center"/>
      </w:pPr>
      <w:r w:rsidRPr="001F3BBD">
        <w:rPr>
          <w:noProof/>
        </w:rPr>
        <w:lastRenderedPageBreak/>
        <w:drawing>
          <wp:inline distT="0" distB="0" distL="0" distR="0">
            <wp:extent cx="2971800" cy="3630097"/>
            <wp:effectExtent l="19050" t="0" r="0" b="0"/>
            <wp:docPr id="22531" name="图片 23108" descr="D:\ac_Wkshp\500210-SmartCharger-Platform\$Protocol\插图\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D:\ac_Wkshp\500210-SmartCharger-Platform\$Protocol\插图\5-3.png"/>
                    <pic:cNvPicPr>
                      <a:picLocks noChangeAspect="1" noChangeArrowheads="1"/>
                    </pic:cNvPicPr>
                  </pic:nvPicPr>
                  <pic:blipFill>
                    <a:blip r:embed="rId6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a:stretch>
                      <a:fillRect/>
                    </a:stretch>
                  </pic:blipFill>
                  <pic:spPr bwMode="auto">
                    <a:xfrm>
                      <a:off x="0" y="0"/>
                      <a:ext cx="2983311" cy="3644157"/>
                    </a:xfrm>
                    <a:prstGeom prst="rect">
                      <a:avLst/>
                    </a:prstGeom>
                    <a:noFill/>
                    <a:ln>
                      <a:noFill/>
                    </a:ln>
                  </pic:spPr>
                </pic:pic>
              </a:graphicData>
            </a:graphic>
          </wp:inline>
        </w:drawing>
      </w:r>
    </w:p>
    <w:p w:rsidR="001F3BBD" w:rsidRDefault="00C942C5" w:rsidP="001F3BBD">
      <w:pPr>
        <w:pStyle w:val="af0"/>
        <w:spacing w:before="156" w:after="156"/>
      </w:pPr>
      <w:r>
        <w:rPr>
          <w:rFonts w:hint="eastAsia"/>
        </w:rPr>
        <w:t>FB</w:t>
      </w:r>
      <w:r w:rsidR="001F3BBD" w:rsidRPr="001F3BBD">
        <w:rPr>
          <w:rFonts w:hint="eastAsia"/>
        </w:rPr>
        <w:t>在</w:t>
      </w:r>
      <w:r w:rsidR="001F3BBD" w:rsidRPr="001F3BBD">
        <w:t>D+D-</w:t>
      </w:r>
      <w:r w:rsidR="001F3BBD" w:rsidRPr="001F3BBD">
        <w:rPr>
          <w:rFonts w:hint="eastAsia"/>
        </w:rPr>
        <w:t>物理</w:t>
      </w:r>
      <w:r w:rsidR="001F3BBD" w:rsidRPr="001F3BBD">
        <w:t>通道的应答通信流程</w:t>
      </w:r>
    </w:p>
    <w:p w:rsidR="001F3BBD" w:rsidRPr="001F3BBD" w:rsidRDefault="00C942C5" w:rsidP="001F3BBD">
      <w:pPr>
        <w:pStyle w:val="afd"/>
        <w:spacing w:before="156" w:after="156"/>
      </w:pPr>
      <w:bookmarkStart w:id="1139" w:name="_Toc443427781"/>
      <w:r>
        <w:rPr>
          <w:rFonts w:hint="eastAsia"/>
        </w:rPr>
        <w:t>FB</w:t>
      </w:r>
      <w:r w:rsidR="001F3BBD" w:rsidRPr="001F3BBD">
        <w:t>在D+D-</w:t>
      </w:r>
      <w:r w:rsidR="001F3BBD" w:rsidRPr="001F3BBD">
        <w:rPr>
          <w:rFonts w:hint="eastAsia"/>
        </w:rPr>
        <w:t>上</w:t>
      </w:r>
      <w:r w:rsidR="001F3BBD" w:rsidRPr="001F3BBD">
        <w:t>物理通道上的</w:t>
      </w:r>
      <w:r w:rsidR="001F3BBD" w:rsidRPr="001F3BBD">
        <w:rPr>
          <w:rFonts w:hint="eastAsia"/>
        </w:rPr>
        <w:t>命令传输</w:t>
      </w:r>
      <w:r w:rsidR="001F3BBD" w:rsidRPr="001F3BBD">
        <w:t>方式</w:t>
      </w:r>
      <w:bookmarkEnd w:id="1139"/>
    </w:p>
    <w:p w:rsidR="001F3BBD" w:rsidRPr="001F3BBD" w:rsidRDefault="00C942C5" w:rsidP="001F3BBD">
      <w:pPr>
        <w:pStyle w:val="afff2"/>
      </w:pPr>
      <w:r>
        <w:rPr>
          <w:rFonts w:hint="eastAsia"/>
        </w:rPr>
        <w:t>FB</w:t>
      </w:r>
      <w:r w:rsidR="001F3BBD" w:rsidRPr="001F3BBD">
        <w:t>的</w:t>
      </w:r>
      <w:r w:rsidR="001F3BBD" w:rsidRPr="001F3BBD">
        <w:rPr>
          <w:rFonts w:hint="eastAsia"/>
        </w:rPr>
        <w:t>命令</w:t>
      </w:r>
      <w:r w:rsidR="001F3BBD" w:rsidRPr="001F3BBD">
        <w:t>及应答严格按照一问一</w:t>
      </w:r>
      <w:r w:rsidR="001F3BBD" w:rsidRPr="001F3BBD">
        <w:rPr>
          <w:rFonts w:hint="eastAsia"/>
        </w:rPr>
        <w:t>答</w:t>
      </w:r>
      <w:r w:rsidR="001F3BBD" w:rsidRPr="001F3BBD">
        <w:t>的方式</w:t>
      </w:r>
      <w:r w:rsidR="001F3BBD" w:rsidRPr="001F3BBD">
        <w:rPr>
          <w:rFonts w:hint="eastAsia"/>
        </w:rPr>
        <w:t>进行。</w:t>
      </w:r>
    </w:p>
    <w:p w:rsidR="001F3BBD" w:rsidRPr="001F3BBD" w:rsidRDefault="00C942C5" w:rsidP="001F3BBD">
      <w:pPr>
        <w:pStyle w:val="afff2"/>
      </w:pPr>
      <w:r>
        <w:rPr>
          <w:rFonts w:hint="eastAsia"/>
        </w:rPr>
        <w:t>FB</w:t>
      </w:r>
      <w:r w:rsidR="001F3BBD" w:rsidRPr="001F3BBD">
        <w:t>的通信命令分为读命令和写命令两</w:t>
      </w:r>
      <w:r w:rsidR="001F3BBD" w:rsidRPr="001F3BBD">
        <w:rPr>
          <w:rFonts w:hint="eastAsia"/>
        </w:rPr>
        <w:t>大类</w:t>
      </w:r>
      <w:r w:rsidR="001F3BBD" w:rsidRPr="001F3BBD">
        <w:t>。</w:t>
      </w:r>
    </w:p>
    <w:p w:rsidR="001F3BBD" w:rsidRDefault="00C942C5" w:rsidP="001F3BBD">
      <w:pPr>
        <w:pStyle w:val="afff2"/>
      </w:pPr>
      <w:r>
        <w:rPr>
          <w:rFonts w:hint="eastAsia"/>
        </w:rPr>
        <w:t>FB</w:t>
      </w:r>
      <w:r w:rsidR="001F3BBD" w:rsidRPr="001F3BBD">
        <w:t>在</w:t>
      </w:r>
      <w:r w:rsidR="001F3BBD" w:rsidRPr="001F3BBD">
        <w:rPr>
          <w:rFonts w:hint="eastAsia"/>
        </w:rPr>
        <w:t>D+</w:t>
      </w:r>
      <w:r w:rsidR="001F3BBD" w:rsidRPr="001F3BBD">
        <w:t>D-应答流程</w:t>
      </w:r>
      <w:r w:rsidR="001F3BBD" w:rsidRPr="001F3BBD">
        <w:rPr>
          <w:rFonts w:hint="eastAsia"/>
        </w:rPr>
        <w:t>上传输</w:t>
      </w:r>
      <w:r w:rsidR="001F3BBD" w:rsidRPr="001F3BBD">
        <w:t>的每一Byte都是先传高</w:t>
      </w:r>
      <w:r w:rsidR="001F3BBD" w:rsidRPr="001F3BBD">
        <w:rPr>
          <w:rFonts w:hint="eastAsia"/>
        </w:rPr>
        <w:t>位在</w:t>
      </w:r>
      <w:r w:rsidR="001F3BBD" w:rsidRPr="001F3BBD">
        <w:t>依次传输</w:t>
      </w:r>
      <w:r w:rsidR="001F3BBD" w:rsidRPr="001F3BBD">
        <w:rPr>
          <w:rFonts w:hint="eastAsia"/>
        </w:rPr>
        <w:t>低位</w:t>
      </w:r>
      <w:r w:rsidR="001F3BBD" w:rsidRPr="001F3BBD">
        <w:t>，即</w:t>
      </w:r>
      <w:r w:rsidR="001F3BBD" w:rsidRPr="001F3BBD">
        <w:rPr>
          <w:rFonts w:hint="eastAsia"/>
        </w:rPr>
        <w:t>从</w:t>
      </w:r>
      <w:r w:rsidR="001F3BBD" w:rsidRPr="001F3BBD">
        <w:t>BIT[7]</w:t>
      </w:r>
      <w:r w:rsidR="001F3BBD" w:rsidRPr="001F3BBD">
        <w:rPr>
          <w:rFonts w:hint="eastAsia"/>
        </w:rPr>
        <w:t>到</w:t>
      </w:r>
      <w:r w:rsidR="001F3BBD" w:rsidRPr="001F3BBD">
        <w:t>BIT[0]</w:t>
      </w:r>
      <w:r w:rsidR="001F3BBD" w:rsidRPr="001F3BBD">
        <w:rPr>
          <w:rFonts w:hint="eastAsia"/>
        </w:rPr>
        <w:t>进行</w:t>
      </w:r>
      <w:r w:rsidR="001F3BBD" w:rsidRPr="001F3BBD">
        <w:t>传输。</w:t>
      </w:r>
    </w:p>
    <w:p w:rsidR="001F3BBD" w:rsidRDefault="001F3BBD" w:rsidP="001F3BBD">
      <w:pPr>
        <w:pStyle w:val="afff2"/>
        <w:ind w:firstLineChars="0" w:firstLine="0"/>
        <w:jc w:val="center"/>
      </w:pPr>
      <w:r w:rsidRPr="001F3BBD">
        <w:rPr>
          <w:noProof/>
        </w:rPr>
        <w:drawing>
          <wp:inline distT="0" distB="0" distL="0" distR="0">
            <wp:extent cx="5264150" cy="2596172"/>
            <wp:effectExtent l="19050" t="0" r="0" b="0"/>
            <wp:docPr id="22533" name="图片 23109" descr="D:\ac_Wkshp\500210-SmartCharger-Platform\$Protocol\插图\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D:\ac_Wkshp\500210-SmartCharger-Platform\$Protocol\插图\5-4.png"/>
                    <pic:cNvPicPr>
                      <a:picLocks noChangeAspect="1" noChangeArrowheads="1"/>
                    </pic:cNvPicPr>
                  </pic:nvPicPr>
                  <pic:blipFill>
                    <a:blip r:embed="rId6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a:stretch>
                      <a:fillRect/>
                    </a:stretch>
                  </pic:blipFill>
                  <pic:spPr bwMode="auto">
                    <a:xfrm>
                      <a:off x="0" y="0"/>
                      <a:ext cx="5268040" cy="2598091"/>
                    </a:xfrm>
                    <a:prstGeom prst="rect">
                      <a:avLst/>
                    </a:prstGeom>
                    <a:noFill/>
                    <a:ln>
                      <a:noFill/>
                    </a:ln>
                  </pic:spPr>
                </pic:pic>
              </a:graphicData>
            </a:graphic>
          </wp:inline>
        </w:drawing>
      </w:r>
    </w:p>
    <w:p w:rsidR="001F3BBD" w:rsidRDefault="00C942C5" w:rsidP="001F3BBD">
      <w:pPr>
        <w:pStyle w:val="af0"/>
        <w:spacing w:before="156" w:after="156"/>
      </w:pPr>
      <w:r>
        <w:rPr>
          <w:rFonts w:hint="eastAsia"/>
        </w:rPr>
        <w:t>FB</w:t>
      </w:r>
      <w:r w:rsidR="001F3BBD" w:rsidRPr="001F3BBD">
        <w:t>在D+D-上</w:t>
      </w:r>
      <w:r w:rsidR="001F3BBD" w:rsidRPr="001F3BBD">
        <w:rPr>
          <w:rFonts w:hint="eastAsia"/>
        </w:rPr>
        <w:t>命令</w:t>
      </w:r>
      <w:r w:rsidR="001F3BBD" w:rsidRPr="001F3BBD">
        <w:t>与应答流程</w:t>
      </w:r>
    </w:p>
    <w:p w:rsidR="001F3BBD" w:rsidRDefault="001F3BBD" w:rsidP="001F3BBD">
      <w:pPr>
        <w:pStyle w:val="afff2"/>
        <w:ind w:firstLineChars="0" w:firstLine="0"/>
        <w:jc w:val="center"/>
      </w:pPr>
      <w:r w:rsidRPr="001F3BBD">
        <w:rPr>
          <w:noProof/>
        </w:rPr>
        <w:lastRenderedPageBreak/>
        <w:drawing>
          <wp:inline distT="0" distB="0" distL="0" distR="0">
            <wp:extent cx="5731510" cy="1016162"/>
            <wp:effectExtent l="0" t="0" r="0" b="0"/>
            <wp:docPr id="2253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9"/>
                    <pic:cNvPicPr>
                      <a:picLocks noChangeAspect="1" noChangeArrowheads="1"/>
                    </pic:cNvPicPr>
                  </pic:nvPicPr>
                  <pic:blipFill>
                    <a:blip r:embed="rId67" cstate="print">
                      <a:grayscl/>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a:stretch>
                      <a:fillRect/>
                    </a:stretch>
                  </pic:blipFill>
                  <pic:spPr bwMode="auto">
                    <a:xfrm>
                      <a:off x="0" y="0"/>
                      <a:ext cx="5731510" cy="1016162"/>
                    </a:xfrm>
                    <a:prstGeom prst="rect">
                      <a:avLst/>
                    </a:prstGeom>
                    <a:noFill/>
                    <a:ln>
                      <a:noFill/>
                    </a:ln>
                  </pic:spPr>
                </pic:pic>
              </a:graphicData>
            </a:graphic>
          </wp:inline>
        </w:drawing>
      </w:r>
    </w:p>
    <w:p w:rsidR="001F3BBD" w:rsidRDefault="001F3BBD" w:rsidP="001F3BBD">
      <w:pPr>
        <w:pStyle w:val="af0"/>
        <w:spacing w:before="156" w:after="156"/>
      </w:pPr>
      <w:r w:rsidRPr="001F3BBD">
        <w:rPr>
          <w:rFonts w:hint="eastAsia"/>
        </w:rPr>
        <w:t>终端读</w:t>
      </w:r>
      <w:r w:rsidRPr="001F3BBD">
        <w:t>命令</w:t>
      </w:r>
      <w:r w:rsidRPr="001F3BBD">
        <w:rPr>
          <w:rFonts w:hint="eastAsia"/>
        </w:rPr>
        <w:t>及</w:t>
      </w:r>
      <w:r w:rsidRPr="001F3BBD">
        <w:t>充电器应答时序</w:t>
      </w:r>
      <w:r w:rsidRPr="001F3BBD">
        <w:rPr>
          <w:rFonts w:hint="eastAsia"/>
        </w:rPr>
        <w:t>示意</w:t>
      </w:r>
      <w:r w:rsidRPr="001F3BBD">
        <w:t>图</w:t>
      </w:r>
    </w:p>
    <w:p w:rsidR="001F3BBD" w:rsidRDefault="001F3BBD" w:rsidP="001F3BBD">
      <w:pPr>
        <w:pStyle w:val="afff2"/>
        <w:ind w:firstLineChars="0" w:firstLine="0"/>
        <w:jc w:val="center"/>
      </w:pPr>
      <w:r w:rsidRPr="001F3BBD">
        <w:rPr>
          <w:noProof/>
        </w:rPr>
        <w:drawing>
          <wp:inline distT="0" distB="0" distL="0" distR="0">
            <wp:extent cx="5731510" cy="950724"/>
            <wp:effectExtent l="0" t="0" r="0" b="0"/>
            <wp:docPr id="2253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8"/>
                    <pic:cNvPicPr>
                      <a:picLocks noChangeAspect="1" noChangeArrowheads="1"/>
                    </pic:cNvPicPr>
                  </pic:nvPicPr>
                  <pic:blipFill>
                    <a:blip r:embed="rId68" cstate="print">
                      <a:grayscl/>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a:stretch>
                      <a:fillRect/>
                    </a:stretch>
                  </pic:blipFill>
                  <pic:spPr bwMode="auto">
                    <a:xfrm>
                      <a:off x="0" y="0"/>
                      <a:ext cx="5731510" cy="950724"/>
                    </a:xfrm>
                    <a:prstGeom prst="rect">
                      <a:avLst/>
                    </a:prstGeom>
                    <a:noFill/>
                    <a:ln>
                      <a:noFill/>
                    </a:ln>
                  </pic:spPr>
                </pic:pic>
              </a:graphicData>
            </a:graphic>
          </wp:inline>
        </w:drawing>
      </w:r>
    </w:p>
    <w:p w:rsidR="001F3BBD" w:rsidRPr="001F3BBD" w:rsidRDefault="001F3BBD" w:rsidP="001F3BBD">
      <w:pPr>
        <w:pStyle w:val="af0"/>
        <w:spacing w:before="156" w:after="156"/>
      </w:pPr>
      <w:r>
        <w:rPr>
          <w:rFonts w:hint="eastAsia"/>
        </w:rPr>
        <w:t>终端写</w:t>
      </w:r>
      <w:r>
        <w:t>命令</w:t>
      </w:r>
      <w:r>
        <w:rPr>
          <w:rFonts w:hint="eastAsia"/>
        </w:rPr>
        <w:t>及</w:t>
      </w:r>
      <w:r>
        <w:t>充电器应答时序</w:t>
      </w:r>
      <w:r>
        <w:rPr>
          <w:rFonts w:hint="eastAsia"/>
        </w:rPr>
        <w:t>示意</w:t>
      </w:r>
      <w:r>
        <w:t>图</w:t>
      </w:r>
    </w:p>
    <w:p w:rsidR="001F3BBD" w:rsidRDefault="00F312E4" w:rsidP="00F312E4">
      <w:pPr>
        <w:pStyle w:val="afc"/>
        <w:spacing w:before="312" w:after="312"/>
      </w:pPr>
      <w:r w:rsidRPr="00F312E4">
        <w:t>A类充电</w:t>
      </w:r>
      <w:r w:rsidRPr="00F312E4">
        <w:rPr>
          <w:rFonts w:hint="eastAsia"/>
        </w:rPr>
        <w:t>流程</w:t>
      </w:r>
    </w:p>
    <w:p w:rsidR="00F312E4" w:rsidRPr="00F312E4" w:rsidRDefault="00F312E4" w:rsidP="00F312E4">
      <w:pPr>
        <w:pStyle w:val="afd"/>
        <w:spacing w:before="156" w:after="156"/>
      </w:pPr>
      <w:bookmarkStart w:id="1140" w:name="_Toc443427783"/>
      <w:r w:rsidRPr="00F312E4">
        <w:rPr>
          <w:rFonts w:hint="eastAsia"/>
        </w:rPr>
        <w:t>A类充电器</w:t>
      </w:r>
      <w:r w:rsidRPr="00F312E4">
        <w:t>功能描述</w:t>
      </w:r>
      <w:bookmarkEnd w:id="1140"/>
    </w:p>
    <w:p w:rsidR="00F312E4" w:rsidRPr="00F312E4" w:rsidRDefault="00F312E4" w:rsidP="00F312E4">
      <w:pPr>
        <w:pStyle w:val="afff2"/>
      </w:pPr>
      <w:r w:rsidRPr="00F312E4">
        <w:rPr>
          <w:rFonts w:hint="eastAsia"/>
        </w:rPr>
        <w:t>A类充电器应该支持5</w:t>
      </w:r>
      <w:r w:rsidRPr="00F312E4">
        <w:t>V默认</w:t>
      </w:r>
      <w:r w:rsidRPr="00F312E4">
        <w:rPr>
          <w:rFonts w:hint="eastAsia"/>
        </w:rPr>
        <w:t>的</w:t>
      </w:r>
      <w:r w:rsidRPr="00F312E4">
        <w:t>电压档，</w:t>
      </w:r>
      <w:r w:rsidRPr="00F312E4">
        <w:rPr>
          <w:rFonts w:hint="eastAsia"/>
        </w:rPr>
        <w:t>还</w:t>
      </w:r>
      <w:r w:rsidRPr="00F312E4">
        <w:t>应该支持</w:t>
      </w:r>
      <w:r w:rsidRPr="00F312E4">
        <w:rPr>
          <w:rFonts w:hint="eastAsia"/>
        </w:rPr>
        <w:t>不少于</w:t>
      </w:r>
      <w:r w:rsidRPr="00F312E4">
        <w:t>一档电压档</w:t>
      </w:r>
      <w:r w:rsidRPr="00F312E4">
        <w:rPr>
          <w:rFonts w:hint="eastAsia"/>
        </w:rPr>
        <w:t>位，最多</w:t>
      </w:r>
      <w:r w:rsidRPr="00F312E4">
        <w:t>支持</w:t>
      </w:r>
      <w:r w:rsidRPr="00F312E4">
        <w:rPr>
          <w:rFonts w:hint="eastAsia"/>
        </w:rPr>
        <w:t>10种</w:t>
      </w:r>
      <w:r w:rsidRPr="00F312E4">
        <w:t>。</w:t>
      </w:r>
      <w:r w:rsidRPr="00F312E4">
        <w:rPr>
          <w:rFonts w:hint="eastAsia"/>
        </w:rPr>
        <w:t>A类充电器</w:t>
      </w:r>
      <w:r w:rsidRPr="00F312E4">
        <w:t>还</w:t>
      </w:r>
      <w:r w:rsidRPr="00F312E4">
        <w:rPr>
          <w:rFonts w:hint="eastAsia"/>
        </w:rPr>
        <w:t>可以</w:t>
      </w:r>
      <w:r w:rsidRPr="00F312E4">
        <w:t>支持多档输出电流；</w:t>
      </w:r>
      <w:r w:rsidRPr="00F312E4">
        <w:rPr>
          <w:rFonts w:hint="eastAsia"/>
        </w:rPr>
        <w:t>最多</w:t>
      </w:r>
      <w:r w:rsidRPr="00F312E4">
        <w:t>不超过</w:t>
      </w:r>
      <w:r w:rsidRPr="00F312E4">
        <w:rPr>
          <w:rFonts w:hint="eastAsia"/>
        </w:rPr>
        <w:t>10种</w:t>
      </w:r>
      <w:r w:rsidRPr="00F312E4">
        <w:t>。</w:t>
      </w:r>
    </w:p>
    <w:p w:rsidR="00F312E4" w:rsidRPr="00F312E4" w:rsidRDefault="00F312E4" w:rsidP="00F312E4">
      <w:pPr>
        <w:pStyle w:val="afff2"/>
      </w:pPr>
      <w:r w:rsidRPr="00F312E4">
        <w:rPr>
          <w:rFonts w:hint="eastAsia"/>
        </w:rPr>
        <w:t>A类充电器有</w:t>
      </w:r>
      <w:r w:rsidRPr="00F312E4">
        <w:t>恒压</w:t>
      </w:r>
      <w:r w:rsidRPr="00F312E4">
        <w:rPr>
          <w:rFonts w:hint="eastAsia"/>
        </w:rPr>
        <w:t>、</w:t>
      </w:r>
      <w:r w:rsidRPr="00F312E4">
        <w:t>恒功率</w:t>
      </w:r>
      <w:r w:rsidRPr="00F312E4">
        <w:rPr>
          <w:rFonts w:hint="eastAsia"/>
        </w:rPr>
        <w:t>类型。</w:t>
      </w:r>
    </w:p>
    <w:p w:rsidR="00F312E4" w:rsidRDefault="00F312E4" w:rsidP="00F312E4">
      <w:pPr>
        <w:pStyle w:val="afff2"/>
      </w:pPr>
      <w:r w:rsidRPr="00F312E4">
        <w:rPr>
          <w:rFonts w:hint="eastAsia"/>
        </w:rPr>
        <w:t>当A类充电器支持</w:t>
      </w:r>
      <w:r w:rsidRPr="00F312E4">
        <w:t>恒功率类型时，且支持多档电流</w:t>
      </w:r>
      <w:r w:rsidRPr="00F312E4">
        <w:rPr>
          <w:rFonts w:hint="eastAsia"/>
        </w:rPr>
        <w:t>限制</w:t>
      </w:r>
      <w:r w:rsidRPr="00F312E4">
        <w:t>时，</w:t>
      </w:r>
      <w:r w:rsidRPr="00F312E4">
        <w:rPr>
          <w:rFonts w:hint="eastAsia"/>
        </w:rPr>
        <w:t>应该符合</w:t>
      </w:r>
      <w:r w:rsidRPr="00F312E4">
        <w:t>如下IV</w:t>
      </w:r>
      <w:r w:rsidRPr="00F312E4">
        <w:rPr>
          <w:rFonts w:hint="eastAsia"/>
        </w:rPr>
        <w:t>特性</w:t>
      </w:r>
      <w:r w:rsidRPr="00F312E4">
        <w:t>要求</w:t>
      </w:r>
      <w:r w:rsidRPr="00F312E4">
        <w:rPr>
          <w:rFonts w:hint="eastAsia"/>
        </w:rPr>
        <w:t>。例如一款具有</w:t>
      </w:r>
      <w:r w:rsidRPr="00F312E4">
        <w:t>恒功率</w:t>
      </w:r>
      <w:r w:rsidRPr="00F312E4">
        <w:rPr>
          <w:rFonts w:hint="eastAsia"/>
        </w:rPr>
        <w:t>18</w:t>
      </w:r>
      <w:r w:rsidRPr="00F312E4">
        <w:t>W充电器的</w:t>
      </w:r>
      <w:r w:rsidRPr="00F312E4">
        <w:rPr>
          <w:rFonts w:hint="eastAsia"/>
        </w:rPr>
        <w:t>电压</w:t>
      </w:r>
      <w:r w:rsidRPr="00F312E4">
        <w:t>电流散点符合如下特性。</w:t>
      </w:r>
      <w:r w:rsidRPr="00F312E4">
        <w:rPr>
          <w:rFonts w:hint="eastAsia"/>
        </w:rPr>
        <w:t>Vset</w:t>
      </w:r>
      <w:r w:rsidRPr="00F312E4">
        <w:t>为设定的输出电压，Iset为设定的输出</w:t>
      </w:r>
      <w:r w:rsidRPr="00F312E4">
        <w:rPr>
          <w:rFonts w:hint="eastAsia"/>
        </w:rPr>
        <w:t>电流</w:t>
      </w:r>
      <w:r w:rsidRPr="00F312E4">
        <w:t>，UVset为对应的过流欠压转换点。</w:t>
      </w:r>
    </w:p>
    <w:p w:rsidR="00F312E4" w:rsidRDefault="00F312E4" w:rsidP="00F312E4">
      <w:pPr>
        <w:pStyle w:val="afff2"/>
        <w:ind w:firstLineChars="0" w:firstLine="0"/>
        <w:jc w:val="center"/>
      </w:pPr>
      <w:r w:rsidRPr="00F312E4">
        <w:rPr>
          <w:noProof/>
        </w:rPr>
        <w:drawing>
          <wp:inline distT="0" distB="0" distL="0" distR="0">
            <wp:extent cx="4876800" cy="3154080"/>
            <wp:effectExtent l="19050" t="0" r="0" b="0"/>
            <wp:docPr id="22536" name="图片 23111" descr="D:\ac_Wkshp\500210-SmartCharger-Platform\$Protocol\插图\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D:\ac_Wkshp\500210-SmartCharger-Platform\$Protocol\插图\6-2.png"/>
                    <pic:cNvPicPr>
                      <a:picLocks noChangeAspect="1" noChangeArrowheads="1"/>
                    </pic:cNvPicPr>
                  </pic:nvPicPr>
                  <pic:blipFill>
                    <a:blip r:embed="rId69" cstate="print">
                      <a:extLst>
                        <a:ext uri="{BEBA8EAE-BF5A-486C-A8C5-ECC9F3942E4B}">
                          <a14:imgProps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a14:imgLayer r:embed="rId70">
                              <a14:imgEffect>
                                <a14:saturation sat="0"/>
                              </a14:imgEffect>
                            </a14:imgLayer>
                          </a14:imgProps>
                        </a:ex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a:stretch>
                      <a:fillRect/>
                    </a:stretch>
                  </pic:blipFill>
                  <pic:spPr bwMode="auto">
                    <a:xfrm>
                      <a:off x="0" y="0"/>
                      <a:ext cx="4877872" cy="3154773"/>
                    </a:xfrm>
                    <a:prstGeom prst="rect">
                      <a:avLst/>
                    </a:prstGeom>
                    <a:noFill/>
                    <a:ln>
                      <a:noFill/>
                    </a:ln>
                  </pic:spPr>
                </pic:pic>
              </a:graphicData>
            </a:graphic>
          </wp:inline>
        </w:drawing>
      </w:r>
    </w:p>
    <w:p w:rsidR="00A52AAB" w:rsidRDefault="00A52AAB" w:rsidP="00A52AAB">
      <w:pPr>
        <w:pStyle w:val="af0"/>
        <w:spacing w:before="156" w:after="156"/>
      </w:pPr>
      <w:r w:rsidRPr="00A52AAB">
        <w:t>A类充电器</w:t>
      </w:r>
      <w:r w:rsidRPr="00A52AAB">
        <w:rPr>
          <w:rFonts w:hint="eastAsia"/>
        </w:rPr>
        <w:t>（恒功率</w:t>
      </w:r>
      <w:r w:rsidRPr="00A52AAB">
        <w:t>多档电压电流</w:t>
      </w:r>
      <w:r w:rsidRPr="00A52AAB">
        <w:rPr>
          <w:rFonts w:hint="eastAsia"/>
        </w:rPr>
        <w:t>）</w:t>
      </w:r>
      <w:r w:rsidRPr="00A52AAB">
        <w:t>IV散点图说明及举例</w:t>
      </w:r>
    </w:p>
    <w:p w:rsidR="00A52AAB" w:rsidRPr="00A52AAB" w:rsidRDefault="00A52AAB" w:rsidP="00A52AAB">
      <w:pPr>
        <w:pStyle w:val="afd"/>
        <w:spacing w:before="156" w:after="156"/>
      </w:pPr>
      <w:bookmarkStart w:id="1141" w:name="_Toc443427784"/>
      <w:r w:rsidRPr="00A52AAB">
        <w:rPr>
          <w:rFonts w:hint="eastAsia"/>
        </w:rPr>
        <w:lastRenderedPageBreak/>
        <w:t>A类充电器充电流程</w:t>
      </w:r>
      <w:bookmarkEnd w:id="1141"/>
    </w:p>
    <w:p w:rsidR="00F312E4" w:rsidRPr="00A52AAB" w:rsidRDefault="00A52AAB" w:rsidP="00A52AAB">
      <w:pPr>
        <w:pStyle w:val="afff2"/>
      </w:pPr>
      <w:r w:rsidRPr="00A52AAB">
        <w:rPr>
          <w:rFonts w:hint="eastAsia"/>
        </w:rPr>
        <w:t>当终端支持</w:t>
      </w:r>
      <w:r w:rsidR="00C942C5">
        <w:t>FB</w:t>
      </w:r>
      <w:r w:rsidRPr="00A52AAB">
        <w:rPr>
          <w:rFonts w:hint="eastAsia"/>
        </w:rPr>
        <w:t>充电协议时，且被插入符合</w:t>
      </w:r>
      <w:r w:rsidR="00C942C5">
        <w:t>FB</w:t>
      </w:r>
      <w:r w:rsidRPr="00A52AAB">
        <w:rPr>
          <w:rFonts w:hint="eastAsia"/>
        </w:rPr>
        <w:t>协议的</w:t>
      </w:r>
      <w:r w:rsidRPr="00A52AAB">
        <w:t>A</w:t>
      </w:r>
      <w:r w:rsidRPr="00A52AAB">
        <w:rPr>
          <w:rFonts w:hint="eastAsia"/>
        </w:rPr>
        <w:t>类充电器时，终端能够检测并</w:t>
      </w:r>
      <w:r w:rsidRPr="00A52AAB">
        <w:t>进入A类充电</w:t>
      </w:r>
      <w:r w:rsidRPr="00A52AAB">
        <w:rPr>
          <w:rFonts w:hint="eastAsia"/>
        </w:rPr>
        <w:t>流程。</w:t>
      </w:r>
    </w:p>
    <w:p w:rsidR="00A52AAB" w:rsidRDefault="00A52AAB" w:rsidP="00A52AAB">
      <w:pPr>
        <w:pStyle w:val="afff2"/>
        <w:ind w:firstLineChars="0" w:firstLine="0"/>
        <w:jc w:val="center"/>
      </w:pPr>
      <w:r w:rsidRPr="00A52AAB">
        <w:rPr>
          <w:noProof/>
        </w:rPr>
        <w:drawing>
          <wp:inline distT="0" distB="0" distL="0" distR="0">
            <wp:extent cx="5656580" cy="3438994"/>
            <wp:effectExtent l="0" t="0" r="0" b="0"/>
            <wp:docPr id="22537" name="图片 23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a:stretch>
                      <a:fillRect/>
                    </a:stretch>
                  </pic:blipFill>
                  <pic:spPr bwMode="auto">
                    <a:xfrm>
                      <a:off x="0" y="0"/>
                      <a:ext cx="5656580" cy="3438994"/>
                    </a:xfrm>
                    <a:prstGeom prst="rect">
                      <a:avLst/>
                    </a:prstGeom>
                    <a:noFill/>
                    <a:ln>
                      <a:noFill/>
                    </a:ln>
                  </pic:spPr>
                </pic:pic>
              </a:graphicData>
            </a:graphic>
          </wp:inline>
        </w:drawing>
      </w:r>
    </w:p>
    <w:p w:rsidR="00A52AAB" w:rsidRDefault="00A52AAB" w:rsidP="00A52AAB">
      <w:pPr>
        <w:pStyle w:val="af0"/>
        <w:spacing w:before="156" w:after="156"/>
      </w:pPr>
      <w:r w:rsidRPr="00A52AAB">
        <w:rPr>
          <w:rFonts w:hint="eastAsia"/>
        </w:rPr>
        <w:t>A类充电器充电流程</w:t>
      </w:r>
    </w:p>
    <w:p w:rsidR="00A52AAB" w:rsidRDefault="00A52AAB" w:rsidP="00A52AAB">
      <w:pPr>
        <w:pStyle w:val="afc"/>
        <w:spacing w:before="312" w:after="312"/>
      </w:pPr>
      <w:r w:rsidRPr="00A52AAB">
        <w:t>A类充电器命令</w:t>
      </w:r>
      <w:r w:rsidRPr="00A52AAB">
        <w:rPr>
          <w:rFonts w:hint="eastAsia"/>
        </w:rPr>
        <w:t>应答</w:t>
      </w:r>
      <w:r w:rsidRPr="00A52AAB">
        <w:t>集</w:t>
      </w:r>
    </w:p>
    <w:p w:rsidR="00A52AAB" w:rsidRDefault="00A52AAB" w:rsidP="00A52AAB">
      <w:pPr>
        <w:pStyle w:val="afff2"/>
      </w:pPr>
      <w:r w:rsidRPr="00A52AAB">
        <w:rPr>
          <w:rFonts w:hint="eastAsia"/>
        </w:rPr>
        <w:t>A类充电器命令结构的</w:t>
      </w:r>
      <w:r w:rsidRPr="00A52AAB">
        <w:t>命令关键字采用两个</w:t>
      </w:r>
      <w:r w:rsidRPr="00A52AAB">
        <w:rPr>
          <w:rFonts w:hint="eastAsia"/>
        </w:rPr>
        <w:t>8</w:t>
      </w:r>
      <w:r w:rsidRPr="00A52AAB">
        <w:t>Bit</w:t>
      </w:r>
      <w:r w:rsidRPr="00A52AAB">
        <w:rPr>
          <w:rFonts w:hint="eastAsia"/>
        </w:rPr>
        <w:t>二进制</w:t>
      </w:r>
      <w:r w:rsidRPr="00A52AAB">
        <w:t>数组成，</w:t>
      </w:r>
      <w:r w:rsidRPr="00A52AAB">
        <w:rPr>
          <w:rFonts w:hint="eastAsia"/>
        </w:rPr>
        <w:t>终端</w:t>
      </w:r>
      <w:r w:rsidRPr="00A52AAB">
        <w:t>和充电器的数据包是</w:t>
      </w:r>
      <w:r w:rsidRPr="00A52AAB">
        <w:rPr>
          <w:rFonts w:hint="eastAsia"/>
        </w:rPr>
        <w:t>一个8</w:t>
      </w:r>
      <w:r w:rsidRPr="00A52AAB">
        <w:t>Bit</w:t>
      </w:r>
      <w:r w:rsidRPr="00A52AAB">
        <w:rPr>
          <w:rFonts w:hint="eastAsia"/>
        </w:rPr>
        <w:t>二进制</w:t>
      </w:r>
      <w:r w:rsidRPr="00A52AAB">
        <w:t>数</w:t>
      </w:r>
      <w:r w:rsidRPr="00A52AAB">
        <w:rPr>
          <w:rFonts w:hint="eastAsia"/>
        </w:rPr>
        <w:t>。</w:t>
      </w:r>
      <w:r w:rsidRPr="00A52AAB">
        <w:t>充电器</w:t>
      </w:r>
      <w:r w:rsidRPr="00A52AAB">
        <w:rPr>
          <w:rFonts w:hint="eastAsia"/>
        </w:rPr>
        <w:t>应答</w:t>
      </w:r>
      <w:r w:rsidRPr="00A52AAB">
        <w:t>关键字为一个</w:t>
      </w:r>
      <w:r w:rsidRPr="00A52AAB">
        <w:rPr>
          <w:rFonts w:hint="eastAsia"/>
        </w:rPr>
        <w:t>8</w:t>
      </w:r>
      <w:r w:rsidRPr="00A52AAB">
        <w:t>Bit</w:t>
      </w:r>
      <w:r w:rsidRPr="00A52AAB">
        <w:rPr>
          <w:rFonts w:hint="eastAsia"/>
        </w:rPr>
        <w:t>二进制</w:t>
      </w:r>
      <w:r w:rsidRPr="00A52AAB">
        <w:t>数</w:t>
      </w:r>
      <w:r w:rsidRPr="00A52AAB">
        <w:rPr>
          <w:rFonts w:hint="eastAsia"/>
        </w:rPr>
        <w:t>，值为0</w:t>
      </w:r>
      <w:r w:rsidRPr="00A52AAB">
        <w:t>x08</w:t>
      </w:r>
      <w:r w:rsidRPr="00A52AAB">
        <w:rPr>
          <w:rFonts w:hint="eastAsia"/>
        </w:rPr>
        <w:t>。</w:t>
      </w:r>
    </w:p>
    <w:p w:rsidR="00A52AAB" w:rsidRDefault="00A52AAB" w:rsidP="00A52AAB">
      <w:pPr>
        <w:pStyle w:val="af9"/>
        <w:spacing w:before="156" w:after="156"/>
      </w:pPr>
      <w:r>
        <w:rPr>
          <w:rFonts w:hint="eastAsia"/>
        </w:rPr>
        <w:t>A类充电器ACK取值条件</w:t>
      </w:r>
    </w:p>
    <w:tbl>
      <w:tblPr>
        <w:tblStyle w:val="afff8"/>
        <w:tblW w:w="0" w:type="auto"/>
        <w:jc w:val="center"/>
        <w:tblLook w:val="04A0"/>
      </w:tblPr>
      <w:tblGrid>
        <w:gridCol w:w="3823"/>
        <w:gridCol w:w="1984"/>
      </w:tblGrid>
      <w:tr w:rsidR="00A52AAB" w:rsidTr="00A52AAB">
        <w:trPr>
          <w:jc w:val="center"/>
        </w:trPr>
        <w:tc>
          <w:tcPr>
            <w:tcW w:w="3823" w:type="dxa"/>
            <w:shd w:val="clear" w:color="auto" w:fill="595959" w:themeFill="text1" w:themeFillTint="A6"/>
          </w:tcPr>
          <w:p w:rsidR="00A52AAB" w:rsidRPr="00244C04" w:rsidRDefault="00A52AAB" w:rsidP="00C47F9F">
            <w:pPr>
              <w:jc w:val="center"/>
              <w:rPr>
                <w:b/>
                <w:color w:val="FFFFFF" w:themeColor="background1"/>
              </w:rPr>
            </w:pPr>
            <w:r>
              <w:rPr>
                <w:rFonts w:hint="eastAsia"/>
                <w:b/>
                <w:color w:val="FFFFFF" w:themeColor="background1"/>
              </w:rPr>
              <w:t>ACK取值</w:t>
            </w:r>
            <w:r>
              <w:rPr>
                <w:b/>
                <w:color w:val="FFFFFF" w:themeColor="background1"/>
              </w:rPr>
              <w:t>条件</w:t>
            </w:r>
          </w:p>
        </w:tc>
        <w:tc>
          <w:tcPr>
            <w:tcW w:w="1984" w:type="dxa"/>
            <w:shd w:val="clear" w:color="auto" w:fill="595959" w:themeFill="text1" w:themeFillTint="A6"/>
          </w:tcPr>
          <w:p w:rsidR="00A52AAB" w:rsidRPr="00244C04" w:rsidRDefault="00A52AAB" w:rsidP="00C47F9F">
            <w:pPr>
              <w:jc w:val="center"/>
              <w:rPr>
                <w:b/>
                <w:color w:val="FFFFFF" w:themeColor="background1"/>
              </w:rPr>
            </w:pPr>
            <w:r>
              <w:rPr>
                <w:rFonts w:hint="eastAsia"/>
                <w:b/>
                <w:color w:val="FFFFFF" w:themeColor="background1"/>
              </w:rPr>
              <w:t>取值</w:t>
            </w:r>
          </w:p>
        </w:tc>
      </w:tr>
      <w:tr w:rsidR="00A52AAB" w:rsidTr="00A52AAB">
        <w:trPr>
          <w:jc w:val="center"/>
        </w:trPr>
        <w:tc>
          <w:tcPr>
            <w:tcW w:w="3823" w:type="dxa"/>
          </w:tcPr>
          <w:p w:rsidR="00A52AAB" w:rsidRPr="000C5203" w:rsidRDefault="00A52AAB" w:rsidP="00C47F9F">
            <w:pPr>
              <w:widowControl/>
              <w:numPr>
                <w:ilvl w:val="0"/>
                <w:numId w:val="0"/>
              </w:numPr>
              <w:rPr>
                <w:rFonts w:hAnsi="宋体" w:cs="宋体"/>
                <w:color w:val="000000"/>
                <w:sz w:val="16"/>
                <w:szCs w:val="16"/>
              </w:rPr>
            </w:pPr>
            <w:r w:rsidRPr="000C5203">
              <w:rPr>
                <w:rFonts w:hAnsi="宋体" w:cs="宋体" w:hint="eastAsia"/>
                <w:color w:val="000000"/>
                <w:sz w:val="16"/>
                <w:szCs w:val="16"/>
              </w:rPr>
              <w:t>当</w:t>
            </w:r>
            <w:r w:rsidRPr="000C5203">
              <w:rPr>
                <w:rFonts w:hAnsi="宋体" w:cs="宋体"/>
                <w:color w:val="000000"/>
                <w:sz w:val="16"/>
                <w:szCs w:val="16"/>
              </w:rPr>
              <w:t>正常应答时</w:t>
            </w:r>
          </w:p>
        </w:tc>
        <w:tc>
          <w:tcPr>
            <w:tcW w:w="1984" w:type="dxa"/>
          </w:tcPr>
          <w:p w:rsidR="00A52AAB" w:rsidRPr="000C5203" w:rsidRDefault="00A52AAB" w:rsidP="00C47F9F">
            <w:pPr>
              <w:widowControl/>
              <w:numPr>
                <w:ilvl w:val="0"/>
                <w:numId w:val="0"/>
              </w:numPr>
              <w:jc w:val="center"/>
              <w:rPr>
                <w:rFonts w:hAnsi="宋体" w:cs="宋体"/>
                <w:color w:val="000000"/>
                <w:sz w:val="16"/>
                <w:szCs w:val="16"/>
              </w:rPr>
            </w:pPr>
            <w:r w:rsidRPr="000C5203">
              <w:rPr>
                <w:rFonts w:hAnsi="宋体" w:cs="宋体"/>
                <w:color w:val="000000"/>
                <w:sz w:val="16"/>
                <w:szCs w:val="16"/>
              </w:rPr>
              <w:t>0x08</w:t>
            </w:r>
          </w:p>
        </w:tc>
      </w:tr>
      <w:tr w:rsidR="00A52AAB" w:rsidTr="00A52AAB">
        <w:trPr>
          <w:jc w:val="center"/>
        </w:trPr>
        <w:tc>
          <w:tcPr>
            <w:tcW w:w="3823" w:type="dxa"/>
          </w:tcPr>
          <w:p w:rsidR="00A52AAB" w:rsidRPr="000C5203" w:rsidRDefault="00A52AAB" w:rsidP="00C47F9F">
            <w:pPr>
              <w:widowControl/>
              <w:numPr>
                <w:ilvl w:val="0"/>
                <w:numId w:val="0"/>
              </w:numPr>
              <w:rPr>
                <w:rFonts w:hAnsi="宋体" w:cs="宋体"/>
                <w:color w:val="000000"/>
                <w:sz w:val="16"/>
                <w:szCs w:val="16"/>
              </w:rPr>
            </w:pPr>
            <w:r w:rsidRPr="000C5203">
              <w:rPr>
                <w:rFonts w:hAnsi="宋体" w:cs="宋体" w:hint="eastAsia"/>
                <w:color w:val="000000"/>
                <w:sz w:val="16"/>
                <w:szCs w:val="16"/>
              </w:rPr>
              <w:t>当非正常</w:t>
            </w:r>
            <w:r w:rsidRPr="000C5203">
              <w:rPr>
                <w:rFonts w:hAnsi="宋体" w:cs="宋体"/>
                <w:color w:val="000000"/>
                <w:sz w:val="16"/>
                <w:szCs w:val="16"/>
              </w:rPr>
              <w:t>应答时</w:t>
            </w:r>
          </w:p>
        </w:tc>
        <w:tc>
          <w:tcPr>
            <w:tcW w:w="1984" w:type="dxa"/>
          </w:tcPr>
          <w:p w:rsidR="00A52AAB" w:rsidRPr="000C5203" w:rsidRDefault="00A52AAB" w:rsidP="00C47F9F">
            <w:pPr>
              <w:widowControl/>
              <w:numPr>
                <w:ilvl w:val="0"/>
                <w:numId w:val="0"/>
              </w:numPr>
              <w:jc w:val="center"/>
              <w:rPr>
                <w:rFonts w:hAnsi="宋体" w:cs="宋体"/>
                <w:color w:val="000000"/>
                <w:sz w:val="16"/>
                <w:szCs w:val="16"/>
              </w:rPr>
            </w:pPr>
            <w:r w:rsidRPr="000C5203">
              <w:rPr>
                <w:rFonts w:hAnsi="宋体" w:cs="宋体"/>
                <w:color w:val="000000"/>
                <w:sz w:val="16"/>
                <w:szCs w:val="16"/>
              </w:rPr>
              <w:t>0x03</w:t>
            </w:r>
          </w:p>
        </w:tc>
      </w:tr>
    </w:tbl>
    <w:p w:rsidR="00A52AAB" w:rsidRPr="00A52AAB" w:rsidRDefault="00A52AAB" w:rsidP="00A52AAB">
      <w:pPr>
        <w:pStyle w:val="afd"/>
        <w:spacing w:before="156" w:after="156"/>
      </w:pPr>
      <w:bookmarkStart w:id="1142" w:name="_Toc443427786"/>
      <w:r w:rsidRPr="00A52AAB">
        <w:rPr>
          <w:rFonts w:hint="eastAsia"/>
        </w:rPr>
        <w:t>A类充电器</w:t>
      </w:r>
      <w:r w:rsidRPr="00A52AAB">
        <w:t>命令</w:t>
      </w:r>
      <w:r w:rsidRPr="00A52AAB">
        <w:rPr>
          <w:rFonts w:hint="eastAsia"/>
        </w:rPr>
        <w:t>结构</w:t>
      </w:r>
      <w:r w:rsidRPr="00A52AAB">
        <w:t>及命令列表</w:t>
      </w:r>
      <w:bookmarkEnd w:id="1142"/>
    </w:p>
    <w:p w:rsidR="00A52AAB" w:rsidRDefault="00A52AAB" w:rsidP="00A52AAB">
      <w:pPr>
        <w:pStyle w:val="afff2"/>
        <w:ind w:firstLineChars="0" w:firstLine="0"/>
        <w:jc w:val="center"/>
      </w:pPr>
      <w:r w:rsidRPr="00A52AAB">
        <w:rPr>
          <w:noProof/>
        </w:rPr>
        <w:lastRenderedPageBreak/>
        <w:drawing>
          <wp:inline distT="0" distB="0" distL="0" distR="0">
            <wp:extent cx="5710880" cy="2028825"/>
            <wp:effectExtent l="19050" t="0" r="4120" b="0"/>
            <wp:docPr id="22538" name="图片 30" descr="D:\ac_Wkshp\500210-SmartCharger-Platform\$Protocol\插图\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D:\ac_Wkshp\500210-SmartCharger-Platform\$Protocol\插图\5-1.png"/>
                    <pic:cNvPicPr>
                      <a:picLocks noChangeAspect="1" noChangeArrowheads="1"/>
                    </pic:cNvPicPr>
                  </pic:nvPicPr>
                  <pic:blipFill>
                    <a:blip r:embed="rId6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a:stretch>
                      <a:fillRect/>
                    </a:stretch>
                  </pic:blipFill>
                  <pic:spPr bwMode="auto">
                    <a:xfrm>
                      <a:off x="0" y="0"/>
                      <a:ext cx="5712653" cy="2029455"/>
                    </a:xfrm>
                    <a:prstGeom prst="rect">
                      <a:avLst/>
                    </a:prstGeom>
                    <a:noFill/>
                    <a:ln>
                      <a:noFill/>
                    </a:ln>
                  </pic:spPr>
                </pic:pic>
              </a:graphicData>
            </a:graphic>
          </wp:inline>
        </w:drawing>
      </w:r>
    </w:p>
    <w:p w:rsidR="00A52AAB" w:rsidRDefault="00C942C5" w:rsidP="00A52AAB">
      <w:pPr>
        <w:pStyle w:val="af0"/>
        <w:spacing w:before="156" w:after="156"/>
      </w:pPr>
      <w:r>
        <w:rPr>
          <w:rFonts w:hint="eastAsia"/>
        </w:rPr>
        <w:t>FB</w:t>
      </w:r>
      <w:r w:rsidR="00A52AAB">
        <w:rPr>
          <w:rFonts w:hint="eastAsia"/>
        </w:rPr>
        <w:t>命令结构</w:t>
      </w:r>
      <w:r w:rsidR="00A52AAB">
        <w:t>说明</w:t>
      </w:r>
    </w:p>
    <w:p w:rsidR="00A52AAB" w:rsidRDefault="00A52AAB" w:rsidP="00A52AAB">
      <w:pPr>
        <w:pStyle w:val="afff2"/>
      </w:pPr>
      <w:r w:rsidRPr="00A52AAB">
        <w:rPr>
          <w:rFonts w:hint="eastAsia"/>
        </w:rPr>
        <w:t>A类充电器命令</w:t>
      </w:r>
      <w:r w:rsidRPr="00A52AAB">
        <w:t>包括以下类型，总共48条命令</w:t>
      </w:r>
      <w:r>
        <w:rPr>
          <w:rFonts w:hint="eastAsia"/>
        </w:rPr>
        <w:t>。</w:t>
      </w:r>
    </w:p>
    <w:p w:rsidR="00A52AAB" w:rsidRDefault="00A52AAB" w:rsidP="00A52AAB">
      <w:pPr>
        <w:pStyle w:val="af9"/>
        <w:spacing w:before="156" w:after="156"/>
      </w:pPr>
      <w:r w:rsidRPr="00A52AAB">
        <w:rPr>
          <w:rFonts w:hint="eastAsia"/>
        </w:rPr>
        <w:t>A类充电器</w:t>
      </w:r>
      <w:r w:rsidRPr="00A52AAB">
        <w:t>命令</w:t>
      </w:r>
      <w:r>
        <w:rPr>
          <w:rFonts w:hint="eastAsia"/>
        </w:rPr>
        <w:t>类型</w:t>
      </w:r>
    </w:p>
    <w:tbl>
      <w:tblPr>
        <w:tblStyle w:val="afff8"/>
        <w:tblW w:w="0" w:type="auto"/>
        <w:jc w:val="center"/>
        <w:tblLook w:val="04A0"/>
      </w:tblPr>
      <w:tblGrid>
        <w:gridCol w:w="4269"/>
        <w:gridCol w:w="2216"/>
      </w:tblGrid>
      <w:tr w:rsidR="00A52AAB" w:rsidTr="00E32C80">
        <w:trPr>
          <w:trHeight w:val="416"/>
          <w:jc w:val="center"/>
        </w:trPr>
        <w:tc>
          <w:tcPr>
            <w:tcW w:w="4269" w:type="dxa"/>
            <w:shd w:val="clear" w:color="auto" w:fill="595959" w:themeFill="text1" w:themeFillTint="A6"/>
          </w:tcPr>
          <w:p w:rsidR="00A52AAB" w:rsidRPr="00244C04" w:rsidRDefault="00A52AAB" w:rsidP="00C47F9F">
            <w:pPr>
              <w:jc w:val="center"/>
              <w:rPr>
                <w:b/>
                <w:color w:val="FFFFFF" w:themeColor="background1"/>
              </w:rPr>
            </w:pPr>
            <w:r w:rsidRPr="00244C04">
              <w:rPr>
                <w:rFonts w:hint="eastAsia"/>
                <w:b/>
                <w:color w:val="FFFFFF" w:themeColor="background1"/>
              </w:rPr>
              <w:t>命令</w:t>
            </w:r>
            <w:r w:rsidRPr="00244C04">
              <w:rPr>
                <w:b/>
                <w:color w:val="FFFFFF" w:themeColor="background1"/>
              </w:rPr>
              <w:t>类型</w:t>
            </w:r>
          </w:p>
        </w:tc>
        <w:tc>
          <w:tcPr>
            <w:tcW w:w="2216" w:type="dxa"/>
            <w:shd w:val="clear" w:color="auto" w:fill="595959" w:themeFill="text1" w:themeFillTint="A6"/>
          </w:tcPr>
          <w:p w:rsidR="00A52AAB" w:rsidRPr="00244C04" w:rsidRDefault="00A52AAB" w:rsidP="00C47F9F">
            <w:pPr>
              <w:jc w:val="center"/>
              <w:rPr>
                <w:b/>
                <w:color w:val="FFFFFF" w:themeColor="background1"/>
              </w:rPr>
            </w:pPr>
            <w:r w:rsidRPr="00244C04">
              <w:rPr>
                <w:rFonts w:hint="eastAsia"/>
                <w:b/>
                <w:color w:val="FFFFFF" w:themeColor="background1"/>
              </w:rPr>
              <w:t>命令</w:t>
            </w:r>
            <w:r w:rsidRPr="00244C04">
              <w:rPr>
                <w:b/>
                <w:color w:val="FFFFFF" w:themeColor="background1"/>
              </w:rPr>
              <w:t>数量</w:t>
            </w:r>
          </w:p>
        </w:tc>
      </w:tr>
      <w:tr w:rsidR="00A52AAB" w:rsidTr="00E32C80">
        <w:trPr>
          <w:trHeight w:val="416"/>
          <w:jc w:val="center"/>
        </w:trPr>
        <w:tc>
          <w:tcPr>
            <w:tcW w:w="4269" w:type="dxa"/>
          </w:tcPr>
          <w:p w:rsidR="00A52AAB" w:rsidRPr="000C5203" w:rsidRDefault="00A52AAB" w:rsidP="00C47F9F">
            <w:pPr>
              <w:widowControl/>
              <w:numPr>
                <w:ilvl w:val="0"/>
                <w:numId w:val="0"/>
              </w:numPr>
              <w:rPr>
                <w:rFonts w:hAnsi="宋体" w:cs="宋体"/>
                <w:color w:val="000000"/>
                <w:sz w:val="16"/>
                <w:szCs w:val="16"/>
              </w:rPr>
            </w:pPr>
            <w:r w:rsidRPr="000C5203">
              <w:rPr>
                <w:rFonts w:hAnsi="宋体" w:cs="宋体" w:hint="eastAsia"/>
                <w:color w:val="000000"/>
                <w:sz w:val="16"/>
                <w:szCs w:val="16"/>
              </w:rPr>
              <w:t>获取设备类型信息命令</w:t>
            </w:r>
          </w:p>
        </w:tc>
        <w:tc>
          <w:tcPr>
            <w:tcW w:w="2216" w:type="dxa"/>
          </w:tcPr>
          <w:p w:rsidR="00A52AAB" w:rsidRPr="000C5203" w:rsidRDefault="00A52AAB" w:rsidP="00C47F9F">
            <w:pPr>
              <w:widowControl/>
              <w:numPr>
                <w:ilvl w:val="0"/>
                <w:numId w:val="0"/>
              </w:numPr>
              <w:jc w:val="center"/>
              <w:rPr>
                <w:rFonts w:hAnsi="宋体" w:cs="宋体"/>
                <w:color w:val="000000"/>
                <w:sz w:val="16"/>
                <w:szCs w:val="16"/>
              </w:rPr>
            </w:pPr>
            <w:r w:rsidRPr="000C5203">
              <w:rPr>
                <w:rFonts w:hAnsi="宋体" w:cs="宋体"/>
                <w:color w:val="000000"/>
                <w:sz w:val="16"/>
                <w:szCs w:val="16"/>
              </w:rPr>
              <w:t>1</w:t>
            </w:r>
          </w:p>
        </w:tc>
      </w:tr>
      <w:tr w:rsidR="00A52AAB" w:rsidTr="00E32C80">
        <w:trPr>
          <w:trHeight w:val="416"/>
          <w:jc w:val="center"/>
        </w:trPr>
        <w:tc>
          <w:tcPr>
            <w:tcW w:w="4269" w:type="dxa"/>
          </w:tcPr>
          <w:p w:rsidR="00A52AAB" w:rsidRPr="000C5203" w:rsidRDefault="00A52AAB" w:rsidP="00C47F9F">
            <w:pPr>
              <w:widowControl/>
              <w:numPr>
                <w:ilvl w:val="0"/>
                <w:numId w:val="0"/>
              </w:numPr>
              <w:rPr>
                <w:rFonts w:hAnsi="宋体" w:cs="宋体"/>
                <w:color w:val="000000"/>
                <w:sz w:val="16"/>
                <w:szCs w:val="16"/>
              </w:rPr>
            </w:pPr>
            <w:r w:rsidRPr="000C5203">
              <w:rPr>
                <w:rFonts w:hAnsi="宋体" w:cs="宋体" w:hint="eastAsia"/>
                <w:color w:val="000000"/>
                <w:sz w:val="16"/>
                <w:szCs w:val="16"/>
              </w:rPr>
              <w:t>读取及</w:t>
            </w:r>
            <w:r w:rsidRPr="000C5203">
              <w:rPr>
                <w:rFonts w:hAnsi="宋体" w:cs="宋体"/>
                <w:color w:val="000000"/>
                <w:sz w:val="16"/>
                <w:szCs w:val="16"/>
              </w:rPr>
              <w:t>配置</w:t>
            </w:r>
            <w:r w:rsidRPr="000C5203">
              <w:rPr>
                <w:rFonts w:hAnsi="宋体" w:cs="宋体" w:hint="eastAsia"/>
                <w:color w:val="000000"/>
                <w:sz w:val="16"/>
                <w:szCs w:val="16"/>
              </w:rPr>
              <w:t>控制</w:t>
            </w:r>
            <w:r w:rsidRPr="000C5203">
              <w:rPr>
                <w:rFonts w:hAnsi="宋体" w:cs="宋体"/>
                <w:color w:val="000000"/>
                <w:sz w:val="16"/>
                <w:szCs w:val="16"/>
              </w:rPr>
              <w:t>信息</w:t>
            </w:r>
            <w:r w:rsidRPr="000C5203">
              <w:rPr>
                <w:rFonts w:hAnsi="宋体" w:cs="宋体" w:hint="eastAsia"/>
                <w:color w:val="000000"/>
                <w:sz w:val="16"/>
                <w:szCs w:val="16"/>
              </w:rPr>
              <w:t>操作命令</w:t>
            </w:r>
          </w:p>
        </w:tc>
        <w:tc>
          <w:tcPr>
            <w:tcW w:w="2216" w:type="dxa"/>
          </w:tcPr>
          <w:p w:rsidR="00A52AAB" w:rsidRPr="000C5203" w:rsidRDefault="00A52AAB" w:rsidP="00C47F9F">
            <w:pPr>
              <w:widowControl/>
              <w:numPr>
                <w:ilvl w:val="0"/>
                <w:numId w:val="0"/>
              </w:numPr>
              <w:jc w:val="center"/>
              <w:rPr>
                <w:rFonts w:hAnsi="宋体" w:cs="宋体"/>
                <w:color w:val="000000"/>
                <w:sz w:val="16"/>
                <w:szCs w:val="16"/>
              </w:rPr>
            </w:pPr>
            <w:r w:rsidRPr="000C5203">
              <w:rPr>
                <w:rFonts w:hAnsi="宋体" w:cs="宋体"/>
                <w:color w:val="000000"/>
                <w:sz w:val="16"/>
                <w:szCs w:val="16"/>
              </w:rPr>
              <w:t>6</w:t>
            </w:r>
          </w:p>
        </w:tc>
      </w:tr>
      <w:tr w:rsidR="00A52AAB" w:rsidTr="00E32C80">
        <w:trPr>
          <w:trHeight w:val="396"/>
          <w:jc w:val="center"/>
        </w:trPr>
        <w:tc>
          <w:tcPr>
            <w:tcW w:w="4269" w:type="dxa"/>
          </w:tcPr>
          <w:p w:rsidR="00A52AAB" w:rsidRPr="000C5203" w:rsidRDefault="00A52AAB" w:rsidP="00C47F9F">
            <w:pPr>
              <w:widowControl/>
              <w:numPr>
                <w:ilvl w:val="0"/>
                <w:numId w:val="0"/>
              </w:numPr>
              <w:rPr>
                <w:rFonts w:hAnsi="宋体" w:cs="宋体"/>
                <w:color w:val="000000"/>
                <w:sz w:val="16"/>
                <w:szCs w:val="16"/>
              </w:rPr>
            </w:pPr>
            <w:r w:rsidRPr="000C5203">
              <w:rPr>
                <w:rFonts w:hAnsi="宋体" w:cs="宋体" w:hint="eastAsia"/>
                <w:color w:val="000000"/>
                <w:sz w:val="16"/>
                <w:szCs w:val="16"/>
              </w:rPr>
              <w:t>读取设备信息命令</w:t>
            </w:r>
          </w:p>
        </w:tc>
        <w:tc>
          <w:tcPr>
            <w:tcW w:w="2216" w:type="dxa"/>
          </w:tcPr>
          <w:p w:rsidR="00A52AAB" w:rsidRPr="000C5203" w:rsidRDefault="00A52AAB" w:rsidP="00C47F9F">
            <w:pPr>
              <w:widowControl/>
              <w:numPr>
                <w:ilvl w:val="0"/>
                <w:numId w:val="0"/>
              </w:numPr>
              <w:jc w:val="center"/>
              <w:rPr>
                <w:rFonts w:hAnsi="宋体" w:cs="宋体"/>
                <w:color w:val="000000"/>
                <w:sz w:val="16"/>
                <w:szCs w:val="16"/>
              </w:rPr>
            </w:pPr>
            <w:r w:rsidRPr="000C5203">
              <w:rPr>
                <w:rFonts w:hAnsi="宋体" w:cs="宋体"/>
                <w:color w:val="000000"/>
                <w:sz w:val="16"/>
                <w:szCs w:val="16"/>
              </w:rPr>
              <w:t>6</w:t>
            </w:r>
          </w:p>
        </w:tc>
      </w:tr>
      <w:tr w:rsidR="00A52AAB" w:rsidTr="00E32C80">
        <w:trPr>
          <w:trHeight w:val="396"/>
          <w:jc w:val="center"/>
        </w:trPr>
        <w:tc>
          <w:tcPr>
            <w:tcW w:w="4269" w:type="dxa"/>
          </w:tcPr>
          <w:p w:rsidR="00A52AAB" w:rsidRPr="000C5203" w:rsidRDefault="00A52AAB" w:rsidP="00C47F9F">
            <w:pPr>
              <w:widowControl/>
              <w:numPr>
                <w:ilvl w:val="0"/>
                <w:numId w:val="0"/>
              </w:numPr>
              <w:rPr>
                <w:rFonts w:hAnsi="宋体" w:cs="宋体"/>
                <w:color w:val="000000"/>
                <w:sz w:val="16"/>
                <w:szCs w:val="16"/>
              </w:rPr>
            </w:pPr>
            <w:r w:rsidRPr="000C5203">
              <w:rPr>
                <w:rFonts w:hAnsi="宋体" w:cs="宋体" w:hint="eastAsia"/>
                <w:color w:val="000000"/>
                <w:sz w:val="16"/>
                <w:szCs w:val="16"/>
              </w:rPr>
              <w:t>读取设备状态命令</w:t>
            </w:r>
          </w:p>
        </w:tc>
        <w:tc>
          <w:tcPr>
            <w:tcW w:w="2216" w:type="dxa"/>
          </w:tcPr>
          <w:p w:rsidR="00A52AAB" w:rsidRPr="000C5203" w:rsidRDefault="00A52AAB" w:rsidP="00C47F9F">
            <w:pPr>
              <w:widowControl/>
              <w:numPr>
                <w:ilvl w:val="0"/>
                <w:numId w:val="0"/>
              </w:numPr>
              <w:jc w:val="center"/>
              <w:rPr>
                <w:rFonts w:hAnsi="宋体" w:cs="宋体"/>
                <w:color w:val="000000"/>
                <w:sz w:val="16"/>
                <w:szCs w:val="16"/>
              </w:rPr>
            </w:pPr>
            <w:r w:rsidRPr="000C5203">
              <w:rPr>
                <w:rFonts w:hAnsi="宋体" w:cs="宋体" w:hint="eastAsia"/>
                <w:color w:val="000000"/>
                <w:sz w:val="16"/>
                <w:szCs w:val="16"/>
              </w:rPr>
              <w:t>5</w:t>
            </w:r>
          </w:p>
        </w:tc>
      </w:tr>
      <w:tr w:rsidR="00A52AAB" w:rsidTr="00E32C80">
        <w:trPr>
          <w:trHeight w:val="396"/>
          <w:jc w:val="center"/>
        </w:trPr>
        <w:tc>
          <w:tcPr>
            <w:tcW w:w="4269" w:type="dxa"/>
          </w:tcPr>
          <w:p w:rsidR="00A52AAB" w:rsidRPr="000C5203" w:rsidRDefault="00A52AAB" w:rsidP="00C47F9F">
            <w:pPr>
              <w:widowControl/>
              <w:numPr>
                <w:ilvl w:val="0"/>
                <w:numId w:val="0"/>
              </w:numPr>
              <w:rPr>
                <w:rFonts w:hAnsi="宋体" w:cs="宋体"/>
                <w:color w:val="000000"/>
                <w:sz w:val="16"/>
                <w:szCs w:val="16"/>
              </w:rPr>
            </w:pPr>
            <w:r w:rsidRPr="000C5203">
              <w:rPr>
                <w:rFonts w:hAnsi="宋体" w:cs="宋体" w:hint="eastAsia"/>
                <w:color w:val="000000"/>
                <w:sz w:val="16"/>
                <w:szCs w:val="16"/>
              </w:rPr>
              <w:t>读取设备输出</w:t>
            </w:r>
            <w:r w:rsidRPr="000C5203">
              <w:rPr>
                <w:rFonts w:hAnsi="宋体" w:cs="宋体"/>
                <w:color w:val="000000"/>
                <w:sz w:val="16"/>
                <w:szCs w:val="16"/>
              </w:rPr>
              <w:t>电压</w:t>
            </w:r>
            <w:r w:rsidRPr="000C5203">
              <w:rPr>
                <w:rFonts w:hAnsi="宋体" w:cs="宋体" w:hint="eastAsia"/>
                <w:color w:val="000000"/>
                <w:sz w:val="16"/>
                <w:szCs w:val="16"/>
              </w:rPr>
              <w:t>信息命令</w:t>
            </w:r>
          </w:p>
        </w:tc>
        <w:tc>
          <w:tcPr>
            <w:tcW w:w="2216" w:type="dxa"/>
          </w:tcPr>
          <w:p w:rsidR="00A52AAB" w:rsidRPr="000C5203" w:rsidRDefault="00A52AAB" w:rsidP="00C47F9F">
            <w:pPr>
              <w:widowControl/>
              <w:numPr>
                <w:ilvl w:val="0"/>
                <w:numId w:val="0"/>
              </w:numPr>
              <w:jc w:val="center"/>
              <w:rPr>
                <w:rFonts w:hAnsi="宋体" w:cs="宋体"/>
                <w:color w:val="000000"/>
                <w:sz w:val="16"/>
                <w:szCs w:val="16"/>
              </w:rPr>
            </w:pPr>
            <w:r w:rsidRPr="000C5203">
              <w:rPr>
                <w:rFonts w:hAnsi="宋体" w:cs="宋体"/>
                <w:color w:val="000000"/>
                <w:sz w:val="16"/>
                <w:szCs w:val="16"/>
              </w:rPr>
              <w:t>10</w:t>
            </w:r>
          </w:p>
        </w:tc>
      </w:tr>
      <w:tr w:rsidR="00A52AAB" w:rsidTr="00E32C80">
        <w:trPr>
          <w:trHeight w:val="396"/>
          <w:jc w:val="center"/>
        </w:trPr>
        <w:tc>
          <w:tcPr>
            <w:tcW w:w="4269" w:type="dxa"/>
          </w:tcPr>
          <w:p w:rsidR="00A52AAB" w:rsidRPr="000C5203" w:rsidRDefault="00A52AAB" w:rsidP="00C47F9F">
            <w:pPr>
              <w:widowControl/>
              <w:numPr>
                <w:ilvl w:val="0"/>
                <w:numId w:val="0"/>
              </w:numPr>
              <w:rPr>
                <w:rFonts w:hAnsi="宋体" w:cs="宋体"/>
                <w:color w:val="000000"/>
                <w:sz w:val="16"/>
                <w:szCs w:val="16"/>
              </w:rPr>
            </w:pPr>
            <w:r w:rsidRPr="000C5203">
              <w:rPr>
                <w:rFonts w:hAnsi="宋体" w:cs="宋体" w:hint="eastAsia"/>
                <w:color w:val="000000"/>
                <w:sz w:val="16"/>
                <w:szCs w:val="16"/>
              </w:rPr>
              <w:t>读取设备输出</w:t>
            </w:r>
            <w:r w:rsidRPr="000C5203">
              <w:rPr>
                <w:rFonts w:hAnsi="宋体" w:cs="宋体"/>
                <w:color w:val="000000"/>
                <w:sz w:val="16"/>
                <w:szCs w:val="16"/>
              </w:rPr>
              <w:t>电压</w:t>
            </w:r>
            <w:r w:rsidRPr="000C5203">
              <w:rPr>
                <w:rFonts w:hAnsi="宋体" w:cs="宋体" w:hint="eastAsia"/>
                <w:color w:val="000000"/>
                <w:sz w:val="16"/>
                <w:szCs w:val="16"/>
              </w:rPr>
              <w:t>的欠压信息命令</w:t>
            </w:r>
          </w:p>
        </w:tc>
        <w:tc>
          <w:tcPr>
            <w:tcW w:w="2216" w:type="dxa"/>
          </w:tcPr>
          <w:p w:rsidR="00A52AAB" w:rsidRPr="000C5203" w:rsidRDefault="00A52AAB" w:rsidP="00C47F9F">
            <w:pPr>
              <w:widowControl/>
              <w:numPr>
                <w:ilvl w:val="0"/>
                <w:numId w:val="0"/>
              </w:numPr>
              <w:jc w:val="center"/>
              <w:rPr>
                <w:rFonts w:hAnsi="宋体" w:cs="宋体"/>
                <w:color w:val="000000"/>
                <w:sz w:val="16"/>
                <w:szCs w:val="16"/>
              </w:rPr>
            </w:pPr>
            <w:r w:rsidRPr="000C5203">
              <w:rPr>
                <w:rFonts w:hAnsi="宋体" w:cs="宋体" w:hint="eastAsia"/>
                <w:color w:val="000000"/>
                <w:sz w:val="16"/>
                <w:szCs w:val="16"/>
              </w:rPr>
              <w:t>10</w:t>
            </w:r>
          </w:p>
        </w:tc>
      </w:tr>
      <w:tr w:rsidR="00A52AAB" w:rsidTr="00E32C80">
        <w:trPr>
          <w:trHeight w:val="416"/>
          <w:jc w:val="center"/>
        </w:trPr>
        <w:tc>
          <w:tcPr>
            <w:tcW w:w="4269" w:type="dxa"/>
          </w:tcPr>
          <w:p w:rsidR="00A52AAB" w:rsidRPr="000C5203" w:rsidRDefault="00A52AAB" w:rsidP="00C47F9F">
            <w:pPr>
              <w:widowControl/>
              <w:numPr>
                <w:ilvl w:val="0"/>
                <w:numId w:val="0"/>
              </w:numPr>
              <w:rPr>
                <w:rFonts w:hAnsi="宋体" w:cs="宋体"/>
                <w:color w:val="000000"/>
                <w:sz w:val="16"/>
                <w:szCs w:val="16"/>
              </w:rPr>
            </w:pPr>
            <w:r w:rsidRPr="000C5203">
              <w:rPr>
                <w:rFonts w:hAnsi="宋体" w:cs="宋体" w:hint="eastAsia"/>
                <w:color w:val="000000"/>
                <w:sz w:val="16"/>
                <w:szCs w:val="16"/>
              </w:rPr>
              <w:t>读取设备输出电流信息命令</w:t>
            </w:r>
          </w:p>
        </w:tc>
        <w:tc>
          <w:tcPr>
            <w:tcW w:w="2216" w:type="dxa"/>
          </w:tcPr>
          <w:p w:rsidR="00A52AAB" w:rsidRPr="000C5203" w:rsidRDefault="00A52AAB" w:rsidP="00C47F9F">
            <w:pPr>
              <w:widowControl/>
              <w:numPr>
                <w:ilvl w:val="0"/>
                <w:numId w:val="0"/>
              </w:numPr>
              <w:jc w:val="center"/>
              <w:rPr>
                <w:rFonts w:hAnsi="宋体" w:cs="宋体"/>
                <w:color w:val="000000"/>
                <w:sz w:val="16"/>
                <w:szCs w:val="16"/>
              </w:rPr>
            </w:pPr>
            <w:r w:rsidRPr="000C5203">
              <w:rPr>
                <w:rFonts w:hAnsi="宋体" w:cs="宋体" w:hint="eastAsia"/>
                <w:color w:val="000000"/>
                <w:sz w:val="16"/>
                <w:szCs w:val="16"/>
              </w:rPr>
              <w:t>10</w:t>
            </w:r>
          </w:p>
        </w:tc>
      </w:tr>
    </w:tbl>
    <w:p w:rsidR="00A52AAB" w:rsidRPr="00FA5171" w:rsidRDefault="00FA5171" w:rsidP="00FA5171">
      <w:pPr>
        <w:pStyle w:val="afd"/>
        <w:spacing w:before="156" w:after="156"/>
      </w:pPr>
      <w:bookmarkStart w:id="1143" w:name="_Toc443427787"/>
      <w:r w:rsidRPr="00FA5171">
        <w:rPr>
          <w:rFonts w:hint="eastAsia"/>
        </w:rPr>
        <w:t>获取设备</w:t>
      </w:r>
      <w:r w:rsidRPr="00FA5171">
        <w:t>类型</w:t>
      </w:r>
      <w:r w:rsidRPr="00FA5171">
        <w:rPr>
          <w:rFonts w:hint="eastAsia"/>
        </w:rPr>
        <w:t>信息</w:t>
      </w:r>
      <w:r w:rsidRPr="00FA5171">
        <w:t>命令</w:t>
      </w:r>
      <w:bookmarkEnd w:id="1143"/>
    </w:p>
    <w:p w:rsidR="00A52AAB" w:rsidRDefault="00FA5171" w:rsidP="00FA5171">
      <w:pPr>
        <w:pStyle w:val="af9"/>
        <w:spacing w:before="156" w:after="156"/>
      </w:pPr>
      <w:r w:rsidRPr="00FA5171">
        <w:rPr>
          <w:rFonts w:hint="eastAsia"/>
        </w:rPr>
        <w:t>获取设备</w:t>
      </w:r>
      <w:r w:rsidRPr="00FA5171">
        <w:t>类型</w:t>
      </w:r>
      <w:r w:rsidRPr="00FA5171">
        <w:rPr>
          <w:rFonts w:hint="eastAsia"/>
        </w:rPr>
        <w:t>信息</w:t>
      </w:r>
      <w:r w:rsidRPr="00FA5171">
        <w:t>命令</w:t>
      </w:r>
    </w:p>
    <w:tbl>
      <w:tblPr>
        <w:tblW w:w="9032" w:type="dxa"/>
        <w:jc w:val="center"/>
        <w:tblLook w:val="04A0"/>
      </w:tblPr>
      <w:tblGrid>
        <w:gridCol w:w="480"/>
        <w:gridCol w:w="920"/>
        <w:gridCol w:w="950"/>
        <w:gridCol w:w="962"/>
        <w:gridCol w:w="5720"/>
      </w:tblGrid>
      <w:tr w:rsidR="00FA5171" w:rsidRPr="00254548" w:rsidTr="00FA5171">
        <w:trPr>
          <w:trHeight w:val="633"/>
          <w:jc w:val="center"/>
        </w:trPr>
        <w:tc>
          <w:tcPr>
            <w:tcW w:w="480" w:type="dxa"/>
            <w:tcBorders>
              <w:top w:val="single" w:sz="8" w:space="0" w:color="000000"/>
              <w:left w:val="nil"/>
              <w:bottom w:val="nil"/>
              <w:right w:val="single" w:sz="8" w:space="0" w:color="000000"/>
            </w:tcBorders>
            <w:shd w:val="clear" w:color="000000" w:fill="595959"/>
            <w:vAlign w:val="center"/>
            <w:hideMark/>
          </w:tcPr>
          <w:p w:rsidR="00FA5171" w:rsidRPr="00254548" w:rsidRDefault="00FA5171" w:rsidP="00C47F9F">
            <w:pPr>
              <w:widowControl/>
              <w:jc w:val="center"/>
              <w:rPr>
                <w:rFonts w:ascii="Arial Unicode MS" w:eastAsia="Arial Unicode MS" w:hAnsi="Arial Unicode MS" w:cs="Arial Unicode MS"/>
                <w:b/>
                <w:bCs/>
                <w:color w:val="FFFFFF"/>
                <w:sz w:val="16"/>
                <w:szCs w:val="16"/>
              </w:rPr>
            </w:pPr>
            <w:r w:rsidRPr="00254548">
              <w:rPr>
                <w:rFonts w:ascii="Arial Unicode MS" w:eastAsia="Arial Unicode MS" w:hAnsi="Arial Unicode MS" w:cs="Arial Unicode MS" w:hint="eastAsia"/>
                <w:b/>
                <w:bCs/>
                <w:color w:val="FFFFFF"/>
                <w:sz w:val="16"/>
                <w:szCs w:val="16"/>
              </w:rPr>
              <w:t>序号</w:t>
            </w:r>
          </w:p>
        </w:tc>
        <w:tc>
          <w:tcPr>
            <w:tcW w:w="920" w:type="dxa"/>
            <w:tcBorders>
              <w:top w:val="single" w:sz="8" w:space="0" w:color="000000"/>
              <w:left w:val="nil"/>
              <w:bottom w:val="nil"/>
              <w:right w:val="single" w:sz="8" w:space="0" w:color="000000"/>
            </w:tcBorders>
            <w:shd w:val="clear" w:color="000000" w:fill="595959"/>
            <w:vAlign w:val="center"/>
            <w:hideMark/>
          </w:tcPr>
          <w:p w:rsidR="00FA5171" w:rsidRPr="00254548" w:rsidRDefault="00FA5171" w:rsidP="00C47F9F">
            <w:pPr>
              <w:widowControl/>
              <w:rPr>
                <w:rFonts w:ascii="Arial Unicode MS" w:eastAsia="Arial Unicode MS" w:hAnsi="Arial Unicode MS" w:cs="Arial Unicode MS"/>
                <w:b/>
                <w:bCs/>
                <w:color w:val="FFFFFF"/>
                <w:sz w:val="16"/>
                <w:szCs w:val="16"/>
              </w:rPr>
            </w:pPr>
            <w:r>
              <w:rPr>
                <w:rFonts w:ascii="Arial Unicode MS" w:eastAsia="Arial Unicode MS" w:hAnsi="Arial Unicode MS" w:cs="Arial Unicode MS" w:hint="eastAsia"/>
                <w:b/>
                <w:bCs/>
                <w:color w:val="FFFFFF"/>
                <w:sz w:val="16"/>
                <w:szCs w:val="16"/>
              </w:rPr>
              <w:t>终端</w:t>
            </w:r>
            <w:r w:rsidRPr="00254548">
              <w:rPr>
                <w:rFonts w:ascii="Arial Unicode MS" w:eastAsia="Arial Unicode MS" w:hAnsi="Arial Unicode MS" w:cs="Arial Unicode MS" w:hint="eastAsia"/>
                <w:b/>
                <w:bCs/>
                <w:color w:val="FFFFFF"/>
                <w:sz w:val="16"/>
                <w:szCs w:val="16"/>
              </w:rPr>
              <w:t>命令说明</w:t>
            </w:r>
          </w:p>
        </w:tc>
        <w:tc>
          <w:tcPr>
            <w:tcW w:w="950" w:type="dxa"/>
            <w:tcBorders>
              <w:top w:val="single" w:sz="8" w:space="0" w:color="000000"/>
              <w:left w:val="nil"/>
              <w:bottom w:val="nil"/>
              <w:right w:val="single" w:sz="8" w:space="0" w:color="000000"/>
            </w:tcBorders>
            <w:shd w:val="clear" w:color="000000" w:fill="595959"/>
            <w:vAlign w:val="center"/>
            <w:hideMark/>
          </w:tcPr>
          <w:p w:rsidR="00FA5171" w:rsidRPr="00254548" w:rsidRDefault="00FA5171" w:rsidP="00C47F9F">
            <w:pPr>
              <w:widowControl/>
              <w:jc w:val="center"/>
              <w:rPr>
                <w:rFonts w:ascii="Arial Unicode MS" w:eastAsia="Arial Unicode MS" w:hAnsi="Arial Unicode MS" w:cs="Arial Unicode MS"/>
                <w:b/>
                <w:bCs/>
                <w:color w:val="FFFFFF"/>
                <w:sz w:val="16"/>
                <w:szCs w:val="16"/>
              </w:rPr>
            </w:pPr>
            <w:r>
              <w:rPr>
                <w:rFonts w:ascii="Arial Unicode MS" w:eastAsia="Arial Unicode MS" w:hAnsi="Arial Unicode MS" w:cs="Arial Unicode MS" w:hint="eastAsia"/>
                <w:b/>
                <w:bCs/>
                <w:color w:val="FFFFFF"/>
                <w:sz w:val="16"/>
                <w:szCs w:val="16"/>
              </w:rPr>
              <w:t>终端</w:t>
            </w:r>
            <w:r w:rsidRPr="00254548">
              <w:rPr>
                <w:rFonts w:ascii="Arial Unicode MS" w:eastAsia="Arial Unicode MS" w:hAnsi="Arial Unicode MS" w:cs="Arial Unicode MS" w:hint="eastAsia"/>
                <w:b/>
                <w:bCs/>
                <w:color w:val="FFFFFF"/>
                <w:sz w:val="16"/>
                <w:szCs w:val="16"/>
              </w:rPr>
              <w:t>命令</w:t>
            </w:r>
          </w:p>
        </w:tc>
        <w:tc>
          <w:tcPr>
            <w:tcW w:w="962" w:type="dxa"/>
            <w:tcBorders>
              <w:top w:val="single" w:sz="8" w:space="0" w:color="000000"/>
              <w:left w:val="nil"/>
              <w:bottom w:val="nil"/>
              <w:right w:val="single" w:sz="8" w:space="0" w:color="000000"/>
            </w:tcBorders>
            <w:shd w:val="clear" w:color="000000" w:fill="595959"/>
            <w:vAlign w:val="center"/>
            <w:hideMark/>
          </w:tcPr>
          <w:p w:rsidR="00FA5171" w:rsidRPr="00254548" w:rsidRDefault="00FA5171" w:rsidP="00C47F9F">
            <w:pPr>
              <w:widowControl/>
              <w:jc w:val="center"/>
              <w:rPr>
                <w:rFonts w:ascii="Arial Unicode MS" w:eastAsia="Arial Unicode MS" w:hAnsi="Arial Unicode MS" w:cs="Arial Unicode MS"/>
                <w:b/>
                <w:bCs/>
                <w:color w:val="FFFFFF"/>
                <w:sz w:val="16"/>
                <w:szCs w:val="16"/>
              </w:rPr>
            </w:pPr>
            <w:r>
              <w:rPr>
                <w:rFonts w:ascii="Arial Unicode MS" w:eastAsia="Arial Unicode MS" w:hAnsi="Arial Unicode MS" w:cs="Arial Unicode MS" w:hint="eastAsia"/>
                <w:b/>
                <w:bCs/>
                <w:color w:val="FFFFFF"/>
                <w:sz w:val="16"/>
                <w:szCs w:val="16"/>
              </w:rPr>
              <w:t>充电器</w:t>
            </w:r>
            <w:r w:rsidRPr="00254548">
              <w:rPr>
                <w:rFonts w:ascii="Arial Unicode MS" w:eastAsia="Arial Unicode MS" w:hAnsi="Arial Unicode MS" w:cs="Arial Unicode MS" w:hint="eastAsia"/>
                <w:b/>
                <w:bCs/>
                <w:color w:val="FFFFFF"/>
                <w:sz w:val="16"/>
                <w:szCs w:val="16"/>
              </w:rPr>
              <w:t>应答</w:t>
            </w:r>
          </w:p>
        </w:tc>
        <w:tc>
          <w:tcPr>
            <w:tcW w:w="5720" w:type="dxa"/>
            <w:tcBorders>
              <w:top w:val="single" w:sz="8" w:space="0" w:color="000000"/>
              <w:left w:val="nil"/>
              <w:bottom w:val="nil"/>
              <w:right w:val="single" w:sz="8" w:space="0" w:color="000000"/>
            </w:tcBorders>
            <w:shd w:val="clear" w:color="000000" w:fill="595959"/>
            <w:vAlign w:val="center"/>
            <w:hideMark/>
          </w:tcPr>
          <w:p w:rsidR="00FA5171" w:rsidRPr="00254548" w:rsidRDefault="00FA5171" w:rsidP="00C47F9F">
            <w:pPr>
              <w:widowControl/>
              <w:jc w:val="center"/>
              <w:rPr>
                <w:rFonts w:ascii="Arial Unicode MS" w:eastAsia="Arial Unicode MS" w:hAnsi="Arial Unicode MS" w:cs="Arial Unicode MS"/>
                <w:b/>
                <w:bCs/>
                <w:color w:val="FFFFFF"/>
                <w:sz w:val="16"/>
                <w:szCs w:val="16"/>
              </w:rPr>
            </w:pPr>
            <w:r w:rsidRPr="00254548">
              <w:rPr>
                <w:rFonts w:ascii="Arial Unicode MS" w:eastAsia="Arial Unicode MS" w:hAnsi="Arial Unicode MS" w:cs="Arial Unicode MS" w:hint="eastAsia"/>
                <w:b/>
                <w:bCs/>
                <w:color w:val="FFFFFF"/>
                <w:sz w:val="16"/>
                <w:szCs w:val="16"/>
              </w:rPr>
              <w:t>描述</w:t>
            </w:r>
          </w:p>
        </w:tc>
      </w:tr>
      <w:tr w:rsidR="00FA5171" w:rsidRPr="00254548" w:rsidTr="00FA5171">
        <w:trPr>
          <w:trHeight w:val="1065"/>
          <w:jc w:val="center"/>
        </w:trPr>
        <w:tc>
          <w:tcPr>
            <w:tcW w:w="480" w:type="dxa"/>
            <w:tcBorders>
              <w:top w:val="nil"/>
              <w:left w:val="single" w:sz="8" w:space="0" w:color="000000"/>
              <w:bottom w:val="single" w:sz="8" w:space="0" w:color="000000"/>
              <w:right w:val="single" w:sz="8" w:space="0" w:color="000000"/>
            </w:tcBorders>
            <w:shd w:val="clear" w:color="auto" w:fill="auto"/>
            <w:vAlign w:val="center"/>
            <w:hideMark/>
          </w:tcPr>
          <w:p w:rsidR="00FA5171" w:rsidRPr="00FA5171" w:rsidRDefault="00FA5171" w:rsidP="00FA5171">
            <w:pPr>
              <w:widowControl/>
              <w:rPr>
                <w:rFonts w:ascii="宋体" w:hAnsi="宋体" w:cs="宋体"/>
                <w:color w:val="000000"/>
                <w:sz w:val="16"/>
                <w:szCs w:val="16"/>
              </w:rPr>
            </w:pPr>
            <w:r w:rsidRPr="00FA5171">
              <w:rPr>
                <w:rFonts w:ascii="宋体" w:hAnsi="宋体" w:cs="宋体"/>
                <w:color w:val="000000"/>
                <w:sz w:val="16"/>
                <w:szCs w:val="16"/>
              </w:rPr>
              <w:t>1</w:t>
            </w:r>
          </w:p>
        </w:tc>
        <w:tc>
          <w:tcPr>
            <w:tcW w:w="920" w:type="dxa"/>
            <w:tcBorders>
              <w:top w:val="nil"/>
              <w:left w:val="nil"/>
              <w:bottom w:val="single" w:sz="8" w:space="0" w:color="000000"/>
              <w:right w:val="single" w:sz="8" w:space="0" w:color="000000"/>
            </w:tcBorders>
            <w:shd w:val="clear" w:color="auto" w:fill="auto"/>
            <w:vAlign w:val="center"/>
            <w:hideMark/>
          </w:tcPr>
          <w:p w:rsidR="00FA5171" w:rsidRPr="00254548" w:rsidRDefault="00FA5171" w:rsidP="00FA5171">
            <w:pPr>
              <w:widowControl/>
              <w:rPr>
                <w:rFonts w:ascii="宋体" w:hAnsi="宋体" w:cs="宋体"/>
                <w:color w:val="000000"/>
                <w:sz w:val="16"/>
                <w:szCs w:val="16"/>
              </w:rPr>
            </w:pPr>
            <w:r>
              <w:rPr>
                <w:rFonts w:ascii="宋体" w:hAnsi="宋体" w:cs="宋体" w:hint="eastAsia"/>
                <w:color w:val="000000"/>
                <w:sz w:val="16"/>
                <w:szCs w:val="16"/>
              </w:rPr>
              <w:t>读取充电器</w:t>
            </w:r>
            <w:r w:rsidRPr="00254548">
              <w:rPr>
                <w:rFonts w:ascii="宋体" w:hAnsi="宋体" w:cs="宋体" w:hint="eastAsia"/>
                <w:color w:val="000000"/>
                <w:sz w:val="16"/>
                <w:szCs w:val="16"/>
              </w:rPr>
              <w:t>类型</w:t>
            </w:r>
          </w:p>
        </w:tc>
        <w:tc>
          <w:tcPr>
            <w:tcW w:w="950" w:type="dxa"/>
            <w:tcBorders>
              <w:top w:val="nil"/>
              <w:left w:val="nil"/>
              <w:bottom w:val="single" w:sz="8" w:space="0" w:color="000000"/>
              <w:right w:val="single" w:sz="8" w:space="0" w:color="000000"/>
            </w:tcBorders>
            <w:shd w:val="clear" w:color="auto" w:fill="auto"/>
            <w:vAlign w:val="center"/>
            <w:hideMark/>
          </w:tcPr>
          <w:p w:rsidR="00FA5171" w:rsidRPr="00254548" w:rsidRDefault="00FA5171" w:rsidP="00FA5171">
            <w:pPr>
              <w:widowControl/>
              <w:rPr>
                <w:rFonts w:ascii="宋体" w:hAnsi="宋体" w:cs="宋体"/>
                <w:color w:val="000000"/>
                <w:sz w:val="16"/>
                <w:szCs w:val="16"/>
              </w:rPr>
            </w:pPr>
            <w:r w:rsidRPr="00254548">
              <w:rPr>
                <w:rFonts w:ascii="宋体" w:hAnsi="宋体" w:cs="宋体" w:hint="eastAsia"/>
                <w:color w:val="000000"/>
                <w:sz w:val="16"/>
                <w:szCs w:val="16"/>
              </w:rPr>
              <w:t xml:space="preserve">0x0C 0x80 </w:t>
            </w:r>
          </w:p>
        </w:tc>
        <w:tc>
          <w:tcPr>
            <w:tcW w:w="962" w:type="dxa"/>
            <w:tcBorders>
              <w:top w:val="nil"/>
              <w:left w:val="nil"/>
              <w:bottom w:val="single" w:sz="8" w:space="0" w:color="000000"/>
              <w:right w:val="single" w:sz="8" w:space="0" w:color="000000"/>
            </w:tcBorders>
            <w:shd w:val="clear" w:color="auto" w:fill="auto"/>
            <w:vAlign w:val="center"/>
            <w:hideMark/>
          </w:tcPr>
          <w:p w:rsidR="00FA5171" w:rsidRPr="00254548" w:rsidRDefault="00FA5171" w:rsidP="00FA5171">
            <w:pPr>
              <w:widowControl/>
              <w:rPr>
                <w:rFonts w:ascii="宋体" w:hAnsi="宋体" w:cs="宋体"/>
                <w:color w:val="000000"/>
                <w:sz w:val="16"/>
                <w:szCs w:val="16"/>
              </w:rPr>
            </w:pPr>
            <w:r w:rsidRPr="00254548">
              <w:rPr>
                <w:rFonts w:ascii="宋体" w:hAnsi="宋体" w:cs="宋体" w:hint="eastAsia"/>
                <w:color w:val="000000"/>
                <w:sz w:val="16"/>
                <w:szCs w:val="16"/>
              </w:rPr>
              <w:t xml:space="preserve">ACK Data0   </w:t>
            </w:r>
          </w:p>
        </w:tc>
        <w:tc>
          <w:tcPr>
            <w:tcW w:w="5720" w:type="dxa"/>
            <w:tcBorders>
              <w:top w:val="nil"/>
              <w:left w:val="nil"/>
              <w:bottom w:val="single" w:sz="8" w:space="0" w:color="000000"/>
              <w:right w:val="single" w:sz="8" w:space="0" w:color="000000"/>
            </w:tcBorders>
            <w:shd w:val="clear" w:color="auto" w:fill="auto"/>
            <w:vAlign w:val="center"/>
            <w:hideMark/>
          </w:tcPr>
          <w:p w:rsidR="00FA5171" w:rsidRPr="009D3A32" w:rsidRDefault="00C942C5" w:rsidP="00FA5171">
            <w:pPr>
              <w:widowControl/>
              <w:rPr>
                <w:rFonts w:ascii="宋体" w:hAnsi="宋体" w:cs="宋体"/>
                <w:color w:val="000000"/>
                <w:sz w:val="16"/>
                <w:szCs w:val="16"/>
              </w:rPr>
            </w:pPr>
            <w:r>
              <w:rPr>
                <w:rFonts w:ascii="宋体" w:hAnsi="宋体" w:cs="宋体" w:hint="eastAsia"/>
                <w:color w:val="000000"/>
                <w:sz w:val="16"/>
                <w:szCs w:val="16"/>
              </w:rPr>
              <w:t>FB</w:t>
            </w:r>
            <w:r w:rsidR="00FA5171" w:rsidRPr="009D3A32">
              <w:rPr>
                <w:rFonts w:ascii="宋体" w:hAnsi="宋体" w:cs="宋体" w:hint="eastAsia"/>
                <w:color w:val="000000"/>
                <w:sz w:val="16"/>
                <w:szCs w:val="16"/>
              </w:rPr>
              <w:t>充电器类型</w:t>
            </w:r>
          </w:p>
          <w:p w:rsidR="00FA5171" w:rsidRPr="009D3A32" w:rsidRDefault="00FA5171" w:rsidP="00FA5171">
            <w:pPr>
              <w:widowControl/>
              <w:rPr>
                <w:rFonts w:ascii="宋体" w:hAnsi="宋体" w:cs="宋体"/>
                <w:color w:val="000000"/>
                <w:sz w:val="16"/>
                <w:szCs w:val="16"/>
              </w:rPr>
            </w:pPr>
            <w:r w:rsidRPr="009D3A32">
              <w:rPr>
                <w:rFonts w:ascii="宋体" w:hAnsi="宋体" w:cs="宋体" w:hint="eastAsia"/>
                <w:color w:val="000000"/>
                <w:sz w:val="16"/>
                <w:szCs w:val="16"/>
              </w:rPr>
              <w:t>Data[7] 符合</w:t>
            </w:r>
            <w:r w:rsidR="00C942C5">
              <w:rPr>
                <w:rFonts w:ascii="宋体" w:hAnsi="宋体" w:cs="宋体" w:hint="eastAsia"/>
                <w:color w:val="000000"/>
                <w:sz w:val="16"/>
                <w:szCs w:val="16"/>
              </w:rPr>
              <w:t>FB</w:t>
            </w:r>
            <w:r w:rsidRPr="009D3A32">
              <w:rPr>
                <w:rFonts w:ascii="宋体" w:hAnsi="宋体" w:cs="宋体" w:hint="eastAsia"/>
                <w:color w:val="000000"/>
                <w:sz w:val="16"/>
                <w:szCs w:val="16"/>
              </w:rPr>
              <w:t>协议充电器；1：标准</w:t>
            </w:r>
            <w:r w:rsidR="00C942C5">
              <w:rPr>
                <w:rFonts w:ascii="宋体" w:hAnsi="宋体" w:cs="宋体" w:hint="eastAsia"/>
                <w:color w:val="000000"/>
                <w:sz w:val="16"/>
                <w:szCs w:val="16"/>
              </w:rPr>
              <w:t>FB</w:t>
            </w:r>
            <w:r w:rsidRPr="009D3A32">
              <w:rPr>
                <w:rFonts w:ascii="宋体" w:hAnsi="宋体" w:cs="宋体" w:hint="eastAsia"/>
                <w:color w:val="000000"/>
                <w:sz w:val="16"/>
                <w:szCs w:val="16"/>
              </w:rPr>
              <w:t>；0：非标准</w:t>
            </w:r>
            <w:r w:rsidR="00C942C5">
              <w:rPr>
                <w:rFonts w:ascii="宋体" w:hAnsi="宋体" w:cs="宋体" w:hint="eastAsia"/>
                <w:color w:val="000000"/>
                <w:sz w:val="16"/>
                <w:szCs w:val="16"/>
              </w:rPr>
              <w:t>FB</w:t>
            </w:r>
            <w:r w:rsidRPr="009D3A32">
              <w:rPr>
                <w:rFonts w:ascii="宋体" w:hAnsi="宋体" w:cs="宋体" w:hint="eastAsia"/>
                <w:color w:val="000000"/>
                <w:sz w:val="16"/>
                <w:szCs w:val="16"/>
              </w:rPr>
              <w:t xml:space="preserve">； </w:t>
            </w:r>
          </w:p>
          <w:p w:rsidR="00FA5171" w:rsidRPr="009D3A32" w:rsidRDefault="00FA5171" w:rsidP="00FA5171">
            <w:pPr>
              <w:widowControl/>
              <w:rPr>
                <w:rFonts w:ascii="宋体" w:hAnsi="宋体" w:cs="宋体"/>
                <w:color w:val="000000"/>
                <w:sz w:val="16"/>
                <w:szCs w:val="16"/>
              </w:rPr>
            </w:pPr>
            <w:r w:rsidRPr="009D3A32">
              <w:rPr>
                <w:rFonts w:ascii="宋体" w:hAnsi="宋体" w:cs="宋体" w:hint="eastAsia"/>
                <w:color w:val="000000"/>
                <w:sz w:val="16"/>
                <w:szCs w:val="16"/>
              </w:rPr>
              <w:t xml:space="preserve">Data[6] 保留，默认值为0； </w:t>
            </w:r>
          </w:p>
          <w:p w:rsidR="00FA5171" w:rsidRPr="009D3A32" w:rsidRDefault="00FA5171" w:rsidP="00FA5171">
            <w:pPr>
              <w:widowControl/>
              <w:rPr>
                <w:rFonts w:ascii="宋体" w:hAnsi="宋体" w:cs="宋体"/>
                <w:color w:val="000000"/>
                <w:sz w:val="16"/>
                <w:szCs w:val="16"/>
              </w:rPr>
            </w:pPr>
            <w:r w:rsidRPr="009D3A32">
              <w:rPr>
                <w:rFonts w:ascii="宋体" w:hAnsi="宋体" w:cs="宋体" w:hint="eastAsia"/>
                <w:color w:val="000000"/>
                <w:sz w:val="16"/>
                <w:szCs w:val="16"/>
              </w:rPr>
              <w:t xml:space="preserve">Data[5:4] 充电器类型细分； 0b10：A类充电器；0b01：B类充电器 </w:t>
            </w:r>
          </w:p>
          <w:p w:rsidR="00FA5171" w:rsidRPr="009D3A32" w:rsidRDefault="00FA5171" w:rsidP="00FA5171">
            <w:pPr>
              <w:widowControl/>
              <w:rPr>
                <w:rFonts w:ascii="宋体" w:hAnsi="宋体" w:cs="宋体"/>
                <w:color w:val="000000"/>
                <w:sz w:val="16"/>
                <w:szCs w:val="16"/>
              </w:rPr>
            </w:pPr>
            <w:r w:rsidRPr="009D3A32">
              <w:rPr>
                <w:rFonts w:ascii="宋体" w:hAnsi="宋体" w:cs="宋体" w:hint="eastAsia"/>
                <w:color w:val="000000"/>
                <w:sz w:val="16"/>
                <w:szCs w:val="16"/>
              </w:rPr>
              <w:t xml:space="preserve">Data[3:2] 保留，默认值为0b00； </w:t>
            </w:r>
          </w:p>
          <w:p w:rsidR="00FA5171" w:rsidRPr="009D3A32" w:rsidRDefault="00FA5171" w:rsidP="00FA5171">
            <w:pPr>
              <w:widowControl/>
              <w:rPr>
                <w:rFonts w:ascii="宋体" w:hAnsi="宋体" w:cs="宋体"/>
                <w:color w:val="000000"/>
                <w:sz w:val="16"/>
                <w:szCs w:val="16"/>
              </w:rPr>
            </w:pPr>
            <w:r w:rsidRPr="009D3A32">
              <w:rPr>
                <w:rFonts w:ascii="宋体" w:hAnsi="宋体" w:cs="宋体" w:hint="eastAsia"/>
                <w:color w:val="000000"/>
                <w:sz w:val="16"/>
                <w:szCs w:val="16"/>
              </w:rPr>
              <w:t xml:space="preserve">Data[1:0] 充电接口类型；0b00：TypeA；0b01：TypeC； </w:t>
            </w:r>
          </w:p>
          <w:p w:rsidR="00FA5171" w:rsidRPr="00254548" w:rsidRDefault="00FA5171" w:rsidP="00FA5171">
            <w:pPr>
              <w:widowControl/>
              <w:rPr>
                <w:rFonts w:ascii="宋体" w:hAnsi="宋体" w:cs="宋体"/>
                <w:color w:val="000000"/>
                <w:sz w:val="16"/>
                <w:szCs w:val="16"/>
              </w:rPr>
            </w:pPr>
            <w:r w:rsidRPr="009D3A32">
              <w:rPr>
                <w:rFonts w:ascii="宋体" w:hAnsi="宋体" w:cs="宋体" w:hint="eastAsia"/>
                <w:color w:val="000000"/>
                <w:sz w:val="16"/>
                <w:szCs w:val="16"/>
              </w:rPr>
              <w:t>读取Data，当读取失败或者Bit[7:4]为0b1x1x时：A类充电器；当Bit[7:4]为0b1xx1时，B类充电器;</w:t>
            </w:r>
          </w:p>
        </w:tc>
      </w:tr>
    </w:tbl>
    <w:p w:rsidR="00FA5171" w:rsidRPr="00FA5171" w:rsidRDefault="00FA5171" w:rsidP="00FA5171">
      <w:pPr>
        <w:pStyle w:val="afd"/>
        <w:spacing w:before="156" w:after="156"/>
      </w:pPr>
      <w:bookmarkStart w:id="1144" w:name="_Toc443427788"/>
      <w:r w:rsidRPr="00FA5171">
        <w:rPr>
          <w:rFonts w:hint="eastAsia"/>
        </w:rPr>
        <w:t>控制信息</w:t>
      </w:r>
      <w:r w:rsidRPr="00FA5171">
        <w:t>命令</w:t>
      </w:r>
      <w:bookmarkEnd w:id="1144"/>
    </w:p>
    <w:p w:rsidR="00FA5171" w:rsidRDefault="00FA5171" w:rsidP="00FA5171">
      <w:pPr>
        <w:pStyle w:val="af9"/>
        <w:spacing w:before="156" w:after="156"/>
      </w:pPr>
      <w:r w:rsidRPr="00FA5171">
        <w:rPr>
          <w:rFonts w:hint="eastAsia"/>
        </w:rPr>
        <w:lastRenderedPageBreak/>
        <w:t>控制信息</w:t>
      </w:r>
      <w:r w:rsidRPr="00FA5171">
        <w:t>命令</w:t>
      </w:r>
    </w:p>
    <w:tbl>
      <w:tblPr>
        <w:tblW w:w="8880" w:type="dxa"/>
        <w:jc w:val="center"/>
        <w:tblLook w:val="04A0"/>
      </w:tblPr>
      <w:tblGrid>
        <w:gridCol w:w="480"/>
        <w:gridCol w:w="1101"/>
        <w:gridCol w:w="983"/>
        <w:gridCol w:w="1070"/>
        <w:gridCol w:w="611"/>
        <w:gridCol w:w="801"/>
        <w:gridCol w:w="3834"/>
      </w:tblGrid>
      <w:tr w:rsidR="00FA5171" w:rsidRPr="00663B18" w:rsidTr="00FA5171">
        <w:trPr>
          <w:trHeight w:val="1035"/>
          <w:jc w:val="center"/>
        </w:trPr>
        <w:tc>
          <w:tcPr>
            <w:tcW w:w="480" w:type="dxa"/>
            <w:tcBorders>
              <w:top w:val="single" w:sz="8" w:space="0" w:color="000000"/>
              <w:left w:val="nil"/>
              <w:bottom w:val="nil"/>
              <w:right w:val="single" w:sz="8" w:space="0" w:color="000000"/>
            </w:tcBorders>
            <w:shd w:val="clear" w:color="000000" w:fill="595959"/>
            <w:vAlign w:val="center"/>
            <w:hideMark/>
          </w:tcPr>
          <w:p w:rsidR="00FA5171" w:rsidRPr="00663B18" w:rsidRDefault="00FA5171" w:rsidP="00C47F9F">
            <w:pPr>
              <w:widowControl/>
              <w:jc w:val="center"/>
              <w:rPr>
                <w:rFonts w:ascii="Arial Unicode MS" w:eastAsia="Arial Unicode MS" w:hAnsi="Arial Unicode MS" w:cs="Arial Unicode MS"/>
                <w:b/>
                <w:bCs/>
                <w:color w:val="FFFFFF"/>
                <w:sz w:val="16"/>
                <w:szCs w:val="16"/>
              </w:rPr>
            </w:pPr>
            <w:r w:rsidRPr="00663B18">
              <w:rPr>
                <w:rFonts w:ascii="Arial Unicode MS" w:eastAsia="Arial Unicode MS" w:hAnsi="Arial Unicode MS" w:cs="Arial Unicode MS" w:hint="eastAsia"/>
                <w:b/>
                <w:bCs/>
                <w:color w:val="FFFFFF"/>
                <w:sz w:val="16"/>
                <w:szCs w:val="16"/>
              </w:rPr>
              <w:t>序号</w:t>
            </w:r>
          </w:p>
        </w:tc>
        <w:tc>
          <w:tcPr>
            <w:tcW w:w="1101" w:type="dxa"/>
            <w:tcBorders>
              <w:top w:val="single" w:sz="8" w:space="0" w:color="000000"/>
              <w:left w:val="nil"/>
              <w:bottom w:val="nil"/>
              <w:right w:val="single" w:sz="8" w:space="0" w:color="000000"/>
            </w:tcBorders>
            <w:shd w:val="clear" w:color="000000" w:fill="595959"/>
            <w:vAlign w:val="center"/>
            <w:hideMark/>
          </w:tcPr>
          <w:p w:rsidR="00FA5171" w:rsidRPr="00663B18" w:rsidRDefault="00FA5171" w:rsidP="00C47F9F">
            <w:pPr>
              <w:widowControl/>
              <w:rPr>
                <w:rFonts w:ascii="Arial Unicode MS" w:eastAsia="Arial Unicode MS" w:hAnsi="Arial Unicode MS" w:cs="Arial Unicode MS"/>
                <w:b/>
                <w:bCs/>
                <w:color w:val="FFFFFF"/>
                <w:sz w:val="16"/>
                <w:szCs w:val="16"/>
              </w:rPr>
            </w:pPr>
            <w:r>
              <w:rPr>
                <w:rFonts w:ascii="Arial Unicode MS" w:eastAsia="Arial Unicode MS" w:hAnsi="Arial Unicode MS" w:cs="Arial Unicode MS" w:hint="eastAsia"/>
                <w:b/>
                <w:bCs/>
                <w:color w:val="FFFFFF"/>
                <w:sz w:val="16"/>
                <w:szCs w:val="16"/>
              </w:rPr>
              <w:t>终端</w:t>
            </w:r>
            <w:r w:rsidRPr="00663B18">
              <w:rPr>
                <w:rFonts w:ascii="Arial Unicode MS" w:eastAsia="Arial Unicode MS" w:hAnsi="Arial Unicode MS" w:cs="Arial Unicode MS" w:hint="eastAsia"/>
                <w:b/>
                <w:bCs/>
                <w:color w:val="FFFFFF"/>
                <w:sz w:val="16"/>
                <w:szCs w:val="16"/>
              </w:rPr>
              <w:t>命令说明</w:t>
            </w:r>
          </w:p>
        </w:tc>
        <w:tc>
          <w:tcPr>
            <w:tcW w:w="983" w:type="dxa"/>
            <w:tcBorders>
              <w:top w:val="single" w:sz="8" w:space="0" w:color="000000"/>
              <w:left w:val="nil"/>
              <w:bottom w:val="nil"/>
              <w:right w:val="single" w:sz="8" w:space="0" w:color="000000"/>
            </w:tcBorders>
            <w:shd w:val="clear" w:color="000000" w:fill="595959"/>
            <w:vAlign w:val="center"/>
            <w:hideMark/>
          </w:tcPr>
          <w:p w:rsidR="00FA5171" w:rsidRPr="00663B18" w:rsidRDefault="00FA5171" w:rsidP="00C47F9F">
            <w:pPr>
              <w:widowControl/>
              <w:jc w:val="center"/>
              <w:rPr>
                <w:rFonts w:ascii="Arial Unicode MS" w:eastAsia="Arial Unicode MS" w:hAnsi="Arial Unicode MS" w:cs="Arial Unicode MS"/>
                <w:b/>
                <w:bCs/>
                <w:color w:val="FFFFFF"/>
                <w:sz w:val="16"/>
                <w:szCs w:val="16"/>
              </w:rPr>
            </w:pPr>
            <w:r>
              <w:rPr>
                <w:rFonts w:ascii="Arial Unicode MS" w:eastAsia="Arial Unicode MS" w:hAnsi="Arial Unicode MS" w:cs="Arial Unicode MS" w:hint="eastAsia"/>
                <w:b/>
                <w:bCs/>
                <w:color w:val="FFFFFF"/>
                <w:sz w:val="16"/>
                <w:szCs w:val="16"/>
              </w:rPr>
              <w:t>终端</w:t>
            </w:r>
            <w:r w:rsidRPr="00663B18">
              <w:rPr>
                <w:rFonts w:ascii="Arial Unicode MS" w:eastAsia="Arial Unicode MS" w:hAnsi="Arial Unicode MS" w:cs="Arial Unicode MS" w:hint="eastAsia"/>
                <w:b/>
                <w:bCs/>
                <w:color w:val="FFFFFF"/>
                <w:sz w:val="16"/>
                <w:szCs w:val="16"/>
              </w:rPr>
              <w:t>命令</w:t>
            </w:r>
          </w:p>
        </w:tc>
        <w:tc>
          <w:tcPr>
            <w:tcW w:w="1070" w:type="dxa"/>
            <w:tcBorders>
              <w:top w:val="single" w:sz="8" w:space="0" w:color="000000"/>
              <w:left w:val="nil"/>
              <w:bottom w:val="nil"/>
              <w:right w:val="single" w:sz="8" w:space="0" w:color="000000"/>
            </w:tcBorders>
            <w:shd w:val="clear" w:color="000000" w:fill="595959"/>
            <w:vAlign w:val="center"/>
            <w:hideMark/>
          </w:tcPr>
          <w:p w:rsidR="00FA5171" w:rsidRPr="00663B18" w:rsidRDefault="00FA5171" w:rsidP="00C47F9F">
            <w:pPr>
              <w:widowControl/>
              <w:jc w:val="center"/>
              <w:rPr>
                <w:rFonts w:ascii="Arial Unicode MS" w:eastAsia="Arial Unicode MS" w:hAnsi="Arial Unicode MS" w:cs="Arial Unicode MS"/>
                <w:b/>
                <w:bCs/>
                <w:color w:val="FFFFFF"/>
                <w:sz w:val="16"/>
                <w:szCs w:val="16"/>
              </w:rPr>
            </w:pPr>
            <w:r>
              <w:rPr>
                <w:rFonts w:ascii="Arial Unicode MS" w:eastAsia="Arial Unicode MS" w:hAnsi="Arial Unicode MS" w:cs="Arial Unicode MS" w:hint="eastAsia"/>
                <w:b/>
                <w:bCs/>
                <w:color w:val="FFFFFF"/>
                <w:sz w:val="16"/>
                <w:szCs w:val="16"/>
              </w:rPr>
              <w:t>充电器</w:t>
            </w:r>
            <w:r w:rsidRPr="00663B18">
              <w:rPr>
                <w:rFonts w:ascii="Arial Unicode MS" w:eastAsia="Arial Unicode MS" w:hAnsi="Arial Unicode MS" w:cs="Arial Unicode MS" w:hint="eastAsia"/>
                <w:b/>
                <w:bCs/>
                <w:color w:val="FFFFFF"/>
                <w:sz w:val="16"/>
                <w:szCs w:val="16"/>
              </w:rPr>
              <w:t>应答</w:t>
            </w:r>
          </w:p>
        </w:tc>
        <w:tc>
          <w:tcPr>
            <w:tcW w:w="611" w:type="dxa"/>
            <w:tcBorders>
              <w:top w:val="single" w:sz="8" w:space="0" w:color="000000"/>
              <w:left w:val="nil"/>
              <w:bottom w:val="nil"/>
              <w:right w:val="single" w:sz="8" w:space="0" w:color="000000"/>
            </w:tcBorders>
            <w:shd w:val="clear" w:color="000000" w:fill="595959"/>
            <w:vAlign w:val="center"/>
            <w:hideMark/>
          </w:tcPr>
          <w:p w:rsidR="00FA5171" w:rsidRPr="00663B18" w:rsidRDefault="00FA5171" w:rsidP="00C47F9F">
            <w:pPr>
              <w:widowControl/>
              <w:jc w:val="center"/>
              <w:rPr>
                <w:rFonts w:ascii="Arial Unicode MS" w:eastAsia="Arial Unicode MS" w:hAnsi="Arial Unicode MS" w:cs="Arial Unicode MS"/>
                <w:b/>
                <w:bCs/>
                <w:color w:val="FFFFFF"/>
                <w:sz w:val="16"/>
                <w:szCs w:val="16"/>
              </w:rPr>
            </w:pPr>
            <w:r w:rsidRPr="00663B18">
              <w:rPr>
                <w:rFonts w:ascii="Arial Unicode MS" w:eastAsia="Arial Unicode MS" w:hAnsi="Arial Unicode MS" w:cs="Arial Unicode MS" w:hint="eastAsia"/>
                <w:b/>
                <w:bCs/>
                <w:color w:val="FFFFFF"/>
                <w:sz w:val="16"/>
                <w:szCs w:val="16"/>
              </w:rPr>
              <w:t>复位及缺省值</w:t>
            </w:r>
          </w:p>
        </w:tc>
        <w:tc>
          <w:tcPr>
            <w:tcW w:w="801" w:type="dxa"/>
            <w:tcBorders>
              <w:top w:val="single" w:sz="8" w:space="0" w:color="000000"/>
              <w:left w:val="nil"/>
              <w:bottom w:val="nil"/>
              <w:right w:val="single" w:sz="8" w:space="0" w:color="000000"/>
            </w:tcBorders>
            <w:shd w:val="clear" w:color="000000" w:fill="595959"/>
            <w:vAlign w:val="center"/>
            <w:hideMark/>
          </w:tcPr>
          <w:p w:rsidR="00FA5171" w:rsidRPr="00663B18" w:rsidRDefault="00FA5171" w:rsidP="00C47F9F">
            <w:pPr>
              <w:widowControl/>
              <w:jc w:val="center"/>
              <w:rPr>
                <w:rFonts w:ascii="Arial Unicode MS" w:eastAsia="Arial Unicode MS" w:hAnsi="Arial Unicode MS" w:cs="Arial Unicode MS"/>
                <w:b/>
                <w:bCs/>
                <w:color w:val="FFFFFF"/>
                <w:sz w:val="16"/>
                <w:szCs w:val="16"/>
              </w:rPr>
            </w:pPr>
            <w:r w:rsidRPr="00663B18">
              <w:rPr>
                <w:rFonts w:ascii="Arial Unicode MS" w:eastAsia="Arial Unicode MS" w:hAnsi="Arial Unicode MS" w:cs="Arial Unicode MS" w:hint="eastAsia"/>
                <w:b/>
                <w:bCs/>
                <w:color w:val="FFFFFF"/>
                <w:sz w:val="16"/>
                <w:szCs w:val="16"/>
              </w:rPr>
              <w:t>刻度</w:t>
            </w:r>
          </w:p>
        </w:tc>
        <w:tc>
          <w:tcPr>
            <w:tcW w:w="3834" w:type="dxa"/>
            <w:tcBorders>
              <w:top w:val="single" w:sz="8" w:space="0" w:color="000000"/>
              <w:left w:val="nil"/>
              <w:bottom w:val="nil"/>
              <w:right w:val="single" w:sz="8" w:space="0" w:color="000000"/>
            </w:tcBorders>
            <w:shd w:val="clear" w:color="000000" w:fill="595959"/>
            <w:vAlign w:val="center"/>
            <w:hideMark/>
          </w:tcPr>
          <w:p w:rsidR="00FA5171" w:rsidRPr="00663B18" w:rsidRDefault="00FA5171" w:rsidP="00C47F9F">
            <w:pPr>
              <w:widowControl/>
              <w:jc w:val="center"/>
              <w:rPr>
                <w:rFonts w:ascii="Arial Unicode MS" w:eastAsia="Arial Unicode MS" w:hAnsi="Arial Unicode MS" w:cs="Arial Unicode MS"/>
                <w:b/>
                <w:bCs/>
                <w:color w:val="FFFFFF"/>
                <w:sz w:val="16"/>
                <w:szCs w:val="16"/>
              </w:rPr>
            </w:pPr>
            <w:r w:rsidRPr="00663B18">
              <w:rPr>
                <w:rFonts w:ascii="Arial Unicode MS" w:eastAsia="Arial Unicode MS" w:hAnsi="Arial Unicode MS" w:cs="Arial Unicode MS" w:hint="eastAsia"/>
                <w:b/>
                <w:bCs/>
                <w:color w:val="FFFFFF"/>
                <w:sz w:val="16"/>
                <w:szCs w:val="16"/>
              </w:rPr>
              <w:t>描述</w:t>
            </w:r>
          </w:p>
        </w:tc>
      </w:tr>
      <w:tr w:rsidR="00FA5171" w:rsidRPr="00663B18" w:rsidTr="00FA5171">
        <w:trPr>
          <w:trHeight w:val="540"/>
          <w:jc w:val="center"/>
        </w:trPr>
        <w:tc>
          <w:tcPr>
            <w:tcW w:w="480" w:type="dxa"/>
            <w:tcBorders>
              <w:top w:val="single" w:sz="4" w:space="0" w:color="auto"/>
              <w:left w:val="single" w:sz="4" w:space="0" w:color="auto"/>
              <w:bottom w:val="single" w:sz="4" w:space="0" w:color="auto"/>
              <w:right w:val="single" w:sz="4" w:space="0" w:color="auto"/>
            </w:tcBorders>
            <w:shd w:val="clear" w:color="auto" w:fill="auto"/>
            <w:vAlign w:val="center"/>
          </w:tcPr>
          <w:p w:rsidR="00FA5171" w:rsidRPr="00663B18" w:rsidRDefault="00FA5171" w:rsidP="00C47F9F">
            <w:pPr>
              <w:widowControl/>
              <w:jc w:val="center"/>
              <w:rPr>
                <w:rFonts w:ascii="宋体" w:hAnsi="宋体" w:cs="宋体"/>
                <w:color w:val="000000"/>
                <w:sz w:val="16"/>
                <w:szCs w:val="16"/>
              </w:rPr>
            </w:pPr>
            <w:r w:rsidRPr="00663B18">
              <w:rPr>
                <w:rFonts w:ascii="宋体" w:hAnsi="宋体" w:cs="宋体" w:hint="eastAsia"/>
                <w:color w:val="000000"/>
                <w:sz w:val="16"/>
                <w:szCs w:val="16"/>
              </w:rPr>
              <w:t>1</w:t>
            </w:r>
          </w:p>
        </w:tc>
        <w:tc>
          <w:tcPr>
            <w:tcW w:w="1101" w:type="dxa"/>
            <w:tcBorders>
              <w:top w:val="single" w:sz="4" w:space="0" w:color="auto"/>
              <w:left w:val="single" w:sz="4" w:space="0" w:color="auto"/>
              <w:bottom w:val="single" w:sz="4" w:space="0" w:color="auto"/>
              <w:right w:val="single" w:sz="4" w:space="0" w:color="auto"/>
            </w:tcBorders>
            <w:shd w:val="clear" w:color="auto" w:fill="auto"/>
            <w:vAlign w:val="center"/>
          </w:tcPr>
          <w:p w:rsidR="00FA5171" w:rsidRPr="00663B18" w:rsidRDefault="00FA5171" w:rsidP="00C47F9F">
            <w:pPr>
              <w:widowControl/>
              <w:rPr>
                <w:rFonts w:ascii="宋体" w:hAnsi="宋体" w:cs="宋体"/>
                <w:color w:val="000000"/>
                <w:sz w:val="16"/>
                <w:szCs w:val="16"/>
              </w:rPr>
            </w:pPr>
            <w:r w:rsidRPr="00663B18">
              <w:rPr>
                <w:rFonts w:ascii="宋体" w:hAnsi="宋体" w:cs="宋体" w:hint="eastAsia"/>
                <w:color w:val="000000"/>
                <w:sz w:val="16"/>
                <w:szCs w:val="16"/>
              </w:rPr>
              <w:t>读取</w:t>
            </w:r>
            <w:r>
              <w:rPr>
                <w:rFonts w:ascii="宋体" w:hAnsi="宋体" w:cs="宋体" w:hint="eastAsia"/>
                <w:color w:val="000000"/>
                <w:sz w:val="16"/>
                <w:szCs w:val="16"/>
              </w:rPr>
              <w:t>A类充电器</w:t>
            </w:r>
            <w:r w:rsidRPr="00663B18">
              <w:rPr>
                <w:rFonts w:ascii="宋体" w:hAnsi="宋体" w:cs="宋体" w:hint="eastAsia"/>
                <w:color w:val="000000"/>
                <w:sz w:val="16"/>
                <w:szCs w:val="16"/>
              </w:rPr>
              <w:t>输出控制</w:t>
            </w:r>
            <w:r>
              <w:rPr>
                <w:rFonts w:ascii="宋体" w:hAnsi="宋体" w:cs="宋体" w:hint="eastAsia"/>
                <w:color w:val="000000"/>
                <w:sz w:val="16"/>
                <w:szCs w:val="16"/>
              </w:rPr>
              <w:t>状态</w:t>
            </w:r>
          </w:p>
        </w:tc>
        <w:tc>
          <w:tcPr>
            <w:tcW w:w="983" w:type="dxa"/>
            <w:tcBorders>
              <w:top w:val="single" w:sz="4" w:space="0" w:color="auto"/>
              <w:left w:val="single" w:sz="4" w:space="0" w:color="auto"/>
              <w:bottom w:val="single" w:sz="4" w:space="0" w:color="auto"/>
              <w:right w:val="single" w:sz="4" w:space="0" w:color="auto"/>
            </w:tcBorders>
            <w:shd w:val="clear" w:color="auto" w:fill="auto"/>
            <w:vAlign w:val="center"/>
          </w:tcPr>
          <w:p w:rsidR="00FA5171" w:rsidRPr="00663B18" w:rsidRDefault="00FA5171" w:rsidP="00C47F9F">
            <w:pPr>
              <w:widowControl/>
              <w:rPr>
                <w:rFonts w:ascii="宋体" w:hAnsi="宋体" w:cs="宋体"/>
                <w:color w:val="000000"/>
                <w:sz w:val="16"/>
                <w:szCs w:val="16"/>
              </w:rPr>
            </w:pPr>
            <w:r w:rsidRPr="00663B18">
              <w:rPr>
                <w:rFonts w:ascii="宋体" w:hAnsi="宋体" w:cs="宋体" w:hint="eastAsia"/>
                <w:color w:val="000000"/>
                <w:sz w:val="16"/>
                <w:szCs w:val="16"/>
              </w:rPr>
              <w:t xml:space="preserve">0x0C 0x2B </w:t>
            </w:r>
          </w:p>
        </w:tc>
        <w:tc>
          <w:tcPr>
            <w:tcW w:w="1070" w:type="dxa"/>
            <w:tcBorders>
              <w:top w:val="single" w:sz="4" w:space="0" w:color="auto"/>
              <w:left w:val="single" w:sz="4" w:space="0" w:color="auto"/>
              <w:bottom w:val="single" w:sz="4" w:space="0" w:color="auto"/>
              <w:right w:val="single" w:sz="4" w:space="0" w:color="auto"/>
            </w:tcBorders>
            <w:shd w:val="clear" w:color="auto" w:fill="auto"/>
            <w:vAlign w:val="center"/>
          </w:tcPr>
          <w:p w:rsidR="00FA5171" w:rsidRPr="00663B18" w:rsidRDefault="00FA5171" w:rsidP="00C47F9F">
            <w:pPr>
              <w:widowControl/>
              <w:rPr>
                <w:rFonts w:ascii="宋体" w:hAnsi="宋体" w:cs="宋体"/>
                <w:color w:val="000000"/>
                <w:sz w:val="16"/>
                <w:szCs w:val="16"/>
              </w:rPr>
            </w:pPr>
            <w:r w:rsidRPr="00663B18">
              <w:rPr>
                <w:rFonts w:ascii="宋体" w:hAnsi="宋体" w:cs="宋体" w:hint="eastAsia"/>
                <w:color w:val="000000"/>
                <w:sz w:val="16"/>
                <w:szCs w:val="16"/>
              </w:rPr>
              <w:t xml:space="preserve">ACK Data0   </w:t>
            </w:r>
          </w:p>
        </w:tc>
        <w:tc>
          <w:tcPr>
            <w:tcW w:w="611" w:type="dxa"/>
            <w:tcBorders>
              <w:top w:val="single" w:sz="4" w:space="0" w:color="auto"/>
              <w:left w:val="single" w:sz="4" w:space="0" w:color="auto"/>
              <w:bottom w:val="single" w:sz="4" w:space="0" w:color="auto"/>
              <w:right w:val="single" w:sz="4" w:space="0" w:color="auto"/>
            </w:tcBorders>
            <w:shd w:val="clear" w:color="auto" w:fill="auto"/>
            <w:vAlign w:val="center"/>
          </w:tcPr>
          <w:p w:rsidR="00FA5171" w:rsidRPr="00663B18" w:rsidRDefault="00FA5171" w:rsidP="00C47F9F">
            <w:pPr>
              <w:widowControl/>
              <w:jc w:val="center"/>
              <w:rPr>
                <w:rFonts w:ascii="宋体" w:hAnsi="宋体" w:cs="宋体"/>
                <w:color w:val="000000"/>
                <w:sz w:val="16"/>
                <w:szCs w:val="16"/>
              </w:rPr>
            </w:pPr>
            <w:r w:rsidRPr="00663B18">
              <w:rPr>
                <w:rFonts w:ascii="宋体" w:hAnsi="宋体" w:cs="宋体" w:hint="eastAsia"/>
                <w:color w:val="000000"/>
                <w:sz w:val="16"/>
                <w:szCs w:val="16"/>
              </w:rPr>
              <w:t>00</w:t>
            </w:r>
          </w:p>
        </w:tc>
        <w:tc>
          <w:tcPr>
            <w:tcW w:w="801" w:type="dxa"/>
            <w:tcBorders>
              <w:top w:val="single" w:sz="4" w:space="0" w:color="auto"/>
              <w:left w:val="single" w:sz="4" w:space="0" w:color="auto"/>
              <w:bottom w:val="single" w:sz="4" w:space="0" w:color="auto"/>
              <w:right w:val="single" w:sz="4" w:space="0" w:color="auto"/>
            </w:tcBorders>
            <w:shd w:val="clear" w:color="auto" w:fill="auto"/>
            <w:vAlign w:val="center"/>
          </w:tcPr>
          <w:p w:rsidR="00FA5171" w:rsidRPr="00663B18" w:rsidRDefault="00FA5171" w:rsidP="00C47F9F">
            <w:pPr>
              <w:widowControl/>
              <w:jc w:val="center"/>
              <w:rPr>
                <w:rFonts w:ascii="宋体" w:hAnsi="宋体" w:cs="宋体"/>
                <w:color w:val="000000"/>
                <w:sz w:val="16"/>
                <w:szCs w:val="16"/>
              </w:rPr>
            </w:pPr>
            <w:r w:rsidRPr="00663B18">
              <w:rPr>
                <w:rFonts w:ascii="宋体" w:hAnsi="宋体" w:cs="宋体" w:hint="eastAsia"/>
                <w:color w:val="000000"/>
                <w:sz w:val="16"/>
                <w:szCs w:val="16"/>
              </w:rPr>
              <w:t>-</w:t>
            </w:r>
          </w:p>
        </w:tc>
        <w:tc>
          <w:tcPr>
            <w:tcW w:w="3834" w:type="dxa"/>
            <w:tcBorders>
              <w:top w:val="single" w:sz="4" w:space="0" w:color="auto"/>
              <w:left w:val="single" w:sz="4" w:space="0" w:color="auto"/>
              <w:bottom w:val="single" w:sz="4" w:space="0" w:color="auto"/>
              <w:right w:val="single" w:sz="4" w:space="0" w:color="auto"/>
            </w:tcBorders>
            <w:shd w:val="clear" w:color="auto" w:fill="auto"/>
            <w:vAlign w:val="center"/>
          </w:tcPr>
          <w:p w:rsidR="00FA5171" w:rsidRDefault="00FA5171" w:rsidP="00C47F9F">
            <w:pPr>
              <w:widowControl/>
              <w:rPr>
                <w:rFonts w:ascii="宋体" w:hAnsi="宋体" w:cs="宋体"/>
                <w:color w:val="000000"/>
                <w:sz w:val="16"/>
                <w:szCs w:val="16"/>
              </w:rPr>
            </w:pPr>
            <w:r>
              <w:rPr>
                <w:rFonts w:ascii="宋体" w:hAnsi="宋体" w:cs="宋体" w:hint="eastAsia"/>
                <w:color w:val="000000"/>
                <w:sz w:val="16"/>
                <w:szCs w:val="16"/>
              </w:rPr>
              <w:t>A类充电器</w:t>
            </w:r>
            <w:r w:rsidRPr="00663B18">
              <w:rPr>
                <w:rFonts w:ascii="宋体" w:hAnsi="宋体" w:cs="宋体" w:hint="eastAsia"/>
                <w:color w:val="000000"/>
                <w:sz w:val="16"/>
                <w:szCs w:val="16"/>
              </w:rPr>
              <w:t>输出控制</w:t>
            </w:r>
            <w:r w:rsidRPr="00663B18">
              <w:rPr>
                <w:rFonts w:ascii="宋体" w:hAnsi="宋体" w:cs="宋体" w:hint="eastAsia"/>
                <w:color w:val="000000"/>
                <w:sz w:val="16"/>
                <w:szCs w:val="16"/>
              </w:rPr>
              <w:br/>
              <w:t>Data0[7:</w:t>
            </w:r>
            <w:r>
              <w:rPr>
                <w:rFonts w:ascii="宋体" w:hAnsi="宋体" w:cs="宋体"/>
                <w:color w:val="000000"/>
                <w:sz w:val="16"/>
                <w:szCs w:val="16"/>
              </w:rPr>
              <w:t>5</w:t>
            </w:r>
            <w:r w:rsidRPr="00663B18">
              <w:rPr>
                <w:rFonts w:ascii="宋体" w:hAnsi="宋体" w:cs="宋体" w:hint="eastAsia"/>
                <w:color w:val="000000"/>
                <w:sz w:val="16"/>
                <w:szCs w:val="16"/>
              </w:rPr>
              <w:t>] 【预留】</w:t>
            </w:r>
          </w:p>
          <w:p w:rsidR="00FA5171" w:rsidRDefault="00FA5171" w:rsidP="00C47F9F">
            <w:pPr>
              <w:widowControl/>
              <w:rPr>
                <w:rFonts w:ascii="宋体" w:hAnsi="宋体" w:cs="宋体"/>
                <w:color w:val="000000"/>
                <w:sz w:val="16"/>
                <w:szCs w:val="16"/>
              </w:rPr>
            </w:pPr>
            <w:r w:rsidRPr="00663B18">
              <w:rPr>
                <w:rFonts w:ascii="宋体" w:hAnsi="宋体" w:cs="宋体" w:hint="eastAsia"/>
                <w:color w:val="000000"/>
                <w:sz w:val="16"/>
                <w:szCs w:val="16"/>
              </w:rPr>
              <w:t>Data0[</w:t>
            </w:r>
            <w:r>
              <w:rPr>
                <w:rFonts w:ascii="宋体" w:hAnsi="宋体" w:cs="宋体"/>
                <w:color w:val="000000"/>
                <w:sz w:val="16"/>
                <w:szCs w:val="16"/>
              </w:rPr>
              <w:t>3</w:t>
            </w:r>
            <w:r w:rsidRPr="00663B18">
              <w:rPr>
                <w:rFonts w:ascii="宋体" w:hAnsi="宋体" w:cs="宋体" w:hint="eastAsia"/>
                <w:color w:val="000000"/>
                <w:sz w:val="16"/>
                <w:szCs w:val="16"/>
              </w:rPr>
              <w:t>:</w:t>
            </w:r>
            <w:r>
              <w:rPr>
                <w:rFonts w:ascii="宋体" w:hAnsi="宋体" w:cs="宋体"/>
                <w:color w:val="000000"/>
                <w:sz w:val="16"/>
                <w:szCs w:val="16"/>
              </w:rPr>
              <w:t>1</w:t>
            </w:r>
            <w:r w:rsidRPr="00663B18">
              <w:rPr>
                <w:rFonts w:ascii="宋体" w:hAnsi="宋体" w:cs="宋体" w:hint="eastAsia"/>
                <w:color w:val="000000"/>
                <w:sz w:val="16"/>
                <w:szCs w:val="16"/>
              </w:rPr>
              <w:t>] 【预留】</w:t>
            </w:r>
          </w:p>
          <w:p w:rsidR="00FA5171" w:rsidRPr="00663B18" w:rsidRDefault="00FA5171" w:rsidP="00C47F9F">
            <w:pPr>
              <w:widowControl/>
              <w:rPr>
                <w:rFonts w:ascii="宋体" w:hAnsi="宋体" w:cs="宋体"/>
                <w:color w:val="000000"/>
                <w:sz w:val="16"/>
                <w:szCs w:val="16"/>
              </w:rPr>
            </w:pPr>
            <w:r w:rsidRPr="00663B18">
              <w:rPr>
                <w:rFonts w:ascii="宋体" w:hAnsi="宋体" w:cs="宋体" w:hint="eastAsia"/>
                <w:color w:val="000000"/>
                <w:sz w:val="16"/>
                <w:szCs w:val="16"/>
              </w:rPr>
              <w:t>Data0[4] Hard Protection Bit（此Bit的值与</w:t>
            </w:r>
            <w:r>
              <w:rPr>
                <w:rFonts w:ascii="宋体" w:hAnsi="宋体" w:cs="宋体" w:hint="eastAsia"/>
                <w:color w:val="000000"/>
                <w:sz w:val="16"/>
                <w:szCs w:val="16"/>
              </w:rPr>
              <w:t>0</w:t>
            </w:r>
            <w:r>
              <w:rPr>
                <w:rFonts w:ascii="宋体" w:hAnsi="宋体" w:cs="宋体"/>
                <w:color w:val="000000"/>
                <w:sz w:val="16"/>
                <w:szCs w:val="16"/>
              </w:rPr>
              <w:t xml:space="preserve">x0C </w:t>
            </w:r>
            <w:r w:rsidRPr="00663B18">
              <w:rPr>
                <w:rFonts w:ascii="宋体" w:hAnsi="宋体" w:cs="宋体" w:hint="eastAsia"/>
                <w:color w:val="000000"/>
                <w:sz w:val="16"/>
                <w:szCs w:val="16"/>
              </w:rPr>
              <w:t>0xA0</w:t>
            </w:r>
            <w:r>
              <w:rPr>
                <w:rFonts w:ascii="宋体" w:hAnsi="宋体" w:cs="宋体" w:hint="eastAsia"/>
                <w:color w:val="000000"/>
                <w:sz w:val="16"/>
                <w:szCs w:val="16"/>
              </w:rPr>
              <w:t>命令</w:t>
            </w:r>
            <w:r>
              <w:rPr>
                <w:rFonts w:ascii="宋体" w:hAnsi="宋体" w:cs="宋体"/>
                <w:color w:val="000000"/>
                <w:sz w:val="16"/>
                <w:szCs w:val="16"/>
              </w:rPr>
              <w:t>获得</w:t>
            </w:r>
            <w:r>
              <w:rPr>
                <w:rFonts w:ascii="宋体" w:hAnsi="宋体" w:cs="宋体" w:hint="eastAsia"/>
                <w:color w:val="000000"/>
                <w:sz w:val="16"/>
                <w:szCs w:val="16"/>
              </w:rPr>
              <w:t>Data</w:t>
            </w:r>
            <w:r w:rsidRPr="00663B18">
              <w:rPr>
                <w:rFonts w:ascii="宋体" w:hAnsi="宋体" w:cs="宋体" w:hint="eastAsia"/>
                <w:color w:val="000000"/>
                <w:sz w:val="16"/>
                <w:szCs w:val="16"/>
              </w:rPr>
              <w:t>的BIT[4]为同步关联），且与硬件状态关联，可以被硬件复位[0]。</w:t>
            </w:r>
            <w:r w:rsidRPr="00663B18">
              <w:rPr>
                <w:rFonts w:ascii="宋体" w:hAnsi="宋体" w:cs="宋体" w:hint="eastAsia"/>
                <w:color w:val="000000"/>
                <w:sz w:val="16"/>
                <w:szCs w:val="16"/>
              </w:rPr>
              <w:br/>
              <w:t>1:D+硬件保护不生效； 0：硬件保护生效【默认】</w:t>
            </w:r>
            <w:r w:rsidRPr="00663B18">
              <w:rPr>
                <w:rFonts w:ascii="宋体" w:hAnsi="宋体" w:cs="宋体" w:hint="eastAsia"/>
                <w:color w:val="000000"/>
                <w:sz w:val="16"/>
                <w:szCs w:val="16"/>
              </w:rPr>
              <w:br/>
              <w:t>Data0[0] SET_OUT 1：表示</w:t>
            </w:r>
            <w:r>
              <w:rPr>
                <w:rFonts w:ascii="宋体" w:hAnsi="宋体" w:cs="宋体" w:hint="eastAsia"/>
                <w:color w:val="000000"/>
                <w:sz w:val="16"/>
                <w:szCs w:val="16"/>
              </w:rPr>
              <w:t>电压</w:t>
            </w:r>
            <w:r>
              <w:rPr>
                <w:rFonts w:ascii="宋体" w:hAnsi="宋体" w:cs="宋体"/>
                <w:color w:val="000000"/>
                <w:sz w:val="16"/>
                <w:szCs w:val="16"/>
              </w:rPr>
              <w:t>电流设定</w:t>
            </w:r>
            <w:r>
              <w:rPr>
                <w:rFonts w:ascii="宋体" w:hAnsi="宋体" w:cs="宋体" w:hint="eastAsia"/>
                <w:color w:val="000000"/>
                <w:sz w:val="16"/>
                <w:szCs w:val="16"/>
              </w:rPr>
              <w:t>命令</w:t>
            </w:r>
            <w:r w:rsidRPr="00663B18">
              <w:rPr>
                <w:rFonts w:ascii="宋体" w:hAnsi="宋体" w:cs="宋体" w:hint="eastAsia"/>
                <w:color w:val="000000"/>
                <w:sz w:val="16"/>
                <w:szCs w:val="16"/>
              </w:rPr>
              <w:t>0x0C 0x2C</w:t>
            </w:r>
            <w:r>
              <w:rPr>
                <w:rFonts w:ascii="宋体" w:hAnsi="宋体" w:cs="宋体" w:hint="eastAsia"/>
                <w:color w:val="000000"/>
                <w:sz w:val="16"/>
                <w:szCs w:val="16"/>
              </w:rPr>
              <w:t>、</w:t>
            </w:r>
            <w:r w:rsidRPr="00663B18">
              <w:rPr>
                <w:rFonts w:ascii="宋体" w:hAnsi="宋体" w:cs="宋体" w:hint="eastAsia"/>
                <w:color w:val="000000"/>
                <w:sz w:val="16"/>
                <w:szCs w:val="16"/>
              </w:rPr>
              <w:t>0x0C 0x2</w:t>
            </w:r>
            <w:r>
              <w:rPr>
                <w:rFonts w:ascii="宋体" w:hAnsi="宋体" w:cs="宋体"/>
                <w:color w:val="000000"/>
                <w:sz w:val="16"/>
                <w:szCs w:val="16"/>
              </w:rPr>
              <w:t>D</w:t>
            </w:r>
            <w:r>
              <w:rPr>
                <w:rFonts w:ascii="宋体" w:hAnsi="宋体" w:cs="宋体" w:hint="eastAsia"/>
                <w:color w:val="000000"/>
                <w:sz w:val="16"/>
                <w:szCs w:val="16"/>
              </w:rPr>
              <w:t>生效</w:t>
            </w:r>
            <w:r w:rsidRPr="00663B18">
              <w:rPr>
                <w:rFonts w:ascii="宋体" w:hAnsi="宋体" w:cs="宋体" w:hint="eastAsia"/>
                <w:color w:val="000000"/>
                <w:sz w:val="16"/>
                <w:szCs w:val="16"/>
              </w:rPr>
              <w:t>，0：不生效</w:t>
            </w:r>
          </w:p>
        </w:tc>
      </w:tr>
      <w:tr w:rsidR="00FA5171" w:rsidRPr="00663B18" w:rsidTr="00FA5171">
        <w:trPr>
          <w:trHeight w:val="540"/>
          <w:jc w:val="center"/>
        </w:trPr>
        <w:tc>
          <w:tcPr>
            <w:tcW w:w="480" w:type="dxa"/>
            <w:tcBorders>
              <w:top w:val="single" w:sz="4" w:space="0" w:color="auto"/>
              <w:left w:val="single" w:sz="4" w:space="0" w:color="auto"/>
              <w:bottom w:val="single" w:sz="4" w:space="0" w:color="auto"/>
              <w:right w:val="single" w:sz="4" w:space="0" w:color="auto"/>
            </w:tcBorders>
            <w:shd w:val="clear" w:color="auto" w:fill="auto"/>
            <w:vAlign w:val="center"/>
          </w:tcPr>
          <w:p w:rsidR="00FA5171" w:rsidRPr="00663B18" w:rsidRDefault="00FA5171" w:rsidP="00C47F9F">
            <w:pPr>
              <w:widowControl/>
              <w:jc w:val="center"/>
              <w:rPr>
                <w:rFonts w:ascii="宋体" w:hAnsi="宋体" w:cs="宋体"/>
                <w:color w:val="000000"/>
                <w:sz w:val="16"/>
                <w:szCs w:val="16"/>
              </w:rPr>
            </w:pPr>
            <w:r w:rsidRPr="00663B18">
              <w:rPr>
                <w:rFonts w:ascii="宋体" w:hAnsi="宋体" w:cs="宋体" w:hint="eastAsia"/>
                <w:color w:val="000000"/>
                <w:sz w:val="16"/>
                <w:szCs w:val="16"/>
              </w:rPr>
              <w:t>2</w:t>
            </w:r>
          </w:p>
        </w:tc>
        <w:tc>
          <w:tcPr>
            <w:tcW w:w="1101" w:type="dxa"/>
            <w:tcBorders>
              <w:top w:val="single" w:sz="4" w:space="0" w:color="auto"/>
              <w:left w:val="single" w:sz="4" w:space="0" w:color="auto"/>
              <w:bottom w:val="single" w:sz="4" w:space="0" w:color="auto"/>
              <w:right w:val="single" w:sz="4" w:space="0" w:color="auto"/>
            </w:tcBorders>
            <w:shd w:val="clear" w:color="auto" w:fill="auto"/>
            <w:vAlign w:val="center"/>
          </w:tcPr>
          <w:p w:rsidR="00FA5171" w:rsidRPr="00663B18" w:rsidRDefault="00FA5171" w:rsidP="00C47F9F">
            <w:pPr>
              <w:widowControl/>
              <w:rPr>
                <w:rFonts w:ascii="宋体" w:hAnsi="宋体" w:cs="宋体"/>
                <w:color w:val="000000"/>
                <w:sz w:val="16"/>
                <w:szCs w:val="16"/>
              </w:rPr>
            </w:pPr>
            <w:r w:rsidRPr="00663B18">
              <w:rPr>
                <w:rFonts w:ascii="宋体" w:hAnsi="宋体" w:cs="宋体" w:hint="eastAsia"/>
                <w:color w:val="000000"/>
                <w:sz w:val="16"/>
                <w:szCs w:val="16"/>
              </w:rPr>
              <w:t>读取</w:t>
            </w:r>
            <w:r>
              <w:rPr>
                <w:rFonts w:ascii="宋体" w:hAnsi="宋体" w:cs="宋体" w:hint="eastAsia"/>
                <w:color w:val="000000"/>
                <w:sz w:val="16"/>
                <w:szCs w:val="16"/>
              </w:rPr>
              <w:t>A类充电器</w:t>
            </w:r>
            <w:r w:rsidRPr="00663B18">
              <w:rPr>
                <w:rFonts w:ascii="宋体" w:hAnsi="宋体" w:cs="宋体" w:hint="eastAsia"/>
                <w:color w:val="000000"/>
                <w:sz w:val="16"/>
                <w:szCs w:val="16"/>
              </w:rPr>
              <w:t>输出电压配置</w:t>
            </w:r>
          </w:p>
        </w:tc>
        <w:tc>
          <w:tcPr>
            <w:tcW w:w="983" w:type="dxa"/>
            <w:tcBorders>
              <w:top w:val="single" w:sz="4" w:space="0" w:color="auto"/>
              <w:left w:val="single" w:sz="4" w:space="0" w:color="auto"/>
              <w:bottom w:val="single" w:sz="4" w:space="0" w:color="auto"/>
              <w:right w:val="single" w:sz="4" w:space="0" w:color="auto"/>
            </w:tcBorders>
            <w:shd w:val="clear" w:color="auto" w:fill="auto"/>
            <w:vAlign w:val="center"/>
          </w:tcPr>
          <w:p w:rsidR="00FA5171" w:rsidRPr="00663B18" w:rsidRDefault="00FA5171" w:rsidP="00C47F9F">
            <w:pPr>
              <w:widowControl/>
              <w:rPr>
                <w:rFonts w:ascii="宋体" w:hAnsi="宋体" w:cs="宋体"/>
                <w:color w:val="000000"/>
                <w:sz w:val="16"/>
                <w:szCs w:val="16"/>
              </w:rPr>
            </w:pPr>
            <w:r w:rsidRPr="00663B18">
              <w:rPr>
                <w:rFonts w:ascii="宋体" w:hAnsi="宋体" w:cs="宋体" w:hint="eastAsia"/>
                <w:color w:val="000000"/>
                <w:sz w:val="16"/>
                <w:szCs w:val="16"/>
              </w:rPr>
              <w:t xml:space="preserve">0x0C 0x2C </w:t>
            </w:r>
          </w:p>
        </w:tc>
        <w:tc>
          <w:tcPr>
            <w:tcW w:w="1070" w:type="dxa"/>
            <w:tcBorders>
              <w:top w:val="single" w:sz="4" w:space="0" w:color="auto"/>
              <w:left w:val="single" w:sz="4" w:space="0" w:color="auto"/>
              <w:bottom w:val="single" w:sz="4" w:space="0" w:color="auto"/>
              <w:right w:val="single" w:sz="4" w:space="0" w:color="auto"/>
            </w:tcBorders>
            <w:shd w:val="clear" w:color="auto" w:fill="auto"/>
            <w:vAlign w:val="center"/>
          </w:tcPr>
          <w:p w:rsidR="00FA5171" w:rsidRPr="00663B18" w:rsidRDefault="00FA5171" w:rsidP="00C47F9F">
            <w:pPr>
              <w:widowControl/>
              <w:rPr>
                <w:rFonts w:ascii="宋体" w:hAnsi="宋体" w:cs="宋体"/>
                <w:color w:val="000000"/>
                <w:sz w:val="16"/>
                <w:szCs w:val="16"/>
              </w:rPr>
            </w:pPr>
            <w:r w:rsidRPr="00663B18">
              <w:rPr>
                <w:rFonts w:ascii="宋体" w:hAnsi="宋体" w:cs="宋体" w:hint="eastAsia"/>
                <w:color w:val="000000"/>
                <w:sz w:val="16"/>
                <w:szCs w:val="16"/>
              </w:rPr>
              <w:t xml:space="preserve">ACK Data0   </w:t>
            </w:r>
          </w:p>
        </w:tc>
        <w:tc>
          <w:tcPr>
            <w:tcW w:w="611" w:type="dxa"/>
            <w:tcBorders>
              <w:top w:val="single" w:sz="4" w:space="0" w:color="auto"/>
              <w:left w:val="single" w:sz="4" w:space="0" w:color="auto"/>
              <w:bottom w:val="single" w:sz="4" w:space="0" w:color="auto"/>
              <w:right w:val="single" w:sz="4" w:space="0" w:color="auto"/>
            </w:tcBorders>
            <w:shd w:val="clear" w:color="auto" w:fill="auto"/>
            <w:vAlign w:val="center"/>
          </w:tcPr>
          <w:p w:rsidR="00FA5171" w:rsidRPr="00663B18" w:rsidRDefault="00FA5171" w:rsidP="00C47F9F">
            <w:pPr>
              <w:widowControl/>
              <w:jc w:val="center"/>
              <w:rPr>
                <w:rFonts w:ascii="宋体" w:hAnsi="宋体" w:cs="宋体"/>
                <w:color w:val="000000"/>
                <w:sz w:val="16"/>
                <w:szCs w:val="16"/>
              </w:rPr>
            </w:pPr>
            <w:r w:rsidRPr="00663B18">
              <w:rPr>
                <w:rFonts w:ascii="宋体" w:hAnsi="宋体" w:cs="宋体" w:hint="eastAsia"/>
                <w:color w:val="000000"/>
                <w:sz w:val="16"/>
                <w:szCs w:val="16"/>
              </w:rPr>
              <w:t>32</w:t>
            </w:r>
          </w:p>
        </w:tc>
        <w:tc>
          <w:tcPr>
            <w:tcW w:w="801" w:type="dxa"/>
            <w:tcBorders>
              <w:top w:val="single" w:sz="4" w:space="0" w:color="auto"/>
              <w:left w:val="single" w:sz="4" w:space="0" w:color="auto"/>
              <w:bottom w:val="single" w:sz="4" w:space="0" w:color="auto"/>
              <w:right w:val="single" w:sz="4" w:space="0" w:color="auto"/>
            </w:tcBorders>
            <w:shd w:val="clear" w:color="auto" w:fill="auto"/>
            <w:vAlign w:val="center"/>
          </w:tcPr>
          <w:p w:rsidR="00FA5171" w:rsidRPr="00663B18" w:rsidRDefault="00FA5171" w:rsidP="00C47F9F">
            <w:pPr>
              <w:widowControl/>
              <w:jc w:val="center"/>
              <w:rPr>
                <w:rFonts w:ascii="宋体" w:hAnsi="宋体" w:cs="宋体"/>
                <w:color w:val="000000"/>
                <w:sz w:val="16"/>
                <w:szCs w:val="16"/>
              </w:rPr>
            </w:pPr>
            <w:r w:rsidRPr="00663B18">
              <w:rPr>
                <w:rFonts w:ascii="宋体" w:hAnsi="宋体" w:cs="宋体" w:hint="eastAsia"/>
                <w:color w:val="000000"/>
                <w:sz w:val="16"/>
                <w:szCs w:val="16"/>
              </w:rPr>
              <w:t>0.1V/位</w:t>
            </w:r>
          </w:p>
        </w:tc>
        <w:tc>
          <w:tcPr>
            <w:tcW w:w="3834" w:type="dxa"/>
            <w:tcBorders>
              <w:top w:val="single" w:sz="4" w:space="0" w:color="auto"/>
              <w:left w:val="single" w:sz="4" w:space="0" w:color="auto"/>
              <w:bottom w:val="single" w:sz="4" w:space="0" w:color="auto"/>
              <w:right w:val="single" w:sz="4" w:space="0" w:color="auto"/>
            </w:tcBorders>
            <w:shd w:val="clear" w:color="auto" w:fill="auto"/>
            <w:vAlign w:val="center"/>
          </w:tcPr>
          <w:p w:rsidR="00FA5171" w:rsidRPr="00663B18" w:rsidRDefault="00FA5171" w:rsidP="00C47F9F">
            <w:pPr>
              <w:widowControl/>
              <w:rPr>
                <w:rFonts w:ascii="宋体" w:hAnsi="宋体" w:cs="宋体"/>
                <w:color w:val="000000"/>
                <w:sz w:val="16"/>
                <w:szCs w:val="16"/>
              </w:rPr>
            </w:pPr>
            <w:r>
              <w:rPr>
                <w:rFonts w:ascii="宋体" w:hAnsi="宋体" w:cs="宋体" w:hint="eastAsia"/>
                <w:color w:val="000000"/>
                <w:sz w:val="16"/>
                <w:szCs w:val="16"/>
              </w:rPr>
              <w:t>A类充电器</w:t>
            </w:r>
            <w:r w:rsidRPr="00663B18">
              <w:rPr>
                <w:rFonts w:ascii="宋体" w:hAnsi="宋体" w:cs="宋体" w:hint="eastAsia"/>
                <w:color w:val="000000"/>
                <w:sz w:val="16"/>
                <w:szCs w:val="16"/>
              </w:rPr>
              <w:t>输出电压配置</w:t>
            </w:r>
            <w:r w:rsidRPr="00663B18">
              <w:rPr>
                <w:rFonts w:ascii="宋体" w:hAnsi="宋体" w:cs="宋体" w:hint="eastAsia"/>
                <w:color w:val="000000"/>
                <w:sz w:val="16"/>
                <w:szCs w:val="16"/>
              </w:rPr>
              <w:br/>
              <w:t>配置值必须和</w:t>
            </w:r>
            <w:r>
              <w:rPr>
                <w:rFonts w:ascii="宋体" w:hAnsi="宋体" w:cs="宋体" w:hint="eastAsia"/>
                <w:color w:val="000000"/>
                <w:sz w:val="16"/>
                <w:szCs w:val="16"/>
              </w:rPr>
              <w:t>支持的0～9当中</w:t>
            </w:r>
            <w:r>
              <w:rPr>
                <w:rFonts w:ascii="宋体" w:hAnsi="宋体" w:cs="宋体"/>
                <w:color w:val="000000"/>
                <w:sz w:val="16"/>
                <w:szCs w:val="16"/>
              </w:rPr>
              <w:t>的一个</w:t>
            </w:r>
            <w:r w:rsidRPr="00663B18">
              <w:rPr>
                <w:rFonts w:ascii="宋体" w:hAnsi="宋体" w:cs="宋体" w:hint="eastAsia"/>
                <w:color w:val="000000"/>
                <w:sz w:val="16"/>
                <w:szCs w:val="16"/>
              </w:rPr>
              <w:t>Vn匹配</w:t>
            </w:r>
            <w:r>
              <w:rPr>
                <w:rFonts w:ascii="宋体" w:hAnsi="宋体" w:cs="宋体" w:hint="eastAsia"/>
                <w:color w:val="000000"/>
                <w:sz w:val="16"/>
                <w:szCs w:val="16"/>
              </w:rPr>
              <w:t>（由</w:t>
            </w:r>
            <w:r w:rsidRPr="00A44D03">
              <w:rPr>
                <w:rFonts w:ascii="宋体" w:hAnsi="宋体" w:cs="宋体" w:hint="eastAsia"/>
                <w:color w:val="000000"/>
                <w:sz w:val="16"/>
                <w:szCs w:val="16"/>
              </w:rPr>
              <w:t>0x0C 0x</w:t>
            </w:r>
            <w:r>
              <w:rPr>
                <w:rFonts w:ascii="宋体" w:hAnsi="宋体" w:cs="宋体"/>
                <w:color w:val="000000"/>
                <w:sz w:val="16"/>
                <w:szCs w:val="16"/>
              </w:rPr>
              <w:t>3</w:t>
            </w:r>
            <w:r w:rsidRPr="00A44D03">
              <w:rPr>
                <w:rFonts w:ascii="宋体" w:hAnsi="宋体" w:cs="宋体" w:hint="eastAsia"/>
                <w:color w:val="000000"/>
                <w:sz w:val="16"/>
                <w:szCs w:val="16"/>
              </w:rPr>
              <w:t>0</w:t>
            </w:r>
            <w:r>
              <w:rPr>
                <w:rFonts w:ascii="宋体" w:hAnsi="宋体" w:cs="宋体" w:hint="eastAsia"/>
                <w:color w:val="000000"/>
                <w:sz w:val="16"/>
                <w:szCs w:val="16"/>
              </w:rPr>
              <w:t>开始</w:t>
            </w:r>
            <w:r>
              <w:rPr>
                <w:rFonts w:ascii="宋体" w:hAnsi="宋体" w:cs="宋体"/>
                <w:color w:val="000000"/>
                <w:sz w:val="16"/>
                <w:szCs w:val="16"/>
              </w:rPr>
              <w:t>的命令</w:t>
            </w:r>
            <w:r>
              <w:rPr>
                <w:rFonts w:ascii="宋体" w:hAnsi="宋体" w:cs="宋体" w:hint="eastAsia"/>
                <w:color w:val="000000"/>
                <w:sz w:val="16"/>
                <w:szCs w:val="16"/>
              </w:rPr>
              <w:t>获得</w:t>
            </w:r>
            <w:r>
              <w:rPr>
                <w:rFonts w:ascii="宋体" w:hAnsi="宋体" w:cs="宋体"/>
                <w:color w:val="000000"/>
                <w:sz w:val="16"/>
                <w:szCs w:val="16"/>
              </w:rPr>
              <w:t>）</w:t>
            </w:r>
            <w:r w:rsidRPr="00663B18">
              <w:rPr>
                <w:rFonts w:ascii="宋体" w:hAnsi="宋体" w:cs="宋体" w:hint="eastAsia"/>
                <w:color w:val="000000"/>
                <w:sz w:val="16"/>
                <w:szCs w:val="16"/>
              </w:rPr>
              <w:t>。</w:t>
            </w:r>
          </w:p>
        </w:tc>
      </w:tr>
      <w:tr w:rsidR="00FA5171" w:rsidRPr="00663B18" w:rsidTr="00FA5171">
        <w:trPr>
          <w:trHeight w:val="540"/>
          <w:jc w:val="center"/>
        </w:trPr>
        <w:tc>
          <w:tcPr>
            <w:tcW w:w="480" w:type="dxa"/>
            <w:tcBorders>
              <w:top w:val="single" w:sz="4" w:space="0" w:color="auto"/>
              <w:left w:val="single" w:sz="4" w:space="0" w:color="auto"/>
              <w:bottom w:val="single" w:sz="4" w:space="0" w:color="auto"/>
              <w:right w:val="single" w:sz="4" w:space="0" w:color="auto"/>
            </w:tcBorders>
            <w:shd w:val="clear" w:color="auto" w:fill="auto"/>
            <w:vAlign w:val="center"/>
          </w:tcPr>
          <w:p w:rsidR="00FA5171" w:rsidRPr="00663B18" w:rsidRDefault="00FA5171" w:rsidP="00C47F9F">
            <w:pPr>
              <w:widowControl/>
              <w:jc w:val="center"/>
              <w:rPr>
                <w:rFonts w:ascii="宋体" w:hAnsi="宋体" w:cs="宋体"/>
                <w:color w:val="000000"/>
                <w:sz w:val="16"/>
                <w:szCs w:val="16"/>
              </w:rPr>
            </w:pPr>
            <w:r>
              <w:rPr>
                <w:rFonts w:ascii="宋体" w:hAnsi="宋体" w:cs="宋体"/>
                <w:color w:val="000000"/>
                <w:sz w:val="16"/>
                <w:szCs w:val="16"/>
              </w:rPr>
              <w:t>3</w:t>
            </w:r>
          </w:p>
        </w:tc>
        <w:tc>
          <w:tcPr>
            <w:tcW w:w="1101" w:type="dxa"/>
            <w:tcBorders>
              <w:top w:val="single" w:sz="4" w:space="0" w:color="auto"/>
              <w:left w:val="single" w:sz="4" w:space="0" w:color="auto"/>
              <w:bottom w:val="single" w:sz="4" w:space="0" w:color="auto"/>
              <w:right w:val="single" w:sz="4" w:space="0" w:color="auto"/>
            </w:tcBorders>
            <w:shd w:val="clear" w:color="auto" w:fill="auto"/>
            <w:vAlign w:val="center"/>
          </w:tcPr>
          <w:p w:rsidR="00FA5171" w:rsidRPr="00663B18" w:rsidRDefault="00FA5171" w:rsidP="00C47F9F">
            <w:pPr>
              <w:widowControl/>
              <w:rPr>
                <w:rFonts w:ascii="宋体" w:hAnsi="宋体" w:cs="宋体"/>
                <w:color w:val="000000"/>
                <w:sz w:val="16"/>
                <w:szCs w:val="16"/>
              </w:rPr>
            </w:pPr>
            <w:r w:rsidRPr="00663B18">
              <w:rPr>
                <w:rFonts w:ascii="宋体" w:hAnsi="宋体" w:cs="宋体" w:hint="eastAsia"/>
                <w:color w:val="000000"/>
                <w:sz w:val="16"/>
                <w:szCs w:val="16"/>
              </w:rPr>
              <w:t>读取</w:t>
            </w:r>
            <w:r>
              <w:rPr>
                <w:rFonts w:ascii="宋体" w:hAnsi="宋体" w:cs="宋体" w:hint="eastAsia"/>
                <w:color w:val="000000"/>
                <w:sz w:val="16"/>
                <w:szCs w:val="16"/>
              </w:rPr>
              <w:t>A类充电器</w:t>
            </w:r>
            <w:r w:rsidRPr="00663B18">
              <w:rPr>
                <w:rFonts w:ascii="宋体" w:hAnsi="宋体" w:cs="宋体" w:hint="eastAsia"/>
                <w:color w:val="000000"/>
                <w:sz w:val="16"/>
                <w:szCs w:val="16"/>
              </w:rPr>
              <w:t>输出</w:t>
            </w:r>
            <w:r>
              <w:rPr>
                <w:rFonts w:ascii="宋体" w:hAnsi="宋体" w:cs="宋体" w:hint="eastAsia"/>
                <w:color w:val="000000"/>
                <w:sz w:val="16"/>
                <w:szCs w:val="16"/>
              </w:rPr>
              <w:t>电流</w:t>
            </w:r>
            <w:r w:rsidRPr="00663B18">
              <w:rPr>
                <w:rFonts w:ascii="宋体" w:hAnsi="宋体" w:cs="宋体" w:hint="eastAsia"/>
                <w:color w:val="000000"/>
                <w:sz w:val="16"/>
                <w:szCs w:val="16"/>
              </w:rPr>
              <w:t>配置</w:t>
            </w:r>
          </w:p>
        </w:tc>
        <w:tc>
          <w:tcPr>
            <w:tcW w:w="983" w:type="dxa"/>
            <w:tcBorders>
              <w:top w:val="single" w:sz="4" w:space="0" w:color="auto"/>
              <w:left w:val="single" w:sz="4" w:space="0" w:color="auto"/>
              <w:bottom w:val="single" w:sz="4" w:space="0" w:color="auto"/>
              <w:right w:val="single" w:sz="4" w:space="0" w:color="auto"/>
            </w:tcBorders>
            <w:shd w:val="clear" w:color="auto" w:fill="auto"/>
            <w:vAlign w:val="center"/>
          </w:tcPr>
          <w:p w:rsidR="00FA5171" w:rsidRPr="00663B18" w:rsidRDefault="00FA5171" w:rsidP="00C47F9F">
            <w:pPr>
              <w:widowControl/>
              <w:rPr>
                <w:rFonts w:ascii="宋体" w:hAnsi="宋体" w:cs="宋体"/>
                <w:color w:val="000000"/>
                <w:sz w:val="16"/>
                <w:szCs w:val="16"/>
              </w:rPr>
            </w:pPr>
            <w:r w:rsidRPr="00663B18">
              <w:rPr>
                <w:rFonts w:ascii="宋体" w:hAnsi="宋体" w:cs="宋体" w:hint="eastAsia"/>
                <w:color w:val="000000"/>
                <w:sz w:val="16"/>
                <w:szCs w:val="16"/>
              </w:rPr>
              <w:t>0x0C 0x2</w:t>
            </w:r>
            <w:r>
              <w:rPr>
                <w:rFonts w:ascii="宋体" w:hAnsi="宋体" w:cs="宋体"/>
                <w:color w:val="000000"/>
                <w:sz w:val="16"/>
                <w:szCs w:val="16"/>
              </w:rPr>
              <w:t>D</w:t>
            </w:r>
          </w:p>
        </w:tc>
        <w:tc>
          <w:tcPr>
            <w:tcW w:w="1070" w:type="dxa"/>
            <w:tcBorders>
              <w:top w:val="single" w:sz="4" w:space="0" w:color="auto"/>
              <w:left w:val="single" w:sz="4" w:space="0" w:color="auto"/>
              <w:bottom w:val="single" w:sz="4" w:space="0" w:color="auto"/>
              <w:right w:val="single" w:sz="4" w:space="0" w:color="auto"/>
            </w:tcBorders>
            <w:shd w:val="clear" w:color="auto" w:fill="auto"/>
            <w:vAlign w:val="center"/>
          </w:tcPr>
          <w:p w:rsidR="00FA5171" w:rsidRPr="00663B18" w:rsidRDefault="00FA5171" w:rsidP="00C47F9F">
            <w:pPr>
              <w:widowControl/>
              <w:rPr>
                <w:rFonts w:ascii="宋体" w:hAnsi="宋体" w:cs="宋体"/>
                <w:color w:val="000000"/>
                <w:sz w:val="16"/>
                <w:szCs w:val="16"/>
              </w:rPr>
            </w:pPr>
            <w:r w:rsidRPr="00663B18">
              <w:rPr>
                <w:rFonts w:ascii="宋体" w:hAnsi="宋体" w:cs="宋体" w:hint="eastAsia"/>
                <w:color w:val="000000"/>
                <w:sz w:val="16"/>
                <w:szCs w:val="16"/>
              </w:rPr>
              <w:t xml:space="preserve">ACK Data0   </w:t>
            </w:r>
          </w:p>
        </w:tc>
        <w:tc>
          <w:tcPr>
            <w:tcW w:w="611" w:type="dxa"/>
            <w:tcBorders>
              <w:top w:val="single" w:sz="4" w:space="0" w:color="auto"/>
              <w:left w:val="single" w:sz="4" w:space="0" w:color="auto"/>
              <w:bottom w:val="single" w:sz="4" w:space="0" w:color="auto"/>
              <w:right w:val="single" w:sz="4" w:space="0" w:color="auto"/>
            </w:tcBorders>
            <w:shd w:val="clear" w:color="auto" w:fill="auto"/>
            <w:vAlign w:val="center"/>
          </w:tcPr>
          <w:p w:rsidR="00FA5171" w:rsidRPr="00663B18" w:rsidRDefault="00FA5171" w:rsidP="00C47F9F">
            <w:pPr>
              <w:widowControl/>
              <w:jc w:val="center"/>
              <w:rPr>
                <w:rFonts w:ascii="宋体" w:hAnsi="宋体" w:cs="宋体"/>
                <w:color w:val="000000"/>
                <w:sz w:val="16"/>
                <w:szCs w:val="16"/>
              </w:rPr>
            </w:pPr>
            <w:r w:rsidRPr="00663B18">
              <w:rPr>
                <w:rFonts w:ascii="宋体" w:hAnsi="宋体" w:cs="宋体" w:hint="eastAsia"/>
                <w:color w:val="000000"/>
                <w:sz w:val="16"/>
                <w:szCs w:val="16"/>
              </w:rPr>
              <w:t>32</w:t>
            </w:r>
          </w:p>
        </w:tc>
        <w:tc>
          <w:tcPr>
            <w:tcW w:w="801" w:type="dxa"/>
            <w:tcBorders>
              <w:top w:val="single" w:sz="4" w:space="0" w:color="auto"/>
              <w:left w:val="single" w:sz="4" w:space="0" w:color="auto"/>
              <w:bottom w:val="single" w:sz="4" w:space="0" w:color="auto"/>
              <w:right w:val="single" w:sz="4" w:space="0" w:color="auto"/>
            </w:tcBorders>
            <w:shd w:val="clear" w:color="auto" w:fill="auto"/>
            <w:vAlign w:val="center"/>
          </w:tcPr>
          <w:p w:rsidR="00FA5171" w:rsidRPr="00663B18" w:rsidRDefault="00FA5171" w:rsidP="00C47F9F">
            <w:pPr>
              <w:widowControl/>
              <w:jc w:val="center"/>
              <w:rPr>
                <w:rFonts w:ascii="宋体" w:hAnsi="宋体" w:cs="宋体"/>
                <w:color w:val="000000"/>
                <w:sz w:val="16"/>
                <w:szCs w:val="16"/>
              </w:rPr>
            </w:pPr>
            <w:r w:rsidRPr="00663B18">
              <w:rPr>
                <w:rFonts w:ascii="宋体" w:hAnsi="宋体" w:cs="宋体" w:hint="eastAsia"/>
                <w:color w:val="000000"/>
                <w:sz w:val="16"/>
                <w:szCs w:val="16"/>
              </w:rPr>
              <w:t>0.1</w:t>
            </w:r>
            <w:r>
              <w:rPr>
                <w:rFonts w:ascii="宋体" w:hAnsi="宋体" w:cs="宋体"/>
                <w:color w:val="000000"/>
                <w:sz w:val="16"/>
                <w:szCs w:val="16"/>
              </w:rPr>
              <w:t>A</w:t>
            </w:r>
            <w:r w:rsidRPr="00663B18">
              <w:rPr>
                <w:rFonts w:ascii="宋体" w:hAnsi="宋体" w:cs="宋体" w:hint="eastAsia"/>
                <w:color w:val="000000"/>
                <w:sz w:val="16"/>
                <w:szCs w:val="16"/>
              </w:rPr>
              <w:t>/位</w:t>
            </w:r>
          </w:p>
        </w:tc>
        <w:tc>
          <w:tcPr>
            <w:tcW w:w="3834" w:type="dxa"/>
            <w:tcBorders>
              <w:top w:val="single" w:sz="4" w:space="0" w:color="auto"/>
              <w:left w:val="single" w:sz="4" w:space="0" w:color="auto"/>
              <w:bottom w:val="single" w:sz="4" w:space="0" w:color="auto"/>
              <w:right w:val="single" w:sz="4" w:space="0" w:color="auto"/>
            </w:tcBorders>
            <w:shd w:val="clear" w:color="auto" w:fill="auto"/>
            <w:vAlign w:val="center"/>
          </w:tcPr>
          <w:p w:rsidR="00FA5171" w:rsidRPr="00663B18" w:rsidRDefault="00FA5171" w:rsidP="00C47F9F">
            <w:pPr>
              <w:widowControl/>
              <w:rPr>
                <w:rFonts w:ascii="宋体" w:hAnsi="宋体" w:cs="宋体"/>
                <w:color w:val="000000"/>
                <w:sz w:val="16"/>
                <w:szCs w:val="16"/>
              </w:rPr>
            </w:pPr>
            <w:r>
              <w:rPr>
                <w:rFonts w:ascii="宋体" w:hAnsi="宋体" w:cs="宋体" w:hint="eastAsia"/>
                <w:color w:val="000000"/>
                <w:sz w:val="16"/>
                <w:szCs w:val="16"/>
              </w:rPr>
              <w:t>A类充电器</w:t>
            </w:r>
            <w:r w:rsidRPr="00663B18">
              <w:rPr>
                <w:rFonts w:ascii="宋体" w:hAnsi="宋体" w:cs="宋体" w:hint="eastAsia"/>
                <w:color w:val="000000"/>
                <w:sz w:val="16"/>
                <w:szCs w:val="16"/>
              </w:rPr>
              <w:t>输出电压配置</w:t>
            </w:r>
            <w:r w:rsidRPr="00663B18">
              <w:rPr>
                <w:rFonts w:ascii="宋体" w:hAnsi="宋体" w:cs="宋体" w:hint="eastAsia"/>
                <w:color w:val="000000"/>
                <w:sz w:val="16"/>
                <w:szCs w:val="16"/>
              </w:rPr>
              <w:br/>
              <w:t>配置值必须和</w:t>
            </w:r>
            <w:r>
              <w:rPr>
                <w:rFonts w:ascii="宋体" w:hAnsi="宋体" w:cs="宋体" w:hint="eastAsia"/>
                <w:color w:val="000000"/>
                <w:sz w:val="16"/>
                <w:szCs w:val="16"/>
              </w:rPr>
              <w:t>支持的0～9当中</w:t>
            </w:r>
            <w:r>
              <w:rPr>
                <w:rFonts w:ascii="宋体" w:hAnsi="宋体" w:cs="宋体"/>
                <w:color w:val="000000"/>
                <w:sz w:val="16"/>
                <w:szCs w:val="16"/>
              </w:rPr>
              <w:t>的一个I</w:t>
            </w:r>
            <w:r w:rsidRPr="00663B18">
              <w:rPr>
                <w:rFonts w:ascii="宋体" w:hAnsi="宋体" w:cs="宋体" w:hint="eastAsia"/>
                <w:color w:val="000000"/>
                <w:sz w:val="16"/>
                <w:szCs w:val="16"/>
              </w:rPr>
              <w:t>n匹配</w:t>
            </w:r>
            <w:r>
              <w:rPr>
                <w:rFonts w:ascii="宋体" w:hAnsi="宋体" w:cs="宋体" w:hint="eastAsia"/>
                <w:color w:val="000000"/>
                <w:sz w:val="16"/>
                <w:szCs w:val="16"/>
              </w:rPr>
              <w:t>（由</w:t>
            </w:r>
            <w:r w:rsidRPr="00A44D03">
              <w:rPr>
                <w:rFonts w:ascii="宋体" w:hAnsi="宋体" w:cs="宋体" w:hint="eastAsia"/>
                <w:color w:val="000000"/>
                <w:sz w:val="16"/>
                <w:szCs w:val="16"/>
              </w:rPr>
              <w:t>0x0C 0x50</w:t>
            </w:r>
            <w:r>
              <w:rPr>
                <w:rFonts w:ascii="宋体" w:hAnsi="宋体" w:cs="宋体" w:hint="eastAsia"/>
                <w:color w:val="000000"/>
                <w:sz w:val="16"/>
                <w:szCs w:val="16"/>
              </w:rPr>
              <w:t>开始</w:t>
            </w:r>
            <w:r>
              <w:rPr>
                <w:rFonts w:ascii="宋体" w:hAnsi="宋体" w:cs="宋体"/>
                <w:color w:val="000000"/>
                <w:sz w:val="16"/>
                <w:szCs w:val="16"/>
              </w:rPr>
              <w:t>的命令</w:t>
            </w:r>
            <w:r>
              <w:rPr>
                <w:rFonts w:ascii="宋体" w:hAnsi="宋体" w:cs="宋体" w:hint="eastAsia"/>
                <w:color w:val="000000"/>
                <w:sz w:val="16"/>
                <w:szCs w:val="16"/>
              </w:rPr>
              <w:t>获得</w:t>
            </w:r>
            <w:r>
              <w:rPr>
                <w:rFonts w:ascii="宋体" w:hAnsi="宋体" w:cs="宋体"/>
                <w:color w:val="000000"/>
                <w:sz w:val="16"/>
                <w:szCs w:val="16"/>
              </w:rPr>
              <w:t>）</w:t>
            </w:r>
            <w:r w:rsidRPr="00663B18">
              <w:rPr>
                <w:rFonts w:ascii="宋体" w:hAnsi="宋体" w:cs="宋体" w:hint="eastAsia"/>
                <w:color w:val="000000"/>
                <w:sz w:val="16"/>
                <w:szCs w:val="16"/>
              </w:rPr>
              <w:t>。</w:t>
            </w:r>
          </w:p>
        </w:tc>
      </w:tr>
      <w:tr w:rsidR="00FA5171" w:rsidRPr="00663B18" w:rsidTr="00FA5171">
        <w:trPr>
          <w:trHeight w:val="540"/>
          <w:jc w:val="center"/>
        </w:trPr>
        <w:tc>
          <w:tcPr>
            <w:tcW w:w="480" w:type="dxa"/>
            <w:tcBorders>
              <w:top w:val="single" w:sz="4" w:space="0" w:color="auto"/>
              <w:left w:val="single" w:sz="4" w:space="0" w:color="auto"/>
              <w:bottom w:val="single" w:sz="4" w:space="0" w:color="auto"/>
              <w:right w:val="single" w:sz="4" w:space="0" w:color="auto"/>
            </w:tcBorders>
            <w:shd w:val="clear" w:color="auto" w:fill="auto"/>
            <w:vAlign w:val="center"/>
          </w:tcPr>
          <w:p w:rsidR="00FA5171" w:rsidRPr="00663B18" w:rsidRDefault="00FA5171" w:rsidP="00C47F9F">
            <w:pPr>
              <w:widowControl/>
              <w:jc w:val="center"/>
              <w:rPr>
                <w:rFonts w:ascii="宋体" w:hAnsi="宋体" w:cs="宋体"/>
                <w:color w:val="000000"/>
                <w:sz w:val="16"/>
                <w:szCs w:val="16"/>
              </w:rPr>
            </w:pPr>
            <w:r>
              <w:rPr>
                <w:rFonts w:ascii="宋体" w:hAnsi="宋体" w:cs="宋体" w:hint="eastAsia"/>
                <w:color w:val="000000"/>
                <w:sz w:val="16"/>
                <w:szCs w:val="16"/>
              </w:rPr>
              <w:t>4</w:t>
            </w:r>
          </w:p>
        </w:tc>
        <w:tc>
          <w:tcPr>
            <w:tcW w:w="1101" w:type="dxa"/>
            <w:tcBorders>
              <w:top w:val="single" w:sz="4" w:space="0" w:color="auto"/>
              <w:left w:val="single" w:sz="4" w:space="0" w:color="auto"/>
              <w:bottom w:val="single" w:sz="4" w:space="0" w:color="auto"/>
              <w:right w:val="single" w:sz="4" w:space="0" w:color="auto"/>
            </w:tcBorders>
            <w:shd w:val="clear" w:color="auto" w:fill="auto"/>
            <w:vAlign w:val="center"/>
          </w:tcPr>
          <w:p w:rsidR="00FA5171" w:rsidRPr="00663B18" w:rsidRDefault="00FA5171" w:rsidP="00C47F9F">
            <w:pPr>
              <w:widowControl/>
              <w:rPr>
                <w:rFonts w:ascii="宋体" w:hAnsi="宋体" w:cs="宋体"/>
                <w:color w:val="000000"/>
                <w:sz w:val="16"/>
                <w:szCs w:val="16"/>
              </w:rPr>
            </w:pPr>
            <w:r>
              <w:rPr>
                <w:rFonts w:ascii="宋体" w:hAnsi="宋体" w:cs="宋体" w:hint="eastAsia"/>
                <w:color w:val="000000"/>
                <w:sz w:val="16"/>
                <w:szCs w:val="16"/>
              </w:rPr>
              <w:t>修改A类充电器</w:t>
            </w:r>
            <w:r w:rsidRPr="00663B18">
              <w:rPr>
                <w:rFonts w:ascii="宋体" w:hAnsi="宋体" w:cs="宋体" w:hint="eastAsia"/>
                <w:color w:val="000000"/>
                <w:sz w:val="16"/>
                <w:szCs w:val="16"/>
              </w:rPr>
              <w:t>输出控制</w:t>
            </w:r>
          </w:p>
        </w:tc>
        <w:tc>
          <w:tcPr>
            <w:tcW w:w="983" w:type="dxa"/>
            <w:tcBorders>
              <w:top w:val="single" w:sz="4" w:space="0" w:color="auto"/>
              <w:left w:val="single" w:sz="4" w:space="0" w:color="auto"/>
              <w:bottom w:val="single" w:sz="4" w:space="0" w:color="auto"/>
              <w:right w:val="single" w:sz="4" w:space="0" w:color="auto"/>
            </w:tcBorders>
            <w:shd w:val="clear" w:color="auto" w:fill="auto"/>
            <w:vAlign w:val="center"/>
          </w:tcPr>
          <w:p w:rsidR="00FA5171" w:rsidRPr="00663B18" w:rsidRDefault="00FA5171" w:rsidP="00C47F9F">
            <w:pPr>
              <w:widowControl/>
              <w:rPr>
                <w:rFonts w:ascii="宋体" w:hAnsi="宋体" w:cs="宋体"/>
                <w:color w:val="000000"/>
                <w:sz w:val="16"/>
                <w:szCs w:val="16"/>
              </w:rPr>
            </w:pPr>
            <w:r w:rsidRPr="00663B18">
              <w:rPr>
                <w:rFonts w:ascii="宋体" w:hAnsi="宋体" w:cs="宋体" w:hint="eastAsia"/>
                <w:color w:val="000000"/>
                <w:sz w:val="16"/>
                <w:szCs w:val="16"/>
              </w:rPr>
              <w:t>0x0</w:t>
            </w:r>
            <w:r>
              <w:rPr>
                <w:rFonts w:ascii="宋体" w:hAnsi="宋体" w:cs="宋体"/>
                <w:color w:val="000000"/>
                <w:sz w:val="16"/>
                <w:szCs w:val="16"/>
              </w:rPr>
              <w:t>B</w:t>
            </w:r>
            <w:r w:rsidRPr="00663B18">
              <w:rPr>
                <w:rFonts w:ascii="宋体" w:hAnsi="宋体" w:cs="宋体" w:hint="eastAsia"/>
                <w:color w:val="000000"/>
                <w:sz w:val="16"/>
                <w:szCs w:val="16"/>
              </w:rPr>
              <w:t xml:space="preserve"> 0x2B Data0</w:t>
            </w:r>
          </w:p>
        </w:tc>
        <w:tc>
          <w:tcPr>
            <w:tcW w:w="1070" w:type="dxa"/>
            <w:tcBorders>
              <w:top w:val="single" w:sz="4" w:space="0" w:color="auto"/>
              <w:left w:val="single" w:sz="4" w:space="0" w:color="auto"/>
              <w:bottom w:val="single" w:sz="4" w:space="0" w:color="auto"/>
              <w:right w:val="single" w:sz="4" w:space="0" w:color="auto"/>
            </w:tcBorders>
            <w:shd w:val="clear" w:color="auto" w:fill="auto"/>
            <w:vAlign w:val="center"/>
          </w:tcPr>
          <w:p w:rsidR="00FA5171" w:rsidRPr="00663B18" w:rsidRDefault="00FA5171" w:rsidP="00C47F9F">
            <w:pPr>
              <w:widowControl/>
              <w:rPr>
                <w:rFonts w:ascii="宋体" w:hAnsi="宋体" w:cs="宋体"/>
                <w:color w:val="000000"/>
                <w:sz w:val="16"/>
                <w:szCs w:val="16"/>
              </w:rPr>
            </w:pPr>
            <w:r w:rsidRPr="00663B18">
              <w:rPr>
                <w:rFonts w:ascii="宋体" w:hAnsi="宋体" w:cs="宋体" w:hint="eastAsia"/>
                <w:color w:val="000000"/>
                <w:sz w:val="16"/>
                <w:szCs w:val="16"/>
              </w:rPr>
              <w:t xml:space="preserve">ACK   </w:t>
            </w:r>
          </w:p>
        </w:tc>
        <w:tc>
          <w:tcPr>
            <w:tcW w:w="611" w:type="dxa"/>
            <w:tcBorders>
              <w:top w:val="single" w:sz="4" w:space="0" w:color="auto"/>
              <w:left w:val="single" w:sz="4" w:space="0" w:color="auto"/>
              <w:bottom w:val="single" w:sz="4" w:space="0" w:color="auto"/>
              <w:right w:val="single" w:sz="4" w:space="0" w:color="auto"/>
            </w:tcBorders>
            <w:shd w:val="clear" w:color="auto" w:fill="auto"/>
            <w:vAlign w:val="center"/>
          </w:tcPr>
          <w:p w:rsidR="00FA5171" w:rsidRPr="00663B18" w:rsidRDefault="00FA5171" w:rsidP="00C47F9F">
            <w:pPr>
              <w:widowControl/>
              <w:jc w:val="center"/>
              <w:rPr>
                <w:rFonts w:ascii="宋体" w:hAnsi="宋体" w:cs="宋体"/>
                <w:color w:val="000000"/>
                <w:sz w:val="16"/>
                <w:szCs w:val="16"/>
              </w:rPr>
            </w:pPr>
            <w:r w:rsidRPr="00663B18">
              <w:rPr>
                <w:rFonts w:ascii="宋体" w:hAnsi="宋体" w:cs="宋体" w:hint="eastAsia"/>
                <w:color w:val="000000"/>
                <w:sz w:val="16"/>
                <w:szCs w:val="16"/>
              </w:rPr>
              <w:t>00</w:t>
            </w:r>
          </w:p>
        </w:tc>
        <w:tc>
          <w:tcPr>
            <w:tcW w:w="801" w:type="dxa"/>
            <w:tcBorders>
              <w:top w:val="single" w:sz="4" w:space="0" w:color="auto"/>
              <w:left w:val="single" w:sz="4" w:space="0" w:color="auto"/>
              <w:bottom w:val="single" w:sz="4" w:space="0" w:color="auto"/>
              <w:right w:val="single" w:sz="4" w:space="0" w:color="auto"/>
            </w:tcBorders>
            <w:shd w:val="clear" w:color="auto" w:fill="auto"/>
            <w:vAlign w:val="center"/>
          </w:tcPr>
          <w:p w:rsidR="00FA5171" w:rsidRPr="00663B18" w:rsidRDefault="00FA5171" w:rsidP="00C47F9F">
            <w:pPr>
              <w:widowControl/>
              <w:jc w:val="center"/>
              <w:rPr>
                <w:rFonts w:ascii="宋体" w:hAnsi="宋体" w:cs="宋体"/>
                <w:color w:val="000000"/>
                <w:sz w:val="16"/>
                <w:szCs w:val="16"/>
              </w:rPr>
            </w:pPr>
            <w:r w:rsidRPr="00663B18">
              <w:rPr>
                <w:rFonts w:ascii="宋体" w:hAnsi="宋体" w:cs="宋体" w:hint="eastAsia"/>
                <w:color w:val="000000"/>
                <w:sz w:val="16"/>
                <w:szCs w:val="16"/>
              </w:rPr>
              <w:t>-</w:t>
            </w:r>
          </w:p>
        </w:tc>
        <w:tc>
          <w:tcPr>
            <w:tcW w:w="3834" w:type="dxa"/>
            <w:tcBorders>
              <w:top w:val="single" w:sz="4" w:space="0" w:color="auto"/>
              <w:left w:val="single" w:sz="4" w:space="0" w:color="auto"/>
              <w:bottom w:val="single" w:sz="4" w:space="0" w:color="auto"/>
              <w:right w:val="single" w:sz="4" w:space="0" w:color="auto"/>
            </w:tcBorders>
            <w:shd w:val="clear" w:color="auto" w:fill="auto"/>
            <w:vAlign w:val="center"/>
          </w:tcPr>
          <w:p w:rsidR="00FA5171" w:rsidRPr="00663B18" w:rsidRDefault="00FA5171" w:rsidP="00C47F9F">
            <w:pPr>
              <w:widowControl/>
              <w:rPr>
                <w:rFonts w:ascii="宋体" w:hAnsi="宋体" w:cs="宋体"/>
                <w:color w:val="000000"/>
                <w:sz w:val="16"/>
                <w:szCs w:val="16"/>
              </w:rPr>
            </w:pPr>
            <w:r>
              <w:rPr>
                <w:rFonts w:ascii="宋体" w:hAnsi="宋体" w:cs="宋体" w:hint="eastAsia"/>
                <w:color w:val="000000"/>
                <w:sz w:val="16"/>
                <w:szCs w:val="16"/>
              </w:rPr>
              <w:t>说明见</w:t>
            </w:r>
            <w:r>
              <w:rPr>
                <w:rFonts w:ascii="宋体" w:hAnsi="宋体" w:cs="宋体"/>
                <w:color w:val="000000"/>
                <w:sz w:val="16"/>
                <w:szCs w:val="16"/>
              </w:rPr>
              <w:t>上表</w:t>
            </w:r>
            <w:r>
              <w:rPr>
                <w:rFonts w:ascii="宋体" w:hAnsi="宋体" w:cs="宋体" w:hint="eastAsia"/>
                <w:color w:val="000000"/>
                <w:sz w:val="16"/>
                <w:szCs w:val="16"/>
              </w:rPr>
              <w:t>对应读取信息</w:t>
            </w:r>
            <w:r>
              <w:rPr>
                <w:rFonts w:ascii="宋体" w:hAnsi="宋体" w:cs="宋体"/>
                <w:color w:val="000000"/>
                <w:sz w:val="16"/>
                <w:szCs w:val="16"/>
              </w:rPr>
              <w:t>命令说明</w:t>
            </w:r>
          </w:p>
        </w:tc>
      </w:tr>
      <w:tr w:rsidR="00FA5171" w:rsidRPr="00663B18" w:rsidTr="00FA5171">
        <w:trPr>
          <w:trHeight w:val="540"/>
          <w:jc w:val="center"/>
        </w:trPr>
        <w:tc>
          <w:tcPr>
            <w:tcW w:w="480" w:type="dxa"/>
            <w:tcBorders>
              <w:top w:val="single" w:sz="4" w:space="0" w:color="auto"/>
              <w:left w:val="single" w:sz="4" w:space="0" w:color="auto"/>
              <w:bottom w:val="single" w:sz="4" w:space="0" w:color="auto"/>
              <w:right w:val="single" w:sz="4" w:space="0" w:color="auto"/>
            </w:tcBorders>
            <w:shd w:val="clear" w:color="auto" w:fill="auto"/>
            <w:vAlign w:val="center"/>
          </w:tcPr>
          <w:p w:rsidR="00FA5171" w:rsidRPr="00663B18" w:rsidRDefault="00FA5171" w:rsidP="00C47F9F">
            <w:pPr>
              <w:widowControl/>
              <w:jc w:val="center"/>
              <w:rPr>
                <w:rFonts w:ascii="宋体" w:hAnsi="宋体" w:cs="宋体"/>
                <w:color w:val="000000"/>
                <w:sz w:val="16"/>
                <w:szCs w:val="16"/>
              </w:rPr>
            </w:pPr>
            <w:r>
              <w:rPr>
                <w:rFonts w:ascii="宋体" w:hAnsi="宋体" w:cs="宋体" w:hint="eastAsia"/>
                <w:color w:val="000000"/>
                <w:sz w:val="16"/>
                <w:szCs w:val="16"/>
              </w:rPr>
              <w:t>5</w:t>
            </w:r>
          </w:p>
        </w:tc>
        <w:tc>
          <w:tcPr>
            <w:tcW w:w="1101" w:type="dxa"/>
            <w:tcBorders>
              <w:top w:val="single" w:sz="4" w:space="0" w:color="auto"/>
              <w:left w:val="single" w:sz="4" w:space="0" w:color="auto"/>
              <w:bottom w:val="single" w:sz="4" w:space="0" w:color="auto"/>
              <w:right w:val="single" w:sz="4" w:space="0" w:color="auto"/>
            </w:tcBorders>
            <w:shd w:val="clear" w:color="auto" w:fill="auto"/>
            <w:vAlign w:val="center"/>
          </w:tcPr>
          <w:p w:rsidR="00FA5171" w:rsidRPr="00663B18" w:rsidRDefault="00FA5171" w:rsidP="00C47F9F">
            <w:pPr>
              <w:widowControl/>
              <w:rPr>
                <w:rFonts w:ascii="宋体" w:hAnsi="宋体" w:cs="宋体"/>
                <w:color w:val="000000"/>
                <w:sz w:val="16"/>
                <w:szCs w:val="16"/>
              </w:rPr>
            </w:pPr>
            <w:r>
              <w:rPr>
                <w:rFonts w:ascii="宋体" w:hAnsi="宋体" w:cs="宋体" w:hint="eastAsia"/>
                <w:color w:val="000000"/>
                <w:sz w:val="16"/>
                <w:szCs w:val="16"/>
              </w:rPr>
              <w:t>修改A类充电器</w:t>
            </w:r>
            <w:r w:rsidRPr="00663B18">
              <w:rPr>
                <w:rFonts w:ascii="宋体" w:hAnsi="宋体" w:cs="宋体" w:hint="eastAsia"/>
                <w:color w:val="000000"/>
                <w:sz w:val="16"/>
                <w:szCs w:val="16"/>
              </w:rPr>
              <w:t>输出电压配置</w:t>
            </w:r>
          </w:p>
        </w:tc>
        <w:tc>
          <w:tcPr>
            <w:tcW w:w="983" w:type="dxa"/>
            <w:tcBorders>
              <w:top w:val="single" w:sz="4" w:space="0" w:color="auto"/>
              <w:left w:val="single" w:sz="4" w:space="0" w:color="auto"/>
              <w:bottom w:val="single" w:sz="4" w:space="0" w:color="auto"/>
              <w:right w:val="single" w:sz="4" w:space="0" w:color="auto"/>
            </w:tcBorders>
            <w:shd w:val="clear" w:color="auto" w:fill="auto"/>
            <w:vAlign w:val="center"/>
          </w:tcPr>
          <w:p w:rsidR="00FA5171" w:rsidRPr="00663B18" w:rsidRDefault="00FA5171" w:rsidP="00C47F9F">
            <w:pPr>
              <w:widowControl/>
              <w:rPr>
                <w:rFonts w:ascii="宋体" w:hAnsi="宋体" w:cs="宋体"/>
                <w:color w:val="000000"/>
                <w:sz w:val="16"/>
                <w:szCs w:val="16"/>
              </w:rPr>
            </w:pPr>
            <w:r w:rsidRPr="00663B18">
              <w:rPr>
                <w:rFonts w:ascii="宋体" w:hAnsi="宋体" w:cs="宋体" w:hint="eastAsia"/>
                <w:color w:val="000000"/>
                <w:sz w:val="16"/>
                <w:szCs w:val="16"/>
              </w:rPr>
              <w:t>0x0</w:t>
            </w:r>
            <w:r>
              <w:rPr>
                <w:rFonts w:ascii="宋体" w:hAnsi="宋体" w:cs="宋体"/>
                <w:color w:val="000000"/>
                <w:sz w:val="16"/>
                <w:szCs w:val="16"/>
              </w:rPr>
              <w:t>B</w:t>
            </w:r>
            <w:r w:rsidRPr="00663B18">
              <w:rPr>
                <w:rFonts w:ascii="宋体" w:hAnsi="宋体" w:cs="宋体" w:hint="eastAsia"/>
                <w:color w:val="000000"/>
                <w:sz w:val="16"/>
                <w:szCs w:val="16"/>
              </w:rPr>
              <w:t xml:space="preserve"> 0x2C Data0</w:t>
            </w:r>
          </w:p>
        </w:tc>
        <w:tc>
          <w:tcPr>
            <w:tcW w:w="1070" w:type="dxa"/>
            <w:tcBorders>
              <w:top w:val="single" w:sz="4" w:space="0" w:color="auto"/>
              <w:left w:val="single" w:sz="4" w:space="0" w:color="auto"/>
              <w:bottom w:val="single" w:sz="4" w:space="0" w:color="auto"/>
              <w:right w:val="single" w:sz="4" w:space="0" w:color="auto"/>
            </w:tcBorders>
            <w:shd w:val="clear" w:color="auto" w:fill="auto"/>
            <w:vAlign w:val="center"/>
          </w:tcPr>
          <w:p w:rsidR="00FA5171" w:rsidRPr="00663B18" w:rsidRDefault="00FA5171" w:rsidP="00C47F9F">
            <w:pPr>
              <w:widowControl/>
              <w:rPr>
                <w:rFonts w:ascii="宋体" w:hAnsi="宋体" w:cs="宋体"/>
                <w:color w:val="000000"/>
                <w:sz w:val="16"/>
                <w:szCs w:val="16"/>
              </w:rPr>
            </w:pPr>
            <w:r w:rsidRPr="00663B18">
              <w:rPr>
                <w:rFonts w:ascii="宋体" w:hAnsi="宋体" w:cs="宋体" w:hint="eastAsia"/>
                <w:color w:val="000000"/>
                <w:sz w:val="16"/>
                <w:szCs w:val="16"/>
              </w:rPr>
              <w:t xml:space="preserve">ACK  </w:t>
            </w:r>
          </w:p>
        </w:tc>
        <w:tc>
          <w:tcPr>
            <w:tcW w:w="611" w:type="dxa"/>
            <w:tcBorders>
              <w:top w:val="single" w:sz="4" w:space="0" w:color="auto"/>
              <w:left w:val="single" w:sz="4" w:space="0" w:color="auto"/>
              <w:bottom w:val="single" w:sz="4" w:space="0" w:color="auto"/>
              <w:right w:val="single" w:sz="4" w:space="0" w:color="auto"/>
            </w:tcBorders>
            <w:shd w:val="clear" w:color="auto" w:fill="auto"/>
            <w:vAlign w:val="center"/>
          </w:tcPr>
          <w:p w:rsidR="00FA5171" w:rsidRPr="00663B18" w:rsidRDefault="00FA5171" w:rsidP="00C47F9F">
            <w:pPr>
              <w:widowControl/>
              <w:jc w:val="center"/>
              <w:rPr>
                <w:rFonts w:ascii="宋体" w:hAnsi="宋体" w:cs="宋体"/>
                <w:color w:val="000000"/>
                <w:sz w:val="16"/>
                <w:szCs w:val="16"/>
              </w:rPr>
            </w:pPr>
            <w:r w:rsidRPr="00663B18">
              <w:rPr>
                <w:rFonts w:ascii="宋体" w:hAnsi="宋体" w:cs="宋体" w:hint="eastAsia"/>
                <w:color w:val="000000"/>
                <w:sz w:val="16"/>
                <w:szCs w:val="16"/>
              </w:rPr>
              <w:t>32</w:t>
            </w:r>
          </w:p>
        </w:tc>
        <w:tc>
          <w:tcPr>
            <w:tcW w:w="801" w:type="dxa"/>
            <w:tcBorders>
              <w:top w:val="single" w:sz="4" w:space="0" w:color="auto"/>
              <w:left w:val="single" w:sz="4" w:space="0" w:color="auto"/>
              <w:bottom w:val="single" w:sz="4" w:space="0" w:color="auto"/>
              <w:right w:val="single" w:sz="4" w:space="0" w:color="auto"/>
            </w:tcBorders>
            <w:shd w:val="clear" w:color="auto" w:fill="auto"/>
            <w:vAlign w:val="center"/>
          </w:tcPr>
          <w:p w:rsidR="00FA5171" w:rsidRPr="00663B18" w:rsidRDefault="00FA5171" w:rsidP="00C47F9F">
            <w:pPr>
              <w:widowControl/>
              <w:jc w:val="center"/>
              <w:rPr>
                <w:rFonts w:ascii="宋体" w:hAnsi="宋体" w:cs="宋体"/>
                <w:color w:val="000000"/>
                <w:sz w:val="16"/>
                <w:szCs w:val="16"/>
              </w:rPr>
            </w:pPr>
            <w:r w:rsidRPr="00663B18">
              <w:rPr>
                <w:rFonts w:ascii="宋体" w:hAnsi="宋体" w:cs="宋体" w:hint="eastAsia"/>
                <w:color w:val="000000"/>
                <w:sz w:val="16"/>
                <w:szCs w:val="16"/>
              </w:rPr>
              <w:t>0.1V/位</w:t>
            </w:r>
          </w:p>
        </w:tc>
        <w:tc>
          <w:tcPr>
            <w:tcW w:w="3834" w:type="dxa"/>
            <w:tcBorders>
              <w:top w:val="single" w:sz="4" w:space="0" w:color="auto"/>
              <w:left w:val="single" w:sz="4" w:space="0" w:color="auto"/>
              <w:bottom w:val="single" w:sz="4" w:space="0" w:color="auto"/>
              <w:right w:val="single" w:sz="4" w:space="0" w:color="auto"/>
            </w:tcBorders>
            <w:shd w:val="clear" w:color="auto" w:fill="auto"/>
            <w:vAlign w:val="center"/>
          </w:tcPr>
          <w:p w:rsidR="00FA5171" w:rsidRPr="00663B18" w:rsidRDefault="00FA5171" w:rsidP="00C47F9F">
            <w:pPr>
              <w:widowControl/>
              <w:rPr>
                <w:rFonts w:ascii="宋体" w:hAnsi="宋体" w:cs="宋体"/>
                <w:color w:val="000000"/>
                <w:sz w:val="16"/>
                <w:szCs w:val="16"/>
              </w:rPr>
            </w:pPr>
            <w:r>
              <w:rPr>
                <w:rFonts w:ascii="宋体" w:hAnsi="宋体" w:cs="宋体" w:hint="eastAsia"/>
                <w:color w:val="000000"/>
                <w:sz w:val="16"/>
                <w:szCs w:val="16"/>
              </w:rPr>
              <w:t>说明见</w:t>
            </w:r>
            <w:r>
              <w:rPr>
                <w:rFonts w:ascii="宋体" w:hAnsi="宋体" w:cs="宋体"/>
                <w:color w:val="000000"/>
                <w:sz w:val="16"/>
                <w:szCs w:val="16"/>
              </w:rPr>
              <w:t>上表</w:t>
            </w:r>
            <w:r>
              <w:rPr>
                <w:rFonts w:ascii="宋体" w:hAnsi="宋体" w:cs="宋体" w:hint="eastAsia"/>
                <w:color w:val="000000"/>
                <w:sz w:val="16"/>
                <w:szCs w:val="16"/>
              </w:rPr>
              <w:t>对应读取信息</w:t>
            </w:r>
            <w:r>
              <w:rPr>
                <w:rFonts w:ascii="宋体" w:hAnsi="宋体" w:cs="宋体"/>
                <w:color w:val="000000"/>
                <w:sz w:val="16"/>
                <w:szCs w:val="16"/>
              </w:rPr>
              <w:t>命令说明</w:t>
            </w:r>
          </w:p>
        </w:tc>
      </w:tr>
      <w:tr w:rsidR="00FA5171" w:rsidRPr="00663B18" w:rsidTr="00FA5171">
        <w:trPr>
          <w:trHeight w:val="540"/>
          <w:jc w:val="center"/>
        </w:trPr>
        <w:tc>
          <w:tcPr>
            <w:tcW w:w="480" w:type="dxa"/>
            <w:tcBorders>
              <w:top w:val="single" w:sz="4" w:space="0" w:color="auto"/>
              <w:left w:val="single" w:sz="4" w:space="0" w:color="auto"/>
              <w:bottom w:val="single" w:sz="4" w:space="0" w:color="auto"/>
              <w:right w:val="single" w:sz="4" w:space="0" w:color="auto"/>
            </w:tcBorders>
            <w:shd w:val="clear" w:color="auto" w:fill="auto"/>
            <w:vAlign w:val="center"/>
          </w:tcPr>
          <w:p w:rsidR="00FA5171" w:rsidRPr="00663B18" w:rsidRDefault="00FA5171" w:rsidP="00C47F9F">
            <w:pPr>
              <w:widowControl/>
              <w:jc w:val="center"/>
              <w:rPr>
                <w:rFonts w:ascii="宋体" w:hAnsi="宋体" w:cs="宋体"/>
                <w:color w:val="000000"/>
                <w:sz w:val="16"/>
                <w:szCs w:val="16"/>
              </w:rPr>
            </w:pPr>
            <w:r>
              <w:rPr>
                <w:rFonts w:ascii="宋体" w:hAnsi="宋体" w:cs="宋体" w:hint="eastAsia"/>
                <w:color w:val="000000"/>
                <w:sz w:val="16"/>
                <w:szCs w:val="16"/>
              </w:rPr>
              <w:t>6</w:t>
            </w:r>
          </w:p>
        </w:tc>
        <w:tc>
          <w:tcPr>
            <w:tcW w:w="1101" w:type="dxa"/>
            <w:tcBorders>
              <w:top w:val="single" w:sz="4" w:space="0" w:color="auto"/>
              <w:left w:val="single" w:sz="4" w:space="0" w:color="auto"/>
              <w:bottom w:val="single" w:sz="4" w:space="0" w:color="auto"/>
              <w:right w:val="single" w:sz="4" w:space="0" w:color="auto"/>
            </w:tcBorders>
            <w:shd w:val="clear" w:color="auto" w:fill="auto"/>
            <w:vAlign w:val="center"/>
          </w:tcPr>
          <w:p w:rsidR="00FA5171" w:rsidRPr="00663B18" w:rsidRDefault="00FA5171" w:rsidP="00C47F9F">
            <w:pPr>
              <w:widowControl/>
              <w:rPr>
                <w:rFonts w:ascii="宋体" w:hAnsi="宋体" w:cs="宋体"/>
                <w:color w:val="000000"/>
                <w:sz w:val="16"/>
                <w:szCs w:val="16"/>
              </w:rPr>
            </w:pPr>
            <w:r>
              <w:rPr>
                <w:rFonts w:ascii="宋体" w:hAnsi="宋体" w:cs="宋体" w:hint="eastAsia"/>
                <w:color w:val="000000"/>
                <w:sz w:val="16"/>
                <w:szCs w:val="16"/>
              </w:rPr>
              <w:t>修改A类充电器</w:t>
            </w:r>
            <w:r w:rsidRPr="00663B18">
              <w:rPr>
                <w:rFonts w:ascii="宋体" w:hAnsi="宋体" w:cs="宋体" w:hint="eastAsia"/>
                <w:color w:val="000000"/>
                <w:sz w:val="16"/>
                <w:szCs w:val="16"/>
              </w:rPr>
              <w:t>输出</w:t>
            </w:r>
            <w:r>
              <w:rPr>
                <w:rFonts w:ascii="宋体" w:hAnsi="宋体" w:cs="宋体" w:hint="eastAsia"/>
                <w:color w:val="000000"/>
                <w:sz w:val="16"/>
                <w:szCs w:val="16"/>
              </w:rPr>
              <w:t>电流</w:t>
            </w:r>
            <w:r w:rsidRPr="00663B18">
              <w:rPr>
                <w:rFonts w:ascii="宋体" w:hAnsi="宋体" w:cs="宋体" w:hint="eastAsia"/>
                <w:color w:val="000000"/>
                <w:sz w:val="16"/>
                <w:szCs w:val="16"/>
              </w:rPr>
              <w:t>配置</w:t>
            </w:r>
          </w:p>
        </w:tc>
        <w:tc>
          <w:tcPr>
            <w:tcW w:w="983" w:type="dxa"/>
            <w:tcBorders>
              <w:top w:val="single" w:sz="4" w:space="0" w:color="auto"/>
              <w:left w:val="single" w:sz="4" w:space="0" w:color="auto"/>
              <w:bottom w:val="single" w:sz="4" w:space="0" w:color="auto"/>
              <w:right w:val="single" w:sz="4" w:space="0" w:color="auto"/>
            </w:tcBorders>
            <w:shd w:val="clear" w:color="auto" w:fill="auto"/>
            <w:vAlign w:val="center"/>
          </w:tcPr>
          <w:p w:rsidR="00FA5171" w:rsidRPr="00663B18" w:rsidRDefault="00FA5171" w:rsidP="00C47F9F">
            <w:pPr>
              <w:widowControl/>
              <w:rPr>
                <w:rFonts w:ascii="宋体" w:hAnsi="宋体" w:cs="宋体"/>
                <w:color w:val="000000"/>
                <w:sz w:val="16"/>
                <w:szCs w:val="16"/>
              </w:rPr>
            </w:pPr>
            <w:r w:rsidRPr="00663B18">
              <w:rPr>
                <w:rFonts w:ascii="宋体" w:hAnsi="宋体" w:cs="宋体" w:hint="eastAsia"/>
                <w:color w:val="000000"/>
                <w:sz w:val="16"/>
                <w:szCs w:val="16"/>
              </w:rPr>
              <w:t>0x0</w:t>
            </w:r>
            <w:r>
              <w:rPr>
                <w:rFonts w:ascii="宋体" w:hAnsi="宋体" w:cs="宋体"/>
                <w:color w:val="000000"/>
                <w:sz w:val="16"/>
                <w:szCs w:val="16"/>
              </w:rPr>
              <w:t>B</w:t>
            </w:r>
            <w:r w:rsidRPr="00663B18">
              <w:rPr>
                <w:rFonts w:ascii="宋体" w:hAnsi="宋体" w:cs="宋体" w:hint="eastAsia"/>
                <w:color w:val="000000"/>
                <w:sz w:val="16"/>
                <w:szCs w:val="16"/>
              </w:rPr>
              <w:t xml:space="preserve"> 0x2</w:t>
            </w:r>
            <w:r>
              <w:rPr>
                <w:rFonts w:ascii="宋体" w:hAnsi="宋体" w:cs="宋体"/>
                <w:color w:val="000000"/>
                <w:sz w:val="16"/>
                <w:szCs w:val="16"/>
              </w:rPr>
              <w:t>D</w:t>
            </w:r>
            <w:r w:rsidRPr="00663B18">
              <w:rPr>
                <w:rFonts w:ascii="宋体" w:hAnsi="宋体" w:cs="宋体" w:hint="eastAsia"/>
                <w:color w:val="000000"/>
                <w:sz w:val="16"/>
                <w:szCs w:val="16"/>
              </w:rPr>
              <w:t xml:space="preserve"> Data0</w:t>
            </w:r>
          </w:p>
        </w:tc>
        <w:tc>
          <w:tcPr>
            <w:tcW w:w="1070" w:type="dxa"/>
            <w:tcBorders>
              <w:top w:val="single" w:sz="4" w:space="0" w:color="auto"/>
              <w:left w:val="single" w:sz="4" w:space="0" w:color="auto"/>
              <w:bottom w:val="single" w:sz="4" w:space="0" w:color="auto"/>
              <w:right w:val="single" w:sz="4" w:space="0" w:color="auto"/>
            </w:tcBorders>
            <w:shd w:val="clear" w:color="auto" w:fill="auto"/>
            <w:vAlign w:val="center"/>
          </w:tcPr>
          <w:p w:rsidR="00FA5171" w:rsidRPr="00663B18" w:rsidRDefault="00FA5171" w:rsidP="00C47F9F">
            <w:pPr>
              <w:widowControl/>
              <w:rPr>
                <w:rFonts w:ascii="宋体" w:hAnsi="宋体" w:cs="宋体"/>
                <w:color w:val="000000"/>
                <w:sz w:val="16"/>
                <w:szCs w:val="16"/>
              </w:rPr>
            </w:pPr>
            <w:r w:rsidRPr="00663B18">
              <w:rPr>
                <w:rFonts w:ascii="宋体" w:hAnsi="宋体" w:cs="宋体" w:hint="eastAsia"/>
                <w:color w:val="000000"/>
                <w:sz w:val="16"/>
                <w:szCs w:val="16"/>
              </w:rPr>
              <w:t xml:space="preserve">ACK  </w:t>
            </w:r>
          </w:p>
        </w:tc>
        <w:tc>
          <w:tcPr>
            <w:tcW w:w="611" w:type="dxa"/>
            <w:tcBorders>
              <w:top w:val="single" w:sz="4" w:space="0" w:color="auto"/>
              <w:left w:val="single" w:sz="4" w:space="0" w:color="auto"/>
              <w:bottom w:val="single" w:sz="4" w:space="0" w:color="auto"/>
              <w:right w:val="single" w:sz="4" w:space="0" w:color="auto"/>
            </w:tcBorders>
            <w:shd w:val="clear" w:color="auto" w:fill="auto"/>
            <w:vAlign w:val="center"/>
          </w:tcPr>
          <w:p w:rsidR="00FA5171" w:rsidRPr="00663B18" w:rsidRDefault="00FA5171" w:rsidP="00C47F9F">
            <w:pPr>
              <w:widowControl/>
              <w:jc w:val="center"/>
              <w:rPr>
                <w:rFonts w:ascii="宋体" w:hAnsi="宋体" w:cs="宋体"/>
                <w:color w:val="000000"/>
                <w:sz w:val="16"/>
                <w:szCs w:val="16"/>
              </w:rPr>
            </w:pPr>
            <w:r w:rsidRPr="00663B18">
              <w:rPr>
                <w:rFonts w:ascii="宋体" w:hAnsi="宋体" w:cs="宋体" w:hint="eastAsia"/>
                <w:color w:val="000000"/>
                <w:sz w:val="16"/>
                <w:szCs w:val="16"/>
              </w:rPr>
              <w:t>32</w:t>
            </w:r>
          </w:p>
        </w:tc>
        <w:tc>
          <w:tcPr>
            <w:tcW w:w="801" w:type="dxa"/>
            <w:tcBorders>
              <w:top w:val="single" w:sz="4" w:space="0" w:color="auto"/>
              <w:left w:val="single" w:sz="4" w:space="0" w:color="auto"/>
              <w:bottom w:val="single" w:sz="4" w:space="0" w:color="auto"/>
              <w:right w:val="single" w:sz="4" w:space="0" w:color="auto"/>
            </w:tcBorders>
            <w:shd w:val="clear" w:color="auto" w:fill="auto"/>
            <w:vAlign w:val="center"/>
          </w:tcPr>
          <w:p w:rsidR="00FA5171" w:rsidRPr="00663B18" w:rsidRDefault="00FA5171" w:rsidP="00C47F9F">
            <w:pPr>
              <w:widowControl/>
              <w:jc w:val="center"/>
              <w:rPr>
                <w:rFonts w:ascii="宋体" w:hAnsi="宋体" w:cs="宋体"/>
                <w:color w:val="000000"/>
                <w:sz w:val="16"/>
                <w:szCs w:val="16"/>
              </w:rPr>
            </w:pPr>
            <w:r w:rsidRPr="00663B18">
              <w:rPr>
                <w:rFonts w:ascii="宋体" w:hAnsi="宋体" w:cs="宋体" w:hint="eastAsia"/>
                <w:color w:val="000000"/>
                <w:sz w:val="16"/>
                <w:szCs w:val="16"/>
              </w:rPr>
              <w:t>0.1</w:t>
            </w:r>
            <w:r>
              <w:rPr>
                <w:rFonts w:ascii="宋体" w:hAnsi="宋体" w:cs="宋体"/>
                <w:color w:val="000000"/>
                <w:sz w:val="16"/>
                <w:szCs w:val="16"/>
              </w:rPr>
              <w:t>A</w:t>
            </w:r>
            <w:r w:rsidRPr="00663B18">
              <w:rPr>
                <w:rFonts w:ascii="宋体" w:hAnsi="宋体" w:cs="宋体" w:hint="eastAsia"/>
                <w:color w:val="000000"/>
                <w:sz w:val="16"/>
                <w:szCs w:val="16"/>
              </w:rPr>
              <w:t>/位</w:t>
            </w:r>
          </w:p>
        </w:tc>
        <w:tc>
          <w:tcPr>
            <w:tcW w:w="3834" w:type="dxa"/>
            <w:tcBorders>
              <w:top w:val="single" w:sz="4" w:space="0" w:color="auto"/>
              <w:left w:val="single" w:sz="4" w:space="0" w:color="auto"/>
              <w:bottom w:val="single" w:sz="4" w:space="0" w:color="auto"/>
              <w:right w:val="single" w:sz="4" w:space="0" w:color="auto"/>
            </w:tcBorders>
            <w:shd w:val="clear" w:color="auto" w:fill="auto"/>
            <w:vAlign w:val="center"/>
          </w:tcPr>
          <w:p w:rsidR="00FA5171" w:rsidRPr="00663B18" w:rsidRDefault="00FA5171" w:rsidP="00C47F9F">
            <w:pPr>
              <w:widowControl/>
              <w:rPr>
                <w:rFonts w:ascii="宋体" w:hAnsi="宋体" w:cs="宋体"/>
                <w:color w:val="000000"/>
                <w:sz w:val="16"/>
                <w:szCs w:val="16"/>
              </w:rPr>
            </w:pPr>
            <w:r>
              <w:rPr>
                <w:rFonts w:ascii="宋体" w:hAnsi="宋体" w:cs="宋体" w:hint="eastAsia"/>
                <w:color w:val="000000"/>
                <w:sz w:val="16"/>
                <w:szCs w:val="16"/>
              </w:rPr>
              <w:t>说明见</w:t>
            </w:r>
            <w:r>
              <w:rPr>
                <w:rFonts w:ascii="宋体" w:hAnsi="宋体" w:cs="宋体"/>
                <w:color w:val="000000"/>
                <w:sz w:val="16"/>
                <w:szCs w:val="16"/>
              </w:rPr>
              <w:t>上表</w:t>
            </w:r>
            <w:r>
              <w:rPr>
                <w:rFonts w:ascii="宋体" w:hAnsi="宋体" w:cs="宋体" w:hint="eastAsia"/>
                <w:color w:val="000000"/>
                <w:sz w:val="16"/>
                <w:szCs w:val="16"/>
              </w:rPr>
              <w:t>对应读取信息</w:t>
            </w:r>
            <w:r>
              <w:rPr>
                <w:rFonts w:ascii="宋体" w:hAnsi="宋体" w:cs="宋体"/>
                <w:color w:val="000000"/>
                <w:sz w:val="16"/>
                <w:szCs w:val="16"/>
              </w:rPr>
              <w:t>命令说明</w:t>
            </w:r>
          </w:p>
        </w:tc>
      </w:tr>
    </w:tbl>
    <w:p w:rsidR="00FA5171" w:rsidRPr="007B7392" w:rsidRDefault="007B7392" w:rsidP="007B7392">
      <w:pPr>
        <w:pStyle w:val="afd"/>
        <w:spacing w:before="156" w:after="156"/>
      </w:pPr>
      <w:bookmarkStart w:id="1145" w:name="_Toc443427789"/>
      <w:r w:rsidRPr="007B7392">
        <w:rPr>
          <w:rFonts w:hint="eastAsia"/>
        </w:rPr>
        <w:t>读取设备信息</w:t>
      </w:r>
      <w:r w:rsidRPr="007B7392">
        <w:t>命令</w:t>
      </w:r>
      <w:bookmarkEnd w:id="1145"/>
    </w:p>
    <w:p w:rsidR="00FA5171" w:rsidRDefault="007B7392" w:rsidP="007B7392">
      <w:pPr>
        <w:pStyle w:val="af9"/>
        <w:spacing w:before="156" w:after="156"/>
      </w:pPr>
      <w:r w:rsidRPr="007B7392">
        <w:rPr>
          <w:rFonts w:hint="eastAsia"/>
        </w:rPr>
        <w:t>读取设备信息</w:t>
      </w:r>
      <w:r w:rsidRPr="007B7392">
        <w:t>命令</w:t>
      </w:r>
    </w:p>
    <w:tbl>
      <w:tblPr>
        <w:tblW w:w="8861" w:type="dxa"/>
        <w:jc w:val="center"/>
        <w:tblLayout w:type="fixed"/>
        <w:tblLook w:val="04A0"/>
      </w:tblPr>
      <w:tblGrid>
        <w:gridCol w:w="480"/>
        <w:gridCol w:w="1060"/>
        <w:gridCol w:w="972"/>
        <w:gridCol w:w="982"/>
        <w:gridCol w:w="557"/>
        <w:gridCol w:w="567"/>
        <w:gridCol w:w="4243"/>
      </w:tblGrid>
      <w:tr w:rsidR="007B7392" w:rsidRPr="00754351" w:rsidTr="007B7392">
        <w:trPr>
          <w:trHeight w:val="765"/>
          <w:jc w:val="center"/>
        </w:trPr>
        <w:tc>
          <w:tcPr>
            <w:tcW w:w="480" w:type="dxa"/>
            <w:tcBorders>
              <w:top w:val="single" w:sz="8" w:space="0" w:color="000000"/>
              <w:left w:val="nil"/>
              <w:bottom w:val="nil"/>
              <w:right w:val="single" w:sz="8" w:space="0" w:color="000000"/>
            </w:tcBorders>
            <w:shd w:val="clear" w:color="000000" w:fill="595959"/>
            <w:vAlign w:val="center"/>
            <w:hideMark/>
          </w:tcPr>
          <w:p w:rsidR="007B7392" w:rsidRPr="00754351" w:rsidRDefault="007B7392" w:rsidP="00C47F9F">
            <w:pPr>
              <w:widowControl/>
              <w:jc w:val="center"/>
              <w:rPr>
                <w:rFonts w:ascii="Arial Unicode MS" w:eastAsia="Arial Unicode MS" w:hAnsi="Arial Unicode MS" w:cs="Arial Unicode MS"/>
                <w:b/>
                <w:bCs/>
                <w:color w:val="FFFFFF"/>
                <w:sz w:val="16"/>
                <w:szCs w:val="16"/>
              </w:rPr>
            </w:pPr>
            <w:r w:rsidRPr="00754351">
              <w:rPr>
                <w:rFonts w:ascii="Arial Unicode MS" w:eastAsia="Arial Unicode MS" w:hAnsi="Arial Unicode MS" w:cs="Arial Unicode MS" w:hint="eastAsia"/>
                <w:b/>
                <w:bCs/>
                <w:color w:val="FFFFFF"/>
                <w:sz w:val="16"/>
                <w:szCs w:val="16"/>
              </w:rPr>
              <w:t>序号</w:t>
            </w:r>
          </w:p>
        </w:tc>
        <w:tc>
          <w:tcPr>
            <w:tcW w:w="1060" w:type="dxa"/>
            <w:tcBorders>
              <w:top w:val="single" w:sz="8" w:space="0" w:color="000000"/>
              <w:left w:val="nil"/>
              <w:bottom w:val="nil"/>
              <w:right w:val="single" w:sz="8" w:space="0" w:color="000000"/>
            </w:tcBorders>
            <w:shd w:val="clear" w:color="000000" w:fill="595959"/>
            <w:vAlign w:val="center"/>
            <w:hideMark/>
          </w:tcPr>
          <w:p w:rsidR="007B7392" w:rsidRPr="00754351" w:rsidRDefault="007B7392" w:rsidP="00C47F9F">
            <w:pPr>
              <w:widowControl/>
              <w:rPr>
                <w:rFonts w:ascii="Arial Unicode MS" w:eastAsia="Arial Unicode MS" w:hAnsi="Arial Unicode MS" w:cs="Arial Unicode MS"/>
                <w:b/>
                <w:bCs/>
                <w:color w:val="FFFFFF"/>
                <w:sz w:val="16"/>
                <w:szCs w:val="16"/>
              </w:rPr>
            </w:pPr>
            <w:r>
              <w:rPr>
                <w:rFonts w:ascii="Arial Unicode MS" w:eastAsia="Arial Unicode MS" w:hAnsi="Arial Unicode MS" w:cs="Arial Unicode MS" w:hint="eastAsia"/>
                <w:b/>
                <w:bCs/>
                <w:color w:val="FFFFFF"/>
                <w:sz w:val="16"/>
                <w:szCs w:val="16"/>
              </w:rPr>
              <w:t>终端</w:t>
            </w:r>
            <w:r w:rsidRPr="00754351">
              <w:rPr>
                <w:rFonts w:ascii="Arial Unicode MS" w:eastAsia="Arial Unicode MS" w:hAnsi="Arial Unicode MS" w:cs="Arial Unicode MS" w:hint="eastAsia"/>
                <w:b/>
                <w:bCs/>
                <w:color w:val="FFFFFF"/>
                <w:sz w:val="16"/>
                <w:szCs w:val="16"/>
              </w:rPr>
              <w:t>命令说明</w:t>
            </w:r>
          </w:p>
        </w:tc>
        <w:tc>
          <w:tcPr>
            <w:tcW w:w="972" w:type="dxa"/>
            <w:tcBorders>
              <w:top w:val="single" w:sz="8" w:space="0" w:color="000000"/>
              <w:left w:val="nil"/>
              <w:bottom w:val="nil"/>
              <w:right w:val="single" w:sz="8" w:space="0" w:color="000000"/>
            </w:tcBorders>
            <w:shd w:val="clear" w:color="000000" w:fill="595959"/>
            <w:vAlign w:val="center"/>
            <w:hideMark/>
          </w:tcPr>
          <w:p w:rsidR="007B7392" w:rsidRPr="00754351" w:rsidRDefault="007B7392" w:rsidP="00C47F9F">
            <w:pPr>
              <w:widowControl/>
              <w:jc w:val="center"/>
              <w:rPr>
                <w:rFonts w:ascii="Arial Unicode MS" w:eastAsia="Arial Unicode MS" w:hAnsi="Arial Unicode MS" w:cs="Arial Unicode MS"/>
                <w:b/>
                <w:bCs/>
                <w:color w:val="FFFFFF"/>
                <w:sz w:val="16"/>
                <w:szCs w:val="16"/>
              </w:rPr>
            </w:pPr>
            <w:r>
              <w:rPr>
                <w:rFonts w:ascii="Arial Unicode MS" w:eastAsia="Arial Unicode MS" w:hAnsi="Arial Unicode MS" w:cs="Arial Unicode MS" w:hint="eastAsia"/>
                <w:b/>
                <w:bCs/>
                <w:color w:val="FFFFFF"/>
                <w:sz w:val="16"/>
                <w:szCs w:val="16"/>
              </w:rPr>
              <w:t>终端</w:t>
            </w:r>
            <w:r w:rsidRPr="00754351">
              <w:rPr>
                <w:rFonts w:ascii="Arial Unicode MS" w:eastAsia="Arial Unicode MS" w:hAnsi="Arial Unicode MS" w:cs="Arial Unicode MS" w:hint="eastAsia"/>
                <w:b/>
                <w:bCs/>
                <w:color w:val="FFFFFF"/>
                <w:sz w:val="16"/>
                <w:szCs w:val="16"/>
              </w:rPr>
              <w:t>命令</w:t>
            </w:r>
          </w:p>
        </w:tc>
        <w:tc>
          <w:tcPr>
            <w:tcW w:w="982" w:type="dxa"/>
            <w:tcBorders>
              <w:top w:val="single" w:sz="8" w:space="0" w:color="000000"/>
              <w:left w:val="nil"/>
              <w:bottom w:val="nil"/>
              <w:right w:val="single" w:sz="8" w:space="0" w:color="000000"/>
            </w:tcBorders>
            <w:shd w:val="clear" w:color="000000" w:fill="595959"/>
            <w:vAlign w:val="center"/>
            <w:hideMark/>
          </w:tcPr>
          <w:p w:rsidR="007B7392" w:rsidRPr="00754351" w:rsidRDefault="007B7392" w:rsidP="00C47F9F">
            <w:pPr>
              <w:widowControl/>
              <w:jc w:val="center"/>
              <w:rPr>
                <w:rFonts w:ascii="Arial Unicode MS" w:eastAsia="Arial Unicode MS" w:hAnsi="Arial Unicode MS" w:cs="Arial Unicode MS"/>
                <w:b/>
                <w:bCs/>
                <w:color w:val="FFFFFF"/>
                <w:sz w:val="16"/>
                <w:szCs w:val="16"/>
              </w:rPr>
            </w:pPr>
            <w:r>
              <w:rPr>
                <w:rFonts w:ascii="Arial Unicode MS" w:eastAsia="Arial Unicode MS" w:hAnsi="Arial Unicode MS" w:cs="Arial Unicode MS" w:hint="eastAsia"/>
                <w:b/>
                <w:bCs/>
                <w:color w:val="FFFFFF"/>
                <w:sz w:val="16"/>
                <w:szCs w:val="16"/>
              </w:rPr>
              <w:t>充电器</w:t>
            </w:r>
            <w:r w:rsidRPr="00754351">
              <w:rPr>
                <w:rFonts w:ascii="Arial Unicode MS" w:eastAsia="Arial Unicode MS" w:hAnsi="Arial Unicode MS" w:cs="Arial Unicode MS" w:hint="eastAsia"/>
                <w:b/>
                <w:bCs/>
                <w:color w:val="FFFFFF"/>
                <w:sz w:val="16"/>
                <w:szCs w:val="16"/>
              </w:rPr>
              <w:t>应答</w:t>
            </w:r>
          </w:p>
        </w:tc>
        <w:tc>
          <w:tcPr>
            <w:tcW w:w="557" w:type="dxa"/>
            <w:tcBorders>
              <w:top w:val="single" w:sz="8" w:space="0" w:color="000000"/>
              <w:left w:val="nil"/>
              <w:bottom w:val="nil"/>
              <w:right w:val="single" w:sz="8" w:space="0" w:color="000000"/>
            </w:tcBorders>
            <w:shd w:val="clear" w:color="000000" w:fill="595959"/>
            <w:vAlign w:val="center"/>
            <w:hideMark/>
          </w:tcPr>
          <w:p w:rsidR="007B7392" w:rsidRPr="00754351" w:rsidRDefault="007B7392" w:rsidP="00C47F9F">
            <w:pPr>
              <w:widowControl/>
              <w:jc w:val="center"/>
              <w:rPr>
                <w:rFonts w:ascii="Arial Unicode MS" w:eastAsia="Arial Unicode MS" w:hAnsi="Arial Unicode MS" w:cs="Arial Unicode MS"/>
                <w:b/>
                <w:bCs/>
                <w:color w:val="FFFFFF"/>
                <w:sz w:val="16"/>
                <w:szCs w:val="16"/>
              </w:rPr>
            </w:pPr>
            <w:r w:rsidRPr="00754351">
              <w:rPr>
                <w:rFonts w:ascii="Arial Unicode MS" w:eastAsia="Arial Unicode MS" w:hAnsi="Arial Unicode MS" w:cs="Arial Unicode MS" w:hint="eastAsia"/>
                <w:b/>
                <w:bCs/>
                <w:color w:val="FFFFFF"/>
                <w:sz w:val="16"/>
                <w:szCs w:val="16"/>
              </w:rPr>
              <w:t>复位及缺省值</w:t>
            </w:r>
          </w:p>
        </w:tc>
        <w:tc>
          <w:tcPr>
            <w:tcW w:w="567" w:type="dxa"/>
            <w:tcBorders>
              <w:top w:val="single" w:sz="8" w:space="0" w:color="000000"/>
              <w:left w:val="nil"/>
              <w:bottom w:val="nil"/>
              <w:right w:val="single" w:sz="8" w:space="0" w:color="000000"/>
            </w:tcBorders>
            <w:shd w:val="clear" w:color="000000" w:fill="595959"/>
            <w:vAlign w:val="center"/>
            <w:hideMark/>
          </w:tcPr>
          <w:p w:rsidR="007B7392" w:rsidRPr="00754351" w:rsidRDefault="007B7392" w:rsidP="00C47F9F">
            <w:pPr>
              <w:widowControl/>
              <w:jc w:val="center"/>
              <w:rPr>
                <w:rFonts w:ascii="Arial Unicode MS" w:eastAsia="Arial Unicode MS" w:hAnsi="Arial Unicode MS" w:cs="Arial Unicode MS"/>
                <w:b/>
                <w:bCs/>
                <w:color w:val="FFFFFF"/>
                <w:sz w:val="16"/>
                <w:szCs w:val="16"/>
              </w:rPr>
            </w:pPr>
            <w:r w:rsidRPr="00754351">
              <w:rPr>
                <w:rFonts w:ascii="Arial Unicode MS" w:eastAsia="Arial Unicode MS" w:hAnsi="Arial Unicode MS" w:cs="Arial Unicode MS" w:hint="eastAsia"/>
                <w:b/>
                <w:bCs/>
                <w:color w:val="FFFFFF"/>
                <w:sz w:val="16"/>
                <w:szCs w:val="16"/>
              </w:rPr>
              <w:t>刻度</w:t>
            </w:r>
          </w:p>
        </w:tc>
        <w:tc>
          <w:tcPr>
            <w:tcW w:w="4243" w:type="dxa"/>
            <w:tcBorders>
              <w:top w:val="single" w:sz="8" w:space="0" w:color="000000"/>
              <w:left w:val="nil"/>
              <w:bottom w:val="nil"/>
              <w:right w:val="single" w:sz="8" w:space="0" w:color="000000"/>
            </w:tcBorders>
            <w:shd w:val="clear" w:color="000000" w:fill="595959"/>
            <w:vAlign w:val="center"/>
            <w:hideMark/>
          </w:tcPr>
          <w:p w:rsidR="007B7392" w:rsidRPr="00754351" w:rsidRDefault="007B7392" w:rsidP="00C47F9F">
            <w:pPr>
              <w:widowControl/>
              <w:jc w:val="center"/>
              <w:rPr>
                <w:rFonts w:ascii="Arial Unicode MS" w:eastAsia="Arial Unicode MS" w:hAnsi="Arial Unicode MS" w:cs="Arial Unicode MS"/>
                <w:b/>
                <w:bCs/>
                <w:color w:val="FFFFFF"/>
                <w:sz w:val="16"/>
                <w:szCs w:val="16"/>
              </w:rPr>
            </w:pPr>
            <w:r w:rsidRPr="00754351">
              <w:rPr>
                <w:rFonts w:ascii="Arial Unicode MS" w:eastAsia="Arial Unicode MS" w:hAnsi="Arial Unicode MS" w:cs="Arial Unicode MS" w:hint="eastAsia"/>
                <w:b/>
                <w:bCs/>
                <w:color w:val="FFFFFF"/>
                <w:sz w:val="16"/>
                <w:szCs w:val="16"/>
              </w:rPr>
              <w:t>描述</w:t>
            </w:r>
          </w:p>
        </w:tc>
      </w:tr>
      <w:tr w:rsidR="007B7392" w:rsidRPr="00754351" w:rsidTr="007B7392">
        <w:trPr>
          <w:trHeight w:val="1125"/>
          <w:jc w:val="center"/>
        </w:trPr>
        <w:tc>
          <w:tcPr>
            <w:tcW w:w="480" w:type="dxa"/>
            <w:tcBorders>
              <w:top w:val="nil"/>
              <w:left w:val="single" w:sz="8" w:space="0" w:color="000000"/>
              <w:bottom w:val="single" w:sz="8" w:space="0" w:color="000000"/>
              <w:right w:val="single" w:sz="8" w:space="0" w:color="000000"/>
            </w:tcBorders>
            <w:shd w:val="clear" w:color="auto" w:fill="auto"/>
            <w:vAlign w:val="center"/>
            <w:hideMark/>
          </w:tcPr>
          <w:p w:rsidR="007B7392" w:rsidRPr="00754351" w:rsidRDefault="007B7392" w:rsidP="00C47F9F">
            <w:pPr>
              <w:widowControl/>
              <w:jc w:val="center"/>
              <w:rPr>
                <w:rFonts w:ascii="Arial" w:hAnsi="Arial" w:cs="Arial"/>
                <w:color w:val="000000"/>
                <w:sz w:val="16"/>
                <w:szCs w:val="16"/>
              </w:rPr>
            </w:pPr>
            <w:r w:rsidRPr="00754351">
              <w:rPr>
                <w:rFonts w:ascii="Arial" w:hAnsi="Arial" w:cs="Arial"/>
                <w:color w:val="000000"/>
                <w:sz w:val="16"/>
                <w:szCs w:val="16"/>
              </w:rPr>
              <w:t>1</w:t>
            </w:r>
          </w:p>
        </w:tc>
        <w:tc>
          <w:tcPr>
            <w:tcW w:w="1060" w:type="dxa"/>
            <w:tcBorders>
              <w:top w:val="nil"/>
              <w:left w:val="nil"/>
              <w:bottom w:val="single" w:sz="8" w:space="0" w:color="000000"/>
              <w:right w:val="single" w:sz="8" w:space="0" w:color="000000"/>
            </w:tcBorders>
            <w:shd w:val="clear" w:color="auto" w:fill="auto"/>
            <w:vAlign w:val="center"/>
            <w:hideMark/>
          </w:tcPr>
          <w:p w:rsidR="007B7392" w:rsidRPr="00754351" w:rsidRDefault="007B7392" w:rsidP="00C47F9F">
            <w:pPr>
              <w:widowControl/>
              <w:rPr>
                <w:rFonts w:ascii="宋体" w:hAnsi="宋体" w:cs="宋体"/>
                <w:color w:val="000000"/>
                <w:sz w:val="16"/>
                <w:szCs w:val="16"/>
              </w:rPr>
            </w:pPr>
            <w:r w:rsidRPr="00754351">
              <w:rPr>
                <w:rFonts w:ascii="宋体" w:hAnsi="宋体" w:cs="宋体" w:hint="eastAsia"/>
                <w:color w:val="000000"/>
                <w:sz w:val="16"/>
                <w:szCs w:val="16"/>
              </w:rPr>
              <w:t>读取</w:t>
            </w:r>
            <w:r>
              <w:rPr>
                <w:rFonts w:ascii="宋体" w:hAnsi="宋体" w:cs="宋体" w:hint="eastAsia"/>
                <w:color w:val="000000"/>
                <w:sz w:val="16"/>
                <w:szCs w:val="16"/>
              </w:rPr>
              <w:t>A类充电器</w:t>
            </w:r>
            <w:r w:rsidRPr="00754351">
              <w:rPr>
                <w:rFonts w:ascii="宋体" w:hAnsi="宋体" w:cs="宋体" w:hint="eastAsia"/>
                <w:color w:val="000000"/>
                <w:sz w:val="16"/>
                <w:szCs w:val="16"/>
              </w:rPr>
              <w:t>设备的类型</w:t>
            </w:r>
          </w:p>
        </w:tc>
        <w:tc>
          <w:tcPr>
            <w:tcW w:w="972" w:type="dxa"/>
            <w:tcBorders>
              <w:top w:val="nil"/>
              <w:left w:val="nil"/>
              <w:bottom w:val="single" w:sz="8" w:space="0" w:color="000000"/>
              <w:right w:val="single" w:sz="8" w:space="0" w:color="000000"/>
            </w:tcBorders>
            <w:shd w:val="clear" w:color="auto" w:fill="auto"/>
            <w:vAlign w:val="center"/>
            <w:hideMark/>
          </w:tcPr>
          <w:p w:rsidR="007B7392" w:rsidRPr="00754351" w:rsidRDefault="007B7392" w:rsidP="00C47F9F">
            <w:pPr>
              <w:widowControl/>
              <w:rPr>
                <w:rFonts w:ascii="宋体" w:hAnsi="宋体" w:cs="宋体"/>
                <w:color w:val="000000"/>
                <w:sz w:val="16"/>
                <w:szCs w:val="16"/>
              </w:rPr>
            </w:pPr>
            <w:r w:rsidRPr="00754351">
              <w:rPr>
                <w:rFonts w:ascii="宋体" w:hAnsi="宋体" w:cs="宋体" w:hint="eastAsia"/>
                <w:color w:val="000000"/>
                <w:sz w:val="16"/>
                <w:szCs w:val="16"/>
              </w:rPr>
              <w:t xml:space="preserve">0x0C 0x00 </w:t>
            </w:r>
          </w:p>
        </w:tc>
        <w:tc>
          <w:tcPr>
            <w:tcW w:w="982" w:type="dxa"/>
            <w:tcBorders>
              <w:top w:val="nil"/>
              <w:left w:val="nil"/>
              <w:bottom w:val="single" w:sz="8" w:space="0" w:color="000000"/>
              <w:right w:val="single" w:sz="8" w:space="0" w:color="000000"/>
            </w:tcBorders>
            <w:shd w:val="clear" w:color="auto" w:fill="auto"/>
            <w:vAlign w:val="center"/>
            <w:hideMark/>
          </w:tcPr>
          <w:p w:rsidR="007B7392" w:rsidRPr="00754351" w:rsidRDefault="007B7392" w:rsidP="00C47F9F">
            <w:pPr>
              <w:widowControl/>
              <w:rPr>
                <w:rFonts w:ascii="宋体" w:hAnsi="宋体" w:cs="宋体"/>
                <w:color w:val="000000"/>
                <w:sz w:val="16"/>
                <w:szCs w:val="16"/>
              </w:rPr>
            </w:pPr>
            <w:r w:rsidRPr="00754351">
              <w:rPr>
                <w:rFonts w:ascii="宋体" w:hAnsi="宋体" w:cs="宋体" w:hint="eastAsia"/>
                <w:color w:val="000000"/>
                <w:sz w:val="16"/>
                <w:szCs w:val="16"/>
              </w:rPr>
              <w:t xml:space="preserve">ACK Data0   </w:t>
            </w:r>
          </w:p>
        </w:tc>
        <w:tc>
          <w:tcPr>
            <w:tcW w:w="557" w:type="dxa"/>
            <w:tcBorders>
              <w:top w:val="nil"/>
              <w:left w:val="nil"/>
              <w:bottom w:val="single" w:sz="8" w:space="0" w:color="000000"/>
              <w:right w:val="single" w:sz="8" w:space="0" w:color="000000"/>
            </w:tcBorders>
            <w:shd w:val="clear" w:color="auto" w:fill="auto"/>
            <w:vAlign w:val="center"/>
            <w:hideMark/>
          </w:tcPr>
          <w:p w:rsidR="007B7392" w:rsidRPr="00754351" w:rsidRDefault="007B7392" w:rsidP="00C47F9F">
            <w:pPr>
              <w:widowControl/>
              <w:jc w:val="center"/>
              <w:rPr>
                <w:rFonts w:ascii="宋体" w:hAnsi="宋体" w:cs="宋体"/>
                <w:color w:val="000000"/>
                <w:sz w:val="16"/>
                <w:szCs w:val="16"/>
              </w:rPr>
            </w:pPr>
            <w:r>
              <w:rPr>
                <w:rFonts w:ascii="宋体" w:hAnsi="宋体" w:cs="宋体" w:hint="eastAsia"/>
                <w:color w:val="000000"/>
                <w:sz w:val="16"/>
                <w:szCs w:val="16"/>
              </w:rPr>
              <w:t>XX</w:t>
            </w:r>
          </w:p>
        </w:tc>
        <w:tc>
          <w:tcPr>
            <w:tcW w:w="567" w:type="dxa"/>
            <w:tcBorders>
              <w:top w:val="nil"/>
              <w:left w:val="nil"/>
              <w:bottom w:val="single" w:sz="8" w:space="0" w:color="000000"/>
              <w:right w:val="single" w:sz="8" w:space="0" w:color="000000"/>
            </w:tcBorders>
            <w:shd w:val="clear" w:color="auto" w:fill="auto"/>
            <w:vAlign w:val="center"/>
            <w:hideMark/>
          </w:tcPr>
          <w:p w:rsidR="007B7392" w:rsidRPr="00754351" w:rsidRDefault="007B7392" w:rsidP="00C47F9F">
            <w:pPr>
              <w:widowControl/>
              <w:jc w:val="center"/>
              <w:rPr>
                <w:rFonts w:ascii="宋体" w:hAnsi="宋体" w:cs="宋体"/>
                <w:color w:val="000000"/>
                <w:sz w:val="16"/>
                <w:szCs w:val="16"/>
              </w:rPr>
            </w:pPr>
            <w:r w:rsidRPr="00754351">
              <w:rPr>
                <w:rFonts w:ascii="宋体" w:hAnsi="宋体" w:cs="宋体" w:hint="eastAsia"/>
                <w:color w:val="000000"/>
                <w:sz w:val="16"/>
                <w:szCs w:val="16"/>
              </w:rPr>
              <w:t>-</w:t>
            </w:r>
          </w:p>
        </w:tc>
        <w:tc>
          <w:tcPr>
            <w:tcW w:w="4243" w:type="dxa"/>
            <w:tcBorders>
              <w:top w:val="nil"/>
              <w:left w:val="nil"/>
              <w:bottom w:val="single" w:sz="8" w:space="0" w:color="000000"/>
              <w:right w:val="single" w:sz="8" w:space="0" w:color="000000"/>
            </w:tcBorders>
            <w:shd w:val="clear" w:color="auto" w:fill="auto"/>
            <w:vAlign w:val="center"/>
            <w:hideMark/>
          </w:tcPr>
          <w:p w:rsidR="007B7392" w:rsidRDefault="007B7392" w:rsidP="00C47F9F">
            <w:pPr>
              <w:widowControl/>
              <w:rPr>
                <w:rFonts w:ascii="宋体" w:hAnsi="宋体" w:cs="宋体"/>
                <w:color w:val="000000"/>
                <w:sz w:val="16"/>
                <w:szCs w:val="16"/>
              </w:rPr>
            </w:pPr>
            <w:r>
              <w:rPr>
                <w:rFonts w:ascii="宋体" w:hAnsi="宋体" w:cs="宋体" w:hint="eastAsia"/>
                <w:color w:val="000000"/>
                <w:sz w:val="16"/>
                <w:szCs w:val="16"/>
              </w:rPr>
              <w:t>A类充电器</w:t>
            </w:r>
            <w:r w:rsidRPr="00754351">
              <w:rPr>
                <w:rFonts w:ascii="宋体" w:hAnsi="宋体" w:cs="宋体" w:hint="eastAsia"/>
                <w:color w:val="000000"/>
                <w:sz w:val="16"/>
                <w:szCs w:val="16"/>
              </w:rPr>
              <w:t>设备的类型；</w:t>
            </w:r>
            <w:r w:rsidRPr="00754351">
              <w:rPr>
                <w:rFonts w:ascii="宋体" w:hAnsi="宋体" w:cs="宋体" w:hint="eastAsia"/>
                <w:color w:val="000000"/>
                <w:sz w:val="16"/>
                <w:szCs w:val="16"/>
              </w:rPr>
              <w:br/>
              <w:t>0x00: 5V/2A, 9V/1.67A, 12V/1.25A</w:t>
            </w:r>
          </w:p>
          <w:p w:rsidR="007B7392" w:rsidRDefault="007B7392" w:rsidP="00C47F9F">
            <w:pPr>
              <w:widowControl/>
              <w:rPr>
                <w:rFonts w:ascii="宋体" w:hAnsi="宋体" w:cs="宋体"/>
                <w:color w:val="000000"/>
                <w:sz w:val="16"/>
                <w:szCs w:val="16"/>
              </w:rPr>
            </w:pPr>
            <w:r w:rsidRPr="00754351">
              <w:rPr>
                <w:rFonts w:ascii="宋体" w:hAnsi="宋体" w:cs="宋体" w:hint="eastAsia"/>
                <w:color w:val="000000"/>
                <w:sz w:val="16"/>
                <w:szCs w:val="16"/>
              </w:rPr>
              <w:t>0x01: 5V/2A, 9V/2A, 12V/2A</w:t>
            </w:r>
            <w:r>
              <w:rPr>
                <w:rFonts w:ascii="宋体" w:hAnsi="宋体" w:cs="宋体" w:hint="eastAsia"/>
                <w:color w:val="000000"/>
                <w:sz w:val="16"/>
                <w:szCs w:val="16"/>
              </w:rPr>
              <w:t>；</w:t>
            </w:r>
          </w:p>
          <w:p w:rsidR="007B7392" w:rsidRDefault="007B7392" w:rsidP="00C47F9F">
            <w:pPr>
              <w:widowControl/>
              <w:rPr>
                <w:rFonts w:ascii="宋体" w:hAnsi="宋体" w:cs="宋体"/>
                <w:color w:val="000000"/>
                <w:sz w:val="16"/>
                <w:szCs w:val="16"/>
              </w:rPr>
            </w:pPr>
            <w:r w:rsidRPr="00754351">
              <w:rPr>
                <w:rFonts w:ascii="宋体" w:hAnsi="宋体" w:cs="宋体" w:hint="eastAsia"/>
                <w:color w:val="000000"/>
                <w:sz w:val="16"/>
                <w:szCs w:val="16"/>
              </w:rPr>
              <w:t>0x02: 5V/2A, 9V/2, 12V/1.5A</w:t>
            </w:r>
            <w:r>
              <w:rPr>
                <w:rFonts w:ascii="宋体" w:hAnsi="宋体" w:cs="宋体" w:hint="eastAsia"/>
                <w:color w:val="000000"/>
                <w:sz w:val="16"/>
                <w:szCs w:val="16"/>
              </w:rPr>
              <w:t>；</w:t>
            </w:r>
          </w:p>
          <w:p w:rsidR="007B7392" w:rsidRPr="00754351" w:rsidRDefault="007B7392" w:rsidP="00C47F9F">
            <w:pPr>
              <w:widowControl/>
              <w:rPr>
                <w:rFonts w:ascii="宋体" w:hAnsi="宋体" w:cs="宋体"/>
                <w:color w:val="000000"/>
                <w:sz w:val="16"/>
                <w:szCs w:val="16"/>
              </w:rPr>
            </w:pPr>
            <w:r w:rsidRPr="00754351">
              <w:rPr>
                <w:rFonts w:ascii="宋体" w:hAnsi="宋体" w:cs="宋体" w:hint="eastAsia"/>
                <w:color w:val="000000"/>
                <w:sz w:val="16"/>
                <w:szCs w:val="16"/>
              </w:rPr>
              <w:t>0x0</w:t>
            </w:r>
            <w:r>
              <w:rPr>
                <w:rFonts w:ascii="宋体" w:hAnsi="宋体" w:cs="宋体"/>
                <w:color w:val="000000"/>
                <w:sz w:val="16"/>
                <w:szCs w:val="16"/>
              </w:rPr>
              <w:t>3</w:t>
            </w:r>
            <w:r w:rsidRPr="00754351">
              <w:rPr>
                <w:rFonts w:ascii="宋体" w:hAnsi="宋体" w:cs="宋体" w:hint="eastAsia"/>
                <w:color w:val="000000"/>
                <w:sz w:val="16"/>
                <w:szCs w:val="16"/>
              </w:rPr>
              <w:t>: 5V</w:t>
            </w:r>
            <w:r>
              <w:rPr>
                <w:rFonts w:ascii="宋体" w:hAnsi="宋体" w:cs="宋体" w:hint="eastAsia"/>
                <w:color w:val="000000"/>
                <w:sz w:val="16"/>
                <w:szCs w:val="16"/>
              </w:rPr>
              <w:t>～9</w:t>
            </w:r>
            <w:r>
              <w:rPr>
                <w:rFonts w:ascii="宋体" w:hAnsi="宋体" w:cs="宋体"/>
                <w:color w:val="000000"/>
                <w:sz w:val="16"/>
                <w:szCs w:val="16"/>
              </w:rPr>
              <w:t>V之间直接间隔</w:t>
            </w:r>
            <w:r>
              <w:rPr>
                <w:rFonts w:ascii="宋体" w:hAnsi="宋体" w:cs="宋体" w:hint="eastAsia"/>
                <w:color w:val="000000"/>
                <w:sz w:val="16"/>
                <w:szCs w:val="16"/>
              </w:rPr>
              <w:t>0.5</w:t>
            </w:r>
            <w:r>
              <w:rPr>
                <w:rFonts w:ascii="宋体" w:hAnsi="宋体" w:cs="宋体"/>
                <w:color w:val="000000"/>
                <w:sz w:val="16"/>
                <w:szCs w:val="16"/>
              </w:rPr>
              <w:t>V，</w:t>
            </w:r>
            <w:r>
              <w:rPr>
                <w:rFonts w:ascii="宋体" w:hAnsi="宋体" w:cs="宋体" w:hint="eastAsia"/>
                <w:color w:val="000000"/>
                <w:sz w:val="16"/>
                <w:szCs w:val="16"/>
              </w:rPr>
              <w:t>12</w:t>
            </w:r>
            <w:r>
              <w:rPr>
                <w:rFonts w:ascii="宋体" w:hAnsi="宋体" w:cs="宋体"/>
                <w:color w:val="000000"/>
                <w:sz w:val="16"/>
                <w:szCs w:val="16"/>
              </w:rPr>
              <w:t>V；电流</w:t>
            </w:r>
            <w:r>
              <w:rPr>
                <w:rFonts w:ascii="宋体" w:hAnsi="宋体" w:cs="宋体" w:hint="eastAsia"/>
                <w:color w:val="000000"/>
                <w:sz w:val="16"/>
                <w:szCs w:val="16"/>
              </w:rPr>
              <w:t>2</w:t>
            </w:r>
            <w:r>
              <w:rPr>
                <w:rFonts w:ascii="宋体" w:hAnsi="宋体" w:cs="宋体"/>
                <w:color w:val="000000"/>
                <w:sz w:val="16"/>
                <w:szCs w:val="16"/>
              </w:rPr>
              <w:t>A</w:t>
            </w:r>
            <w:r>
              <w:rPr>
                <w:rFonts w:ascii="宋体" w:hAnsi="宋体" w:cs="宋体" w:hint="eastAsia"/>
                <w:color w:val="000000"/>
                <w:sz w:val="16"/>
                <w:szCs w:val="16"/>
              </w:rPr>
              <w:t>，3</w:t>
            </w:r>
            <w:r>
              <w:rPr>
                <w:rFonts w:ascii="宋体" w:hAnsi="宋体" w:cs="宋体"/>
                <w:color w:val="000000"/>
                <w:sz w:val="16"/>
                <w:szCs w:val="16"/>
              </w:rPr>
              <w:t>A</w:t>
            </w:r>
            <w:r>
              <w:rPr>
                <w:rFonts w:ascii="宋体" w:hAnsi="宋体" w:cs="宋体" w:hint="eastAsia"/>
                <w:color w:val="000000"/>
                <w:sz w:val="16"/>
                <w:szCs w:val="16"/>
              </w:rPr>
              <w:t>，支持</w:t>
            </w:r>
            <w:r>
              <w:rPr>
                <w:rFonts w:ascii="宋体" w:hAnsi="宋体" w:cs="宋体"/>
                <w:color w:val="000000"/>
                <w:sz w:val="16"/>
                <w:szCs w:val="16"/>
              </w:rPr>
              <w:t>恒功率模式。</w:t>
            </w:r>
            <w:r w:rsidRPr="00754351">
              <w:rPr>
                <w:rFonts w:ascii="宋体" w:hAnsi="宋体" w:cs="宋体" w:hint="eastAsia"/>
                <w:color w:val="000000"/>
                <w:sz w:val="16"/>
                <w:szCs w:val="16"/>
              </w:rPr>
              <w:t>【默认】</w:t>
            </w:r>
            <w:r>
              <w:rPr>
                <w:rFonts w:ascii="宋体" w:hAnsi="宋体" w:cs="宋体" w:hint="eastAsia"/>
                <w:color w:val="000000"/>
                <w:sz w:val="16"/>
                <w:szCs w:val="16"/>
              </w:rPr>
              <w:t>；</w:t>
            </w:r>
          </w:p>
        </w:tc>
      </w:tr>
      <w:tr w:rsidR="007B7392" w:rsidRPr="00754351" w:rsidTr="007B7392">
        <w:trPr>
          <w:trHeight w:val="2115"/>
          <w:jc w:val="center"/>
        </w:trPr>
        <w:tc>
          <w:tcPr>
            <w:tcW w:w="480" w:type="dxa"/>
            <w:tcBorders>
              <w:top w:val="nil"/>
              <w:left w:val="single" w:sz="8" w:space="0" w:color="000000"/>
              <w:bottom w:val="single" w:sz="8" w:space="0" w:color="000000"/>
              <w:right w:val="single" w:sz="8" w:space="0" w:color="000000"/>
            </w:tcBorders>
            <w:shd w:val="clear" w:color="auto" w:fill="auto"/>
            <w:vAlign w:val="center"/>
            <w:hideMark/>
          </w:tcPr>
          <w:p w:rsidR="007B7392" w:rsidRPr="00754351" w:rsidRDefault="007B7392" w:rsidP="00C47F9F">
            <w:pPr>
              <w:widowControl/>
              <w:jc w:val="center"/>
              <w:rPr>
                <w:rFonts w:ascii="Arial" w:hAnsi="Arial" w:cs="Arial"/>
                <w:color w:val="000000"/>
                <w:sz w:val="16"/>
                <w:szCs w:val="16"/>
              </w:rPr>
            </w:pPr>
            <w:r w:rsidRPr="00754351">
              <w:rPr>
                <w:rFonts w:ascii="Arial" w:hAnsi="Arial" w:cs="Arial"/>
                <w:color w:val="000000"/>
                <w:sz w:val="16"/>
                <w:szCs w:val="16"/>
              </w:rPr>
              <w:lastRenderedPageBreak/>
              <w:t>2</w:t>
            </w:r>
          </w:p>
        </w:tc>
        <w:tc>
          <w:tcPr>
            <w:tcW w:w="1060" w:type="dxa"/>
            <w:tcBorders>
              <w:top w:val="nil"/>
              <w:left w:val="nil"/>
              <w:bottom w:val="single" w:sz="8" w:space="0" w:color="000000"/>
              <w:right w:val="single" w:sz="8" w:space="0" w:color="000000"/>
            </w:tcBorders>
            <w:shd w:val="clear" w:color="auto" w:fill="auto"/>
            <w:vAlign w:val="center"/>
            <w:hideMark/>
          </w:tcPr>
          <w:p w:rsidR="007B7392" w:rsidRPr="00754351" w:rsidRDefault="007B7392" w:rsidP="00C47F9F">
            <w:pPr>
              <w:widowControl/>
              <w:rPr>
                <w:rFonts w:ascii="宋体" w:hAnsi="宋体" w:cs="宋体"/>
                <w:color w:val="000000"/>
                <w:sz w:val="16"/>
                <w:szCs w:val="16"/>
              </w:rPr>
            </w:pPr>
            <w:r w:rsidRPr="00754351">
              <w:rPr>
                <w:rFonts w:ascii="宋体" w:hAnsi="宋体" w:cs="宋体" w:hint="eastAsia"/>
                <w:color w:val="000000"/>
                <w:sz w:val="16"/>
                <w:szCs w:val="16"/>
              </w:rPr>
              <w:t>读取</w:t>
            </w:r>
            <w:r>
              <w:rPr>
                <w:rFonts w:ascii="宋体" w:hAnsi="宋体" w:cs="宋体" w:hint="eastAsia"/>
                <w:color w:val="000000"/>
                <w:sz w:val="16"/>
                <w:szCs w:val="16"/>
              </w:rPr>
              <w:t>A类充电器</w:t>
            </w:r>
            <w:r w:rsidRPr="00754351">
              <w:rPr>
                <w:rFonts w:ascii="宋体" w:hAnsi="宋体" w:cs="宋体" w:hint="eastAsia"/>
                <w:color w:val="000000"/>
                <w:sz w:val="16"/>
                <w:szCs w:val="16"/>
              </w:rPr>
              <w:t>协议软件版本</w:t>
            </w:r>
          </w:p>
        </w:tc>
        <w:tc>
          <w:tcPr>
            <w:tcW w:w="972" w:type="dxa"/>
            <w:tcBorders>
              <w:top w:val="nil"/>
              <w:left w:val="nil"/>
              <w:bottom w:val="single" w:sz="8" w:space="0" w:color="000000"/>
              <w:right w:val="single" w:sz="8" w:space="0" w:color="000000"/>
            </w:tcBorders>
            <w:shd w:val="clear" w:color="auto" w:fill="auto"/>
            <w:vAlign w:val="center"/>
            <w:hideMark/>
          </w:tcPr>
          <w:p w:rsidR="007B7392" w:rsidRPr="00754351" w:rsidRDefault="007B7392" w:rsidP="00C47F9F">
            <w:pPr>
              <w:widowControl/>
              <w:rPr>
                <w:rFonts w:ascii="宋体" w:hAnsi="宋体" w:cs="宋体"/>
                <w:color w:val="000000"/>
                <w:sz w:val="16"/>
                <w:szCs w:val="16"/>
              </w:rPr>
            </w:pPr>
            <w:r w:rsidRPr="00754351">
              <w:rPr>
                <w:rFonts w:ascii="宋体" w:hAnsi="宋体" w:cs="宋体" w:hint="eastAsia"/>
                <w:color w:val="000000"/>
                <w:sz w:val="16"/>
                <w:szCs w:val="16"/>
              </w:rPr>
              <w:t xml:space="preserve">0x0C 0x01 </w:t>
            </w:r>
          </w:p>
        </w:tc>
        <w:tc>
          <w:tcPr>
            <w:tcW w:w="982" w:type="dxa"/>
            <w:tcBorders>
              <w:top w:val="nil"/>
              <w:left w:val="nil"/>
              <w:bottom w:val="single" w:sz="8" w:space="0" w:color="000000"/>
              <w:right w:val="single" w:sz="8" w:space="0" w:color="000000"/>
            </w:tcBorders>
            <w:shd w:val="clear" w:color="auto" w:fill="auto"/>
            <w:vAlign w:val="center"/>
            <w:hideMark/>
          </w:tcPr>
          <w:p w:rsidR="007B7392" w:rsidRPr="00754351" w:rsidRDefault="007B7392" w:rsidP="00C47F9F">
            <w:pPr>
              <w:widowControl/>
              <w:rPr>
                <w:rFonts w:ascii="宋体" w:hAnsi="宋体" w:cs="宋体"/>
                <w:color w:val="000000"/>
                <w:sz w:val="16"/>
                <w:szCs w:val="16"/>
              </w:rPr>
            </w:pPr>
            <w:r w:rsidRPr="00754351">
              <w:rPr>
                <w:rFonts w:ascii="宋体" w:hAnsi="宋体" w:cs="宋体" w:hint="eastAsia"/>
                <w:color w:val="000000"/>
                <w:sz w:val="16"/>
                <w:szCs w:val="16"/>
              </w:rPr>
              <w:t xml:space="preserve">ACK Data0   </w:t>
            </w:r>
          </w:p>
        </w:tc>
        <w:tc>
          <w:tcPr>
            <w:tcW w:w="557" w:type="dxa"/>
            <w:tcBorders>
              <w:top w:val="nil"/>
              <w:left w:val="nil"/>
              <w:bottom w:val="single" w:sz="8" w:space="0" w:color="000000"/>
              <w:right w:val="single" w:sz="8" w:space="0" w:color="000000"/>
            </w:tcBorders>
            <w:shd w:val="clear" w:color="auto" w:fill="auto"/>
            <w:vAlign w:val="center"/>
            <w:hideMark/>
          </w:tcPr>
          <w:p w:rsidR="007B7392" w:rsidRPr="00754351" w:rsidRDefault="007B7392" w:rsidP="00C47F9F">
            <w:pPr>
              <w:widowControl/>
              <w:jc w:val="center"/>
              <w:rPr>
                <w:rFonts w:ascii="宋体" w:hAnsi="宋体" w:cs="宋体"/>
                <w:color w:val="000000"/>
                <w:sz w:val="16"/>
                <w:szCs w:val="16"/>
              </w:rPr>
            </w:pPr>
            <w:r>
              <w:rPr>
                <w:rFonts w:ascii="宋体" w:hAnsi="宋体" w:cs="宋体" w:hint="eastAsia"/>
                <w:color w:val="000000"/>
                <w:sz w:val="16"/>
                <w:szCs w:val="16"/>
              </w:rPr>
              <w:t>XX</w:t>
            </w:r>
          </w:p>
        </w:tc>
        <w:tc>
          <w:tcPr>
            <w:tcW w:w="567" w:type="dxa"/>
            <w:tcBorders>
              <w:top w:val="nil"/>
              <w:left w:val="nil"/>
              <w:bottom w:val="single" w:sz="8" w:space="0" w:color="000000"/>
              <w:right w:val="single" w:sz="8" w:space="0" w:color="000000"/>
            </w:tcBorders>
            <w:shd w:val="clear" w:color="auto" w:fill="auto"/>
            <w:vAlign w:val="center"/>
            <w:hideMark/>
          </w:tcPr>
          <w:p w:rsidR="007B7392" w:rsidRPr="00754351" w:rsidRDefault="007B7392" w:rsidP="00C47F9F">
            <w:pPr>
              <w:widowControl/>
              <w:jc w:val="center"/>
              <w:rPr>
                <w:rFonts w:ascii="宋体" w:hAnsi="宋体" w:cs="宋体"/>
                <w:color w:val="000000"/>
                <w:sz w:val="16"/>
                <w:szCs w:val="16"/>
              </w:rPr>
            </w:pPr>
            <w:r w:rsidRPr="00754351">
              <w:rPr>
                <w:rFonts w:ascii="宋体" w:hAnsi="宋体" w:cs="宋体" w:hint="eastAsia"/>
                <w:color w:val="000000"/>
                <w:sz w:val="16"/>
                <w:szCs w:val="16"/>
              </w:rPr>
              <w:t>-</w:t>
            </w:r>
          </w:p>
        </w:tc>
        <w:tc>
          <w:tcPr>
            <w:tcW w:w="4243" w:type="dxa"/>
            <w:tcBorders>
              <w:top w:val="nil"/>
              <w:left w:val="nil"/>
              <w:bottom w:val="single" w:sz="8" w:space="0" w:color="000000"/>
              <w:right w:val="single" w:sz="8" w:space="0" w:color="000000"/>
            </w:tcBorders>
            <w:shd w:val="clear" w:color="auto" w:fill="auto"/>
            <w:vAlign w:val="center"/>
            <w:hideMark/>
          </w:tcPr>
          <w:p w:rsidR="007B7392" w:rsidRPr="00754351" w:rsidRDefault="007B7392" w:rsidP="00C47F9F">
            <w:pPr>
              <w:widowControl/>
              <w:rPr>
                <w:rFonts w:ascii="宋体" w:hAnsi="宋体" w:cs="宋体"/>
                <w:color w:val="000000"/>
                <w:sz w:val="16"/>
                <w:szCs w:val="16"/>
              </w:rPr>
            </w:pPr>
            <w:r>
              <w:rPr>
                <w:rFonts w:ascii="宋体" w:hAnsi="宋体" w:cs="宋体" w:hint="eastAsia"/>
                <w:color w:val="000000"/>
                <w:sz w:val="16"/>
                <w:szCs w:val="16"/>
              </w:rPr>
              <w:t>A类充电器</w:t>
            </w:r>
            <w:r w:rsidRPr="00754351">
              <w:rPr>
                <w:rFonts w:ascii="宋体" w:hAnsi="宋体" w:cs="宋体" w:hint="eastAsia"/>
                <w:color w:val="000000"/>
                <w:sz w:val="16"/>
                <w:szCs w:val="16"/>
              </w:rPr>
              <w:t>协议软件版本</w:t>
            </w:r>
            <w:r w:rsidRPr="00754351">
              <w:rPr>
                <w:rFonts w:ascii="宋体" w:hAnsi="宋体" w:cs="宋体" w:hint="eastAsia"/>
                <w:color w:val="000000"/>
                <w:sz w:val="16"/>
                <w:szCs w:val="16"/>
              </w:rPr>
              <w:br/>
              <w:t>Data0[7:5] xx 规范版本的重大修改。</w:t>
            </w:r>
            <w:r w:rsidRPr="00754351">
              <w:rPr>
                <w:rFonts w:ascii="宋体" w:hAnsi="宋体" w:cs="宋体" w:hint="eastAsia"/>
                <w:color w:val="000000"/>
                <w:sz w:val="16"/>
                <w:szCs w:val="16"/>
              </w:rPr>
              <w:br/>
              <w:t>Data0[4:0] yy 规范版本的细小修改。</w:t>
            </w:r>
            <w:r w:rsidRPr="00754351">
              <w:rPr>
                <w:rFonts w:ascii="宋体" w:hAnsi="宋体" w:cs="宋体" w:hint="eastAsia"/>
                <w:color w:val="000000"/>
                <w:sz w:val="16"/>
                <w:szCs w:val="16"/>
              </w:rPr>
              <w:br/>
              <w:t>快速充电协议规范版本号格式为：xx.yy。</w:t>
            </w:r>
            <w:r w:rsidRPr="00754351">
              <w:rPr>
                <w:rFonts w:ascii="宋体" w:hAnsi="宋体" w:cs="宋体" w:hint="eastAsia"/>
                <w:color w:val="000000"/>
                <w:sz w:val="16"/>
                <w:szCs w:val="16"/>
              </w:rPr>
              <w:br/>
              <w:t>xx代表对该规范的重大改进或修订。</w:t>
            </w:r>
            <w:r w:rsidRPr="00754351">
              <w:rPr>
                <w:rFonts w:ascii="宋体" w:hAnsi="宋体" w:cs="宋体" w:hint="eastAsia"/>
                <w:color w:val="000000"/>
                <w:sz w:val="16"/>
                <w:szCs w:val="16"/>
              </w:rPr>
              <w:br/>
              <w:t xml:space="preserve">yy代表对该规范进行的会影响协议的主要修改，或者导致与之前版本兼容或不兼容的功能性修改。   </w:t>
            </w:r>
          </w:p>
        </w:tc>
      </w:tr>
      <w:tr w:rsidR="007B7392" w:rsidRPr="00754351" w:rsidTr="007B7392">
        <w:trPr>
          <w:trHeight w:val="435"/>
          <w:jc w:val="center"/>
        </w:trPr>
        <w:tc>
          <w:tcPr>
            <w:tcW w:w="480" w:type="dxa"/>
            <w:tcBorders>
              <w:top w:val="nil"/>
              <w:left w:val="single" w:sz="8" w:space="0" w:color="000000"/>
              <w:bottom w:val="single" w:sz="8" w:space="0" w:color="000000"/>
              <w:right w:val="single" w:sz="8" w:space="0" w:color="000000"/>
            </w:tcBorders>
            <w:shd w:val="clear" w:color="auto" w:fill="auto"/>
            <w:vAlign w:val="center"/>
          </w:tcPr>
          <w:p w:rsidR="007B7392" w:rsidRPr="00754351" w:rsidRDefault="007B7392" w:rsidP="00C47F9F">
            <w:pPr>
              <w:widowControl/>
              <w:jc w:val="center"/>
              <w:rPr>
                <w:rFonts w:ascii="Arial" w:hAnsi="Arial" w:cs="Arial"/>
                <w:color w:val="000000"/>
                <w:sz w:val="16"/>
                <w:szCs w:val="16"/>
              </w:rPr>
            </w:pPr>
            <w:r w:rsidRPr="00754351">
              <w:rPr>
                <w:rFonts w:ascii="Arial" w:hAnsi="Arial" w:cs="Arial"/>
                <w:color w:val="000000"/>
                <w:sz w:val="16"/>
                <w:szCs w:val="16"/>
              </w:rPr>
              <w:t>3</w:t>
            </w:r>
          </w:p>
        </w:tc>
        <w:tc>
          <w:tcPr>
            <w:tcW w:w="1060" w:type="dxa"/>
            <w:tcBorders>
              <w:top w:val="nil"/>
              <w:left w:val="nil"/>
              <w:bottom w:val="single" w:sz="8" w:space="0" w:color="000000"/>
              <w:right w:val="single" w:sz="8" w:space="0" w:color="000000"/>
            </w:tcBorders>
            <w:shd w:val="clear" w:color="auto" w:fill="auto"/>
            <w:vAlign w:val="center"/>
          </w:tcPr>
          <w:p w:rsidR="007B7392" w:rsidRPr="00754351" w:rsidRDefault="007B7392" w:rsidP="00C47F9F">
            <w:pPr>
              <w:widowControl/>
              <w:rPr>
                <w:rFonts w:ascii="宋体" w:hAnsi="宋体" w:cs="宋体"/>
                <w:color w:val="000000"/>
                <w:sz w:val="16"/>
                <w:szCs w:val="16"/>
              </w:rPr>
            </w:pPr>
            <w:r w:rsidRPr="00754351">
              <w:rPr>
                <w:rFonts w:ascii="宋体" w:hAnsi="宋体" w:cs="宋体" w:hint="eastAsia"/>
                <w:color w:val="000000"/>
                <w:sz w:val="16"/>
                <w:szCs w:val="16"/>
              </w:rPr>
              <w:t>读取</w:t>
            </w:r>
            <w:r>
              <w:rPr>
                <w:rFonts w:ascii="宋体" w:hAnsi="宋体" w:cs="宋体" w:hint="eastAsia"/>
                <w:color w:val="000000"/>
                <w:sz w:val="16"/>
                <w:szCs w:val="16"/>
              </w:rPr>
              <w:t>A类充电器</w:t>
            </w:r>
            <w:r w:rsidRPr="00754351">
              <w:rPr>
                <w:rFonts w:ascii="宋体" w:hAnsi="宋体" w:cs="宋体" w:hint="eastAsia"/>
                <w:color w:val="000000"/>
                <w:sz w:val="16"/>
                <w:szCs w:val="16"/>
              </w:rPr>
              <w:t>设备控制</w:t>
            </w:r>
            <w:r>
              <w:rPr>
                <w:rFonts w:ascii="宋体" w:hAnsi="宋体" w:cs="宋体" w:hint="eastAsia"/>
                <w:color w:val="000000"/>
                <w:sz w:val="16"/>
                <w:szCs w:val="16"/>
              </w:rPr>
              <w:t>字</w:t>
            </w:r>
            <w:r w:rsidRPr="00754351">
              <w:rPr>
                <w:rFonts w:ascii="宋体" w:hAnsi="宋体" w:cs="宋体" w:hint="eastAsia"/>
                <w:color w:val="000000"/>
                <w:sz w:val="16"/>
                <w:szCs w:val="16"/>
              </w:rPr>
              <w:t>0</w:t>
            </w:r>
          </w:p>
        </w:tc>
        <w:tc>
          <w:tcPr>
            <w:tcW w:w="972" w:type="dxa"/>
            <w:tcBorders>
              <w:top w:val="nil"/>
              <w:left w:val="nil"/>
              <w:bottom w:val="single" w:sz="8" w:space="0" w:color="000000"/>
              <w:right w:val="single" w:sz="8" w:space="0" w:color="000000"/>
            </w:tcBorders>
            <w:shd w:val="clear" w:color="auto" w:fill="auto"/>
            <w:vAlign w:val="center"/>
          </w:tcPr>
          <w:p w:rsidR="007B7392" w:rsidRPr="00754351" w:rsidRDefault="007B7392" w:rsidP="00C47F9F">
            <w:pPr>
              <w:widowControl/>
              <w:rPr>
                <w:rFonts w:ascii="宋体" w:hAnsi="宋体" w:cs="宋体"/>
                <w:color w:val="000000"/>
                <w:sz w:val="16"/>
                <w:szCs w:val="16"/>
              </w:rPr>
            </w:pPr>
            <w:r w:rsidRPr="00754351">
              <w:rPr>
                <w:rFonts w:ascii="宋体" w:hAnsi="宋体" w:cs="宋体" w:hint="eastAsia"/>
                <w:color w:val="000000"/>
                <w:sz w:val="16"/>
                <w:szCs w:val="16"/>
              </w:rPr>
              <w:t xml:space="preserve">0x0C 0x03 </w:t>
            </w:r>
          </w:p>
        </w:tc>
        <w:tc>
          <w:tcPr>
            <w:tcW w:w="982" w:type="dxa"/>
            <w:tcBorders>
              <w:top w:val="nil"/>
              <w:left w:val="nil"/>
              <w:bottom w:val="single" w:sz="8" w:space="0" w:color="000000"/>
              <w:right w:val="single" w:sz="8" w:space="0" w:color="000000"/>
            </w:tcBorders>
            <w:shd w:val="clear" w:color="auto" w:fill="auto"/>
            <w:vAlign w:val="center"/>
          </w:tcPr>
          <w:p w:rsidR="007B7392" w:rsidRPr="00754351" w:rsidRDefault="007B7392" w:rsidP="00C47F9F">
            <w:pPr>
              <w:widowControl/>
              <w:rPr>
                <w:rFonts w:ascii="宋体" w:hAnsi="宋体" w:cs="宋体"/>
                <w:color w:val="000000"/>
                <w:sz w:val="16"/>
                <w:szCs w:val="16"/>
              </w:rPr>
            </w:pPr>
            <w:r w:rsidRPr="00754351">
              <w:rPr>
                <w:rFonts w:ascii="宋体" w:hAnsi="宋体" w:cs="宋体" w:hint="eastAsia"/>
                <w:color w:val="000000"/>
                <w:sz w:val="16"/>
                <w:szCs w:val="16"/>
              </w:rPr>
              <w:t xml:space="preserve">ACK Data0   </w:t>
            </w:r>
          </w:p>
        </w:tc>
        <w:tc>
          <w:tcPr>
            <w:tcW w:w="557" w:type="dxa"/>
            <w:tcBorders>
              <w:top w:val="nil"/>
              <w:left w:val="nil"/>
              <w:bottom w:val="single" w:sz="8" w:space="0" w:color="000000"/>
              <w:right w:val="single" w:sz="8" w:space="0" w:color="000000"/>
            </w:tcBorders>
            <w:shd w:val="clear" w:color="auto" w:fill="auto"/>
            <w:vAlign w:val="center"/>
          </w:tcPr>
          <w:p w:rsidR="007B7392" w:rsidRPr="00754351" w:rsidRDefault="007B7392" w:rsidP="00C47F9F">
            <w:pPr>
              <w:widowControl/>
              <w:jc w:val="center"/>
              <w:rPr>
                <w:rFonts w:ascii="宋体" w:hAnsi="宋体" w:cs="宋体"/>
                <w:color w:val="000000"/>
                <w:sz w:val="16"/>
                <w:szCs w:val="16"/>
              </w:rPr>
            </w:pPr>
            <w:r w:rsidRPr="00754351">
              <w:rPr>
                <w:rFonts w:ascii="宋体" w:hAnsi="宋体" w:cs="宋体" w:hint="eastAsia"/>
                <w:color w:val="000000"/>
                <w:sz w:val="16"/>
                <w:szCs w:val="16"/>
              </w:rPr>
              <w:t>00</w:t>
            </w:r>
          </w:p>
        </w:tc>
        <w:tc>
          <w:tcPr>
            <w:tcW w:w="567" w:type="dxa"/>
            <w:tcBorders>
              <w:top w:val="nil"/>
              <w:left w:val="nil"/>
              <w:bottom w:val="single" w:sz="8" w:space="0" w:color="000000"/>
              <w:right w:val="single" w:sz="8" w:space="0" w:color="000000"/>
            </w:tcBorders>
            <w:shd w:val="clear" w:color="auto" w:fill="auto"/>
            <w:vAlign w:val="center"/>
          </w:tcPr>
          <w:p w:rsidR="007B7392" w:rsidRPr="00754351" w:rsidRDefault="007B7392" w:rsidP="00C47F9F">
            <w:pPr>
              <w:widowControl/>
              <w:jc w:val="center"/>
              <w:rPr>
                <w:rFonts w:ascii="宋体" w:hAnsi="宋体" w:cs="宋体"/>
                <w:color w:val="000000"/>
                <w:sz w:val="16"/>
                <w:szCs w:val="16"/>
              </w:rPr>
            </w:pPr>
            <w:r w:rsidRPr="00754351">
              <w:rPr>
                <w:rFonts w:ascii="宋体" w:hAnsi="宋体" w:cs="宋体" w:hint="eastAsia"/>
                <w:color w:val="000000"/>
                <w:sz w:val="16"/>
                <w:szCs w:val="16"/>
              </w:rPr>
              <w:t>-</w:t>
            </w:r>
          </w:p>
        </w:tc>
        <w:tc>
          <w:tcPr>
            <w:tcW w:w="4243" w:type="dxa"/>
            <w:tcBorders>
              <w:top w:val="nil"/>
              <w:left w:val="nil"/>
              <w:bottom w:val="single" w:sz="8" w:space="0" w:color="000000"/>
              <w:right w:val="single" w:sz="8" w:space="0" w:color="000000"/>
            </w:tcBorders>
            <w:shd w:val="clear" w:color="auto" w:fill="auto"/>
            <w:vAlign w:val="center"/>
          </w:tcPr>
          <w:p w:rsidR="007B7392" w:rsidRPr="00754351" w:rsidRDefault="007B7392" w:rsidP="00C47F9F">
            <w:pPr>
              <w:widowControl/>
              <w:rPr>
                <w:rFonts w:ascii="宋体" w:hAnsi="宋体" w:cs="宋体"/>
                <w:color w:val="000000"/>
                <w:sz w:val="16"/>
                <w:szCs w:val="16"/>
              </w:rPr>
            </w:pPr>
            <w:r>
              <w:rPr>
                <w:rFonts w:ascii="宋体" w:hAnsi="宋体" w:cs="宋体" w:hint="eastAsia"/>
                <w:color w:val="000000"/>
                <w:sz w:val="16"/>
                <w:szCs w:val="16"/>
              </w:rPr>
              <w:t>A类充电器</w:t>
            </w:r>
            <w:r w:rsidRPr="00754351">
              <w:rPr>
                <w:rFonts w:ascii="宋体" w:hAnsi="宋体" w:cs="宋体" w:hint="eastAsia"/>
                <w:color w:val="000000"/>
                <w:sz w:val="16"/>
                <w:szCs w:val="16"/>
              </w:rPr>
              <w:t>设备控制</w:t>
            </w:r>
            <w:r>
              <w:rPr>
                <w:rFonts w:ascii="宋体" w:hAnsi="宋体" w:cs="宋体" w:hint="eastAsia"/>
                <w:color w:val="000000"/>
                <w:sz w:val="16"/>
                <w:szCs w:val="16"/>
              </w:rPr>
              <w:t>字</w:t>
            </w:r>
            <w:r w:rsidRPr="00754351">
              <w:rPr>
                <w:rFonts w:ascii="宋体" w:hAnsi="宋体" w:cs="宋体" w:hint="eastAsia"/>
                <w:color w:val="000000"/>
                <w:sz w:val="16"/>
                <w:szCs w:val="16"/>
              </w:rPr>
              <w:t>0</w:t>
            </w:r>
            <w:r w:rsidRPr="00754351">
              <w:rPr>
                <w:rFonts w:ascii="宋体" w:hAnsi="宋体" w:cs="宋体" w:hint="eastAsia"/>
                <w:color w:val="000000"/>
                <w:sz w:val="16"/>
                <w:szCs w:val="16"/>
              </w:rPr>
              <w:br/>
              <w:t>读取该</w:t>
            </w:r>
            <w:r>
              <w:rPr>
                <w:rFonts w:ascii="宋体" w:hAnsi="宋体" w:cs="宋体" w:hint="eastAsia"/>
                <w:color w:val="000000"/>
                <w:sz w:val="16"/>
                <w:szCs w:val="16"/>
              </w:rPr>
              <w:t>信息</w:t>
            </w:r>
            <w:r w:rsidRPr="00754351">
              <w:rPr>
                <w:rFonts w:ascii="宋体" w:hAnsi="宋体" w:cs="宋体" w:hint="eastAsia"/>
                <w:color w:val="000000"/>
                <w:sz w:val="16"/>
                <w:szCs w:val="16"/>
              </w:rPr>
              <w:t>会自动清除该位。</w:t>
            </w:r>
            <w:r w:rsidRPr="00754351">
              <w:rPr>
                <w:rFonts w:ascii="宋体" w:hAnsi="宋体" w:cs="宋体" w:hint="eastAsia"/>
                <w:color w:val="000000"/>
                <w:sz w:val="16"/>
                <w:szCs w:val="16"/>
              </w:rPr>
              <w:br/>
              <w:t>Data0[7:2] 【预留】</w:t>
            </w:r>
            <w:r w:rsidRPr="00754351">
              <w:rPr>
                <w:rFonts w:ascii="宋体" w:hAnsi="宋体" w:cs="宋体" w:hint="eastAsia"/>
                <w:color w:val="000000"/>
                <w:sz w:val="16"/>
                <w:szCs w:val="16"/>
              </w:rPr>
              <w:br/>
              <w:t>Data0[1] CRCRX 1：自上次读取该</w:t>
            </w:r>
            <w:r>
              <w:rPr>
                <w:rFonts w:ascii="宋体" w:hAnsi="宋体" w:cs="宋体" w:hint="eastAsia"/>
                <w:color w:val="000000"/>
                <w:sz w:val="16"/>
                <w:szCs w:val="16"/>
              </w:rPr>
              <w:t>信息</w:t>
            </w:r>
            <w:r w:rsidRPr="00754351">
              <w:rPr>
                <w:rFonts w:ascii="宋体" w:hAnsi="宋体" w:cs="宋体" w:hint="eastAsia"/>
                <w:color w:val="000000"/>
                <w:sz w:val="16"/>
                <w:szCs w:val="16"/>
              </w:rPr>
              <w:t>后接收到循环冗余校验错误</w:t>
            </w:r>
            <w:r w:rsidRPr="00754351">
              <w:rPr>
                <w:rFonts w:ascii="宋体" w:hAnsi="宋体" w:cs="宋体" w:hint="eastAsia"/>
                <w:color w:val="000000"/>
                <w:sz w:val="16"/>
                <w:szCs w:val="16"/>
              </w:rPr>
              <w:br/>
              <w:t>Data0[0] PARRX 1：表示自上次读取该</w:t>
            </w:r>
            <w:r>
              <w:rPr>
                <w:rFonts w:ascii="宋体" w:hAnsi="宋体" w:cs="宋体" w:hint="eastAsia"/>
                <w:color w:val="000000"/>
                <w:sz w:val="16"/>
                <w:szCs w:val="16"/>
              </w:rPr>
              <w:t>信息</w:t>
            </w:r>
            <w:r w:rsidRPr="00754351">
              <w:rPr>
                <w:rFonts w:ascii="宋体" w:hAnsi="宋体" w:cs="宋体" w:hint="eastAsia"/>
                <w:color w:val="000000"/>
                <w:sz w:val="16"/>
                <w:szCs w:val="16"/>
              </w:rPr>
              <w:t>后接收到奇偶校验错误</w:t>
            </w:r>
          </w:p>
        </w:tc>
      </w:tr>
      <w:tr w:rsidR="007B7392" w:rsidRPr="00754351" w:rsidTr="007B7392">
        <w:trPr>
          <w:trHeight w:val="435"/>
          <w:jc w:val="center"/>
        </w:trPr>
        <w:tc>
          <w:tcPr>
            <w:tcW w:w="480" w:type="dxa"/>
            <w:tcBorders>
              <w:top w:val="nil"/>
              <w:left w:val="single" w:sz="8" w:space="0" w:color="000000"/>
              <w:bottom w:val="single" w:sz="8" w:space="0" w:color="000000"/>
              <w:right w:val="single" w:sz="8" w:space="0" w:color="000000"/>
            </w:tcBorders>
            <w:shd w:val="clear" w:color="auto" w:fill="auto"/>
            <w:vAlign w:val="center"/>
          </w:tcPr>
          <w:p w:rsidR="007B7392" w:rsidRPr="00754351" w:rsidRDefault="007B7392" w:rsidP="00C47F9F">
            <w:pPr>
              <w:widowControl/>
              <w:jc w:val="center"/>
              <w:rPr>
                <w:rFonts w:ascii="Arial" w:hAnsi="Arial" w:cs="Arial"/>
                <w:color w:val="000000"/>
                <w:sz w:val="16"/>
                <w:szCs w:val="16"/>
              </w:rPr>
            </w:pPr>
            <w:r w:rsidRPr="00754351">
              <w:rPr>
                <w:rFonts w:ascii="Arial" w:hAnsi="Arial" w:cs="Arial"/>
                <w:color w:val="000000"/>
                <w:sz w:val="16"/>
                <w:szCs w:val="16"/>
              </w:rPr>
              <w:t>4</w:t>
            </w:r>
          </w:p>
        </w:tc>
        <w:tc>
          <w:tcPr>
            <w:tcW w:w="1060" w:type="dxa"/>
            <w:tcBorders>
              <w:top w:val="nil"/>
              <w:left w:val="nil"/>
              <w:bottom w:val="single" w:sz="8" w:space="0" w:color="000000"/>
              <w:right w:val="single" w:sz="8" w:space="0" w:color="000000"/>
            </w:tcBorders>
            <w:shd w:val="clear" w:color="auto" w:fill="auto"/>
            <w:vAlign w:val="center"/>
          </w:tcPr>
          <w:p w:rsidR="007B7392" w:rsidRPr="00754351" w:rsidRDefault="007B7392" w:rsidP="00C47F9F">
            <w:pPr>
              <w:widowControl/>
              <w:rPr>
                <w:rFonts w:ascii="宋体" w:hAnsi="宋体" w:cs="宋体"/>
                <w:color w:val="000000"/>
                <w:sz w:val="16"/>
                <w:szCs w:val="16"/>
              </w:rPr>
            </w:pPr>
            <w:r w:rsidRPr="00754351">
              <w:rPr>
                <w:rFonts w:ascii="宋体" w:hAnsi="宋体" w:cs="宋体" w:hint="eastAsia"/>
                <w:color w:val="000000"/>
                <w:sz w:val="16"/>
                <w:szCs w:val="16"/>
              </w:rPr>
              <w:t>读取</w:t>
            </w:r>
            <w:r>
              <w:rPr>
                <w:rFonts w:ascii="宋体" w:hAnsi="宋体" w:cs="宋体" w:hint="eastAsia"/>
                <w:color w:val="000000"/>
                <w:sz w:val="16"/>
                <w:szCs w:val="16"/>
              </w:rPr>
              <w:t>A类充电器</w:t>
            </w:r>
            <w:r w:rsidRPr="00754351">
              <w:rPr>
                <w:rFonts w:ascii="宋体" w:hAnsi="宋体" w:cs="宋体" w:hint="eastAsia"/>
                <w:color w:val="000000"/>
                <w:sz w:val="16"/>
                <w:szCs w:val="16"/>
              </w:rPr>
              <w:t>设备控制</w:t>
            </w:r>
            <w:r>
              <w:rPr>
                <w:rFonts w:ascii="宋体" w:hAnsi="宋体" w:cs="宋体" w:hint="eastAsia"/>
                <w:color w:val="000000"/>
                <w:sz w:val="16"/>
                <w:szCs w:val="16"/>
              </w:rPr>
              <w:t>字</w:t>
            </w:r>
            <w:r w:rsidRPr="00754351">
              <w:rPr>
                <w:rFonts w:ascii="宋体" w:hAnsi="宋体" w:cs="宋体" w:hint="eastAsia"/>
                <w:color w:val="000000"/>
                <w:sz w:val="16"/>
                <w:szCs w:val="16"/>
              </w:rPr>
              <w:t>1</w:t>
            </w:r>
          </w:p>
        </w:tc>
        <w:tc>
          <w:tcPr>
            <w:tcW w:w="972" w:type="dxa"/>
            <w:tcBorders>
              <w:top w:val="nil"/>
              <w:left w:val="nil"/>
              <w:bottom w:val="single" w:sz="8" w:space="0" w:color="000000"/>
              <w:right w:val="single" w:sz="8" w:space="0" w:color="000000"/>
            </w:tcBorders>
            <w:shd w:val="clear" w:color="auto" w:fill="auto"/>
            <w:vAlign w:val="center"/>
          </w:tcPr>
          <w:p w:rsidR="007B7392" w:rsidRPr="00754351" w:rsidRDefault="007B7392" w:rsidP="00C47F9F">
            <w:pPr>
              <w:widowControl/>
              <w:rPr>
                <w:rFonts w:ascii="宋体" w:hAnsi="宋体" w:cs="宋体"/>
                <w:color w:val="000000"/>
                <w:sz w:val="16"/>
                <w:szCs w:val="16"/>
              </w:rPr>
            </w:pPr>
            <w:r w:rsidRPr="00754351">
              <w:rPr>
                <w:rFonts w:ascii="宋体" w:hAnsi="宋体" w:cs="宋体" w:hint="eastAsia"/>
                <w:color w:val="000000"/>
                <w:sz w:val="16"/>
                <w:szCs w:val="16"/>
              </w:rPr>
              <w:t xml:space="preserve">0x0C 0x02 </w:t>
            </w:r>
          </w:p>
        </w:tc>
        <w:tc>
          <w:tcPr>
            <w:tcW w:w="982" w:type="dxa"/>
            <w:tcBorders>
              <w:top w:val="nil"/>
              <w:left w:val="nil"/>
              <w:bottom w:val="single" w:sz="8" w:space="0" w:color="000000"/>
              <w:right w:val="single" w:sz="8" w:space="0" w:color="000000"/>
            </w:tcBorders>
            <w:shd w:val="clear" w:color="auto" w:fill="auto"/>
            <w:vAlign w:val="center"/>
          </w:tcPr>
          <w:p w:rsidR="007B7392" w:rsidRPr="00754351" w:rsidRDefault="007B7392" w:rsidP="00C47F9F">
            <w:pPr>
              <w:widowControl/>
              <w:rPr>
                <w:rFonts w:ascii="宋体" w:hAnsi="宋体" w:cs="宋体"/>
                <w:color w:val="000000"/>
                <w:sz w:val="16"/>
                <w:szCs w:val="16"/>
              </w:rPr>
            </w:pPr>
            <w:r w:rsidRPr="00754351">
              <w:rPr>
                <w:rFonts w:ascii="宋体" w:hAnsi="宋体" w:cs="宋体" w:hint="eastAsia"/>
                <w:color w:val="000000"/>
                <w:sz w:val="16"/>
                <w:szCs w:val="16"/>
              </w:rPr>
              <w:t xml:space="preserve">ACK Data0   </w:t>
            </w:r>
          </w:p>
        </w:tc>
        <w:tc>
          <w:tcPr>
            <w:tcW w:w="557" w:type="dxa"/>
            <w:tcBorders>
              <w:top w:val="nil"/>
              <w:left w:val="nil"/>
              <w:bottom w:val="single" w:sz="8" w:space="0" w:color="000000"/>
              <w:right w:val="single" w:sz="8" w:space="0" w:color="000000"/>
            </w:tcBorders>
            <w:shd w:val="clear" w:color="auto" w:fill="auto"/>
            <w:vAlign w:val="center"/>
          </w:tcPr>
          <w:p w:rsidR="007B7392" w:rsidRPr="00754351" w:rsidRDefault="007B7392" w:rsidP="00C47F9F">
            <w:pPr>
              <w:widowControl/>
              <w:jc w:val="center"/>
              <w:rPr>
                <w:rFonts w:ascii="宋体" w:hAnsi="宋体" w:cs="宋体"/>
                <w:color w:val="000000"/>
                <w:sz w:val="16"/>
                <w:szCs w:val="16"/>
              </w:rPr>
            </w:pPr>
            <w:r w:rsidRPr="00754351">
              <w:rPr>
                <w:rFonts w:ascii="宋体" w:hAnsi="宋体" w:cs="宋体" w:hint="eastAsia"/>
                <w:color w:val="000000"/>
                <w:sz w:val="16"/>
                <w:szCs w:val="16"/>
              </w:rPr>
              <w:t>00</w:t>
            </w:r>
          </w:p>
        </w:tc>
        <w:tc>
          <w:tcPr>
            <w:tcW w:w="567" w:type="dxa"/>
            <w:tcBorders>
              <w:top w:val="nil"/>
              <w:left w:val="nil"/>
              <w:bottom w:val="single" w:sz="8" w:space="0" w:color="000000"/>
              <w:right w:val="single" w:sz="8" w:space="0" w:color="000000"/>
            </w:tcBorders>
            <w:shd w:val="clear" w:color="auto" w:fill="auto"/>
            <w:vAlign w:val="center"/>
          </w:tcPr>
          <w:p w:rsidR="007B7392" w:rsidRPr="00754351" w:rsidRDefault="007B7392" w:rsidP="00C47F9F">
            <w:pPr>
              <w:widowControl/>
              <w:jc w:val="center"/>
              <w:rPr>
                <w:rFonts w:ascii="宋体" w:hAnsi="宋体" w:cs="宋体"/>
                <w:color w:val="000000"/>
                <w:sz w:val="16"/>
                <w:szCs w:val="16"/>
              </w:rPr>
            </w:pPr>
            <w:r w:rsidRPr="00754351">
              <w:rPr>
                <w:rFonts w:ascii="宋体" w:hAnsi="宋体" w:cs="宋体" w:hint="eastAsia"/>
                <w:color w:val="000000"/>
                <w:sz w:val="16"/>
                <w:szCs w:val="16"/>
              </w:rPr>
              <w:t>-</w:t>
            </w:r>
          </w:p>
        </w:tc>
        <w:tc>
          <w:tcPr>
            <w:tcW w:w="4243" w:type="dxa"/>
            <w:tcBorders>
              <w:top w:val="nil"/>
              <w:left w:val="nil"/>
              <w:bottom w:val="single" w:sz="8" w:space="0" w:color="000000"/>
              <w:right w:val="single" w:sz="8" w:space="0" w:color="000000"/>
            </w:tcBorders>
            <w:shd w:val="clear" w:color="auto" w:fill="auto"/>
            <w:vAlign w:val="center"/>
          </w:tcPr>
          <w:p w:rsidR="007B7392" w:rsidRPr="00754351" w:rsidRDefault="007B7392" w:rsidP="00C47F9F">
            <w:pPr>
              <w:widowControl/>
              <w:rPr>
                <w:rFonts w:ascii="宋体" w:hAnsi="宋体" w:cs="宋体"/>
                <w:color w:val="000000"/>
                <w:sz w:val="16"/>
                <w:szCs w:val="16"/>
              </w:rPr>
            </w:pPr>
            <w:r>
              <w:rPr>
                <w:rFonts w:ascii="宋体" w:hAnsi="宋体" w:cs="宋体" w:hint="eastAsia"/>
                <w:color w:val="000000"/>
                <w:sz w:val="16"/>
                <w:szCs w:val="16"/>
              </w:rPr>
              <w:t>A类充电器</w:t>
            </w:r>
            <w:r w:rsidRPr="00754351">
              <w:rPr>
                <w:rFonts w:ascii="宋体" w:hAnsi="宋体" w:cs="宋体" w:hint="eastAsia"/>
                <w:color w:val="000000"/>
                <w:sz w:val="16"/>
                <w:szCs w:val="16"/>
              </w:rPr>
              <w:t>设备控制</w:t>
            </w:r>
            <w:r>
              <w:rPr>
                <w:rFonts w:ascii="宋体" w:hAnsi="宋体" w:cs="宋体" w:hint="eastAsia"/>
                <w:color w:val="000000"/>
                <w:sz w:val="16"/>
                <w:szCs w:val="16"/>
              </w:rPr>
              <w:t>字</w:t>
            </w:r>
            <w:r w:rsidRPr="00754351">
              <w:rPr>
                <w:rFonts w:ascii="宋体" w:hAnsi="宋体" w:cs="宋体" w:hint="eastAsia"/>
                <w:color w:val="000000"/>
                <w:sz w:val="16"/>
                <w:szCs w:val="16"/>
              </w:rPr>
              <w:t>1【预留】</w:t>
            </w:r>
          </w:p>
        </w:tc>
      </w:tr>
      <w:tr w:rsidR="007B7392" w:rsidRPr="00754351" w:rsidTr="007B7392">
        <w:trPr>
          <w:trHeight w:val="645"/>
          <w:jc w:val="center"/>
        </w:trPr>
        <w:tc>
          <w:tcPr>
            <w:tcW w:w="480" w:type="dxa"/>
            <w:tcBorders>
              <w:top w:val="nil"/>
              <w:left w:val="single" w:sz="8" w:space="0" w:color="000000"/>
              <w:bottom w:val="single" w:sz="8" w:space="0" w:color="000000"/>
              <w:right w:val="single" w:sz="8" w:space="0" w:color="000000"/>
            </w:tcBorders>
            <w:shd w:val="clear" w:color="auto" w:fill="auto"/>
            <w:vAlign w:val="center"/>
            <w:hideMark/>
          </w:tcPr>
          <w:p w:rsidR="007B7392" w:rsidRPr="00754351" w:rsidRDefault="007B7392" w:rsidP="00C47F9F">
            <w:pPr>
              <w:widowControl/>
              <w:jc w:val="center"/>
              <w:rPr>
                <w:rFonts w:ascii="Arial" w:hAnsi="Arial" w:cs="Arial"/>
                <w:color w:val="000000"/>
                <w:sz w:val="16"/>
                <w:szCs w:val="16"/>
              </w:rPr>
            </w:pPr>
            <w:r w:rsidRPr="00754351">
              <w:rPr>
                <w:rFonts w:ascii="Arial" w:hAnsi="Arial" w:cs="Arial"/>
                <w:color w:val="000000"/>
                <w:sz w:val="16"/>
                <w:szCs w:val="16"/>
              </w:rPr>
              <w:t>5</w:t>
            </w:r>
          </w:p>
        </w:tc>
        <w:tc>
          <w:tcPr>
            <w:tcW w:w="1060" w:type="dxa"/>
            <w:tcBorders>
              <w:top w:val="nil"/>
              <w:left w:val="nil"/>
              <w:bottom w:val="single" w:sz="8" w:space="0" w:color="000000"/>
              <w:right w:val="single" w:sz="8" w:space="0" w:color="000000"/>
            </w:tcBorders>
            <w:shd w:val="clear" w:color="auto" w:fill="auto"/>
            <w:vAlign w:val="center"/>
            <w:hideMark/>
          </w:tcPr>
          <w:p w:rsidR="007B7392" w:rsidRPr="00754351" w:rsidRDefault="007B7392" w:rsidP="00C47F9F">
            <w:pPr>
              <w:widowControl/>
              <w:rPr>
                <w:rFonts w:ascii="宋体" w:hAnsi="宋体" w:cs="宋体"/>
                <w:color w:val="000000"/>
                <w:sz w:val="16"/>
                <w:szCs w:val="16"/>
              </w:rPr>
            </w:pPr>
            <w:r w:rsidRPr="00754351">
              <w:rPr>
                <w:rFonts w:ascii="宋体" w:hAnsi="宋体" w:cs="宋体" w:hint="eastAsia"/>
                <w:color w:val="000000"/>
                <w:sz w:val="16"/>
                <w:szCs w:val="16"/>
              </w:rPr>
              <w:t>读取</w:t>
            </w:r>
            <w:r>
              <w:rPr>
                <w:rFonts w:ascii="宋体" w:hAnsi="宋体" w:cs="宋体" w:hint="eastAsia"/>
                <w:color w:val="000000"/>
                <w:sz w:val="16"/>
                <w:szCs w:val="16"/>
              </w:rPr>
              <w:t>A类充电器</w:t>
            </w:r>
            <w:r w:rsidRPr="00754351">
              <w:rPr>
                <w:rFonts w:ascii="宋体" w:hAnsi="宋体" w:cs="宋体" w:hint="eastAsia"/>
                <w:color w:val="000000"/>
                <w:sz w:val="16"/>
                <w:szCs w:val="16"/>
              </w:rPr>
              <w:t>厂商唯一代码低8位字节</w:t>
            </w:r>
          </w:p>
        </w:tc>
        <w:tc>
          <w:tcPr>
            <w:tcW w:w="972" w:type="dxa"/>
            <w:tcBorders>
              <w:top w:val="nil"/>
              <w:left w:val="nil"/>
              <w:bottom w:val="single" w:sz="8" w:space="0" w:color="000000"/>
              <w:right w:val="single" w:sz="8" w:space="0" w:color="000000"/>
            </w:tcBorders>
            <w:shd w:val="clear" w:color="auto" w:fill="auto"/>
            <w:vAlign w:val="center"/>
            <w:hideMark/>
          </w:tcPr>
          <w:p w:rsidR="007B7392" w:rsidRPr="00754351" w:rsidRDefault="007B7392" w:rsidP="00C47F9F">
            <w:pPr>
              <w:widowControl/>
              <w:rPr>
                <w:rFonts w:ascii="宋体" w:hAnsi="宋体" w:cs="宋体"/>
                <w:color w:val="000000"/>
                <w:sz w:val="16"/>
                <w:szCs w:val="16"/>
              </w:rPr>
            </w:pPr>
            <w:r w:rsidRPr="00754351">
              <w:rPr>
                <w:rFonts w:ascii="宋体" w:hAnsi="宋体" w:cs="宋体" w:hint="eastAsia"/>
                <w:color w:val="000000"/>
                <w:sz w:val="16"/>
                <w:szCs w:val="16"/>
              </w:rPr>
              <w:t xml:space="preserve">0x0C 0x04 </w:t>
            </w:r>
          </w:p>
        </w:tc>
        <w:tc>
          <w:tcPr>
            <w:tcW w:w="982" w:type="dxa"/>
            <w:tcBorders>
              <w:top w:val="nil"/>
              <w:left w:val="nil"/>
              <w:bottom w:val="single" w:sz="8" w:space="0" w:color="000000"/>
              <w:right w:val="single" w:sz="8" w:space="0" w:color="000000"/>
            </w:tcBorders>
            <w:shd w:val="clear" w:color="auto" w:fill="auto"/>
            <w:vAlign w:val="center"/>
            <w:hideMark/>
          </w:tcPr>
          <w:p w:rsidR="007B7392" w:rsidRPr="00754351" w:rsidRDefault="007B7392" w:rsidP="00C47F9F">
            <w:pPr>
              <w:widowControl/>
              <w:rPr>
                <w:rFonts w:ascii="宋体" w:hAnsi="宋体" w:cs="宋体"/>
                <w:color w:val="000000"/>
                <w:sz w:val="16"/>
                <w:szCs w:val="16"/>
              </w:rPr>
            </w:pPr>
            <w:r w:rsidRPr="00754351">
              <w:rPr>
                <w:rFonts w:ascii="宋体" w:hAnsi="宋体" w:cs="宋体" w:hint="eastAsia"/>
                <w:color w:val="000000"/>
                <w:sz w:val="16"/>
                <w:szCs w:val="16"/>
              </w:rPr>
              <w:t xml:space="preserve">ACK Data0   </w:t>
            </w:r>
          </w:p>
        </w:tc>
        <w:tc>
          <w:tcPr>
            <w:tcW w:w="557" w:type="dxa"/>
            <w:tcBorders>
              <w:top w:val="nil"/>
              <w:left w:val="nil"/>
              <w:bottom w:val="single" w:sz="8" w:space="0" w:color="000000"/>
              <w:right w:val="single" w:sz="8" w:space="0" w:color="000000"/>
            </w:tcBorders>
            <w:shd w:val="clear" w:color="auto" w:fill="auto"/>
            <w:vAlign w:val="center"/>
            <w:hideMark/>
          </w:tcPr>
          <w:p w:rsidR="007B7392" w:rsidRPr="00754351" w:rsidRDefault="007B7392" w:rsidP="00C47F9F">
            <w:pPr>
              <w:widowControl/>
              <w:jc w:val="center"/>
              <w:rPr>
                <w:rFonts w:ascii="宋体" w:hAnsi="宋体" w:cs="宋体"/>
                <w:color w:val="000000"/>
                <w:sz w:val="16"/>
                <w:szCs w:val="16"/>
              </w:rPr>
            </w:pPr>
            <w:r>
              <w:rPr>
                <w:rFonts w:ascii="宋体" w:hAnsi="宋体" w:cs="宋体" w:hint="eastAsia"/>
                <w:color w:val="000000"/>
                <w:sz w:val="16"/>
                <w:szCs w:val="16"/>
              </w:rPr>
              <w:t>XX</w:t>
            </w:r>
          </w:p>
        </w:tc>
        <w:tc>
          <w:tcPr>
            <w:tcW w:w="567" w:type="dxa"/>
            <w:tcBorders>
              <w:top w:val="nil"/>
              <w:left w:val="nil"/>
              <w:bottom w:val="single" w:sz="8" w:space="0" w:color="000000"/>
              <w:right w:val="single" w:sz="8" w:space="0" w:color="000000"/>
            </w:tcBorders>
            <w:shd w:val="clear" w:color="auto" w:fill="auto"/>
            <w:vAlign w:val="center"/>
            <w:hideMark/>
          </w:tcPr>
          <w:p w:rsidR="007B7392" w:rsidRPr="00754351" w:rsidRDefault="007B7392" w:rsidP="00C47F9F">
            <w:pPr>
              <w:widowControl/>
              <w:jc w:val="center"/>
              <w:rPr>
                <w:rFonts w:ascii="宋体" w:hAnsi="宋体" w:cs="宋体"/>
                <w:color w:val="000000"/>
                <w:sz w:val="16"/>
                <w:szCs w:val="16"/>
              </w:rPr>
            </w:pPr>
            <w:r w:rsidRPr="00754351">
              <w:rPr>
                <w:rFonts w:ascii="宋体" w:hAnsi="宋体" w:cs="宋体" w:hint="eastAsia"/>
                <w:color w:val="000000"/>
                <w:sz w:val="16"/>
                <w:szCs w:val="16"/>
              </w:rPr>
              <w:t>-</w:t>
            </w:r>
          </w:p>
        </w:tc>
        <w:tc>
          <w:tcPr>
            <w:tcW w:w="4243" w:type="dxa"/>
            <w:tcBorders>
              <w:top w:val="nil"/>
              <w:left w:val="nil"/>
              <w:bottom w:val="single" w:sz="8" w:space="0" w:color="000000"/>
              <w:right w:val="single" w:sz="8" w:space="0" w:color="000000"/>
            </w:tcBorders>
            <w:shd w:val="clear" w:color="auto" w:fill="auto"/>
            <w:vAlign w:val="center"/>
            <w:hideMark/>
          </w:tcPr>
          <w:p w:rsidR="007B7392" w:rsidRPr="00754351" w:rsidRDefault="007B7392" w:rsidP="00C47F9F">
            <w:pPr>
              <w:widowControl/>
              <w:rPr>
                <w:rFonts w:ascii="宋体" w:hAnsi="宋体" w:cs="宋体"/>
                <w:color w:val="000000"/>
                <w:sz w:val="16"/>
                <w:szCs w:val="16"/>
              </w:rPr>
            </w:pPr>
            <w:r>
              <w:rPr>
                <w:rFonts w:ascii="宋体" w:hAnsi="宋体" w:cs="宋体" w:hint="eastAsia"/>
                <w:color w:val="000000"/>
                <w:sz w:val="16"/>
                <w:szCs w:val="16"/>
              </w:rPr>
              <w:t>A类充电器</w:t>
            </w:r>
            <w:r w:rsidRPr="00754351">
              <w:rPr>
                <w:rFonts w:ascii="宋体" w:hAnsi="宋体" w:cs="宋体" w:hint="eastAsia"/>
                <w:color w:val="000000"/>
                <w:sz w:val="16"/>
                <w:szCs w:val="16"/>
              </w:rPr>
              <w:t>厂商信息唯一代码低8位</w:t>
            </w:r>
          </w:p>
        </w:tc>
      </w:tr>
      <w:tr w:rsidR="007B7392" w:rsidRPr="00754351" w:rsidTr="007B7392">
        <w:trPr>
          <w:trHeight w:val="645"/>
          <w:jc w:val="center"/>
        </w:trPr>
        <w:tc>
          <w:tcPr>
            <w:tcW w:w="480" w:type="dxa"/>
            <w:tcBorders>
              <w:top w:val="nil"/>
              <w:left w:val="single" w:sz="8" w:space="0" w:color="000000"/>
              <w:bottom w:val="single" w:sz="8" w:space="0" w:color="000000"/>
              <w:right w:val="single" w:sz="8" w:space="0" w:color="000000"/>
            </w:tcBorders>
            <w:shd w:val="clear" w:color="auto" w:fill="auto"/>
            <w:vAlign w:val="center"/>
            <w:hideMark/>
          </w:tcPr>
          <w:p w:rsidR="007B7392" w:rsidRPr="00754351" w:rsidRDefault="007B7392" w:rsidP="00C47F9F">
            <w:pPr>
              <w:widowControl/>
              <w:jc w:val="center"/>
              <w:rPr>
                <w:rFonts w:ascii="Arial" w:hAnsi="Arial" w:cs="Arial"/>
                <w:color w:val="000000"/>
                <w:sz w:val="16"/>
                <w:szCs w:val="16"/>
              </w:rPr>
            </w:pPr>
            <w:r w:rsidRPr="00754351">
              <w:rPr>
                <w:rFonts w:ascii="Arial" w:hAnsi="Arial" w:cs="Arial"/>
                <w:color w:val="000000"/>
                <w:sz w:val="16"/>
                <w:szCs w:val="16"/>
              </w:rPr>
              <w:t>6</w:t>
            </w:r>
          </w:p>
        </w:tc>
        <w:tc>
          <w:tcPr>
            <w:tcW w:w="1060" w:type="dxa"/>
            <w:tcBorders>
              <w:top w:val="nil"/>
              <w:left w:val="nil"/>
              <w:bottom w:val="single" w:sz="8" w:space="0" w:color="000000"/>
              <w:right w:val="single" w:sz="8" w:space="0" w:color="000000"/>
            </w:tcBorders>
            <w:shd w:val="clear" w:color="auto" w:fill="auto"/>
            <w:vAlign w:val="center"/>
            <w:hideMark/>
          </w:tcPr>
          <w:p w:rsidR="007B7392" w:rsidRPr="00754351" w:rsidRDefault="007B7392" w:rsidP="00C47F9F">
            <w:pPr>
              <w:widowControl/>
              <w:rPr>
                <w:rFonts w:ascii="宋体" w:hAnsi="宋体" w:cs="宋体"/>
                <w:color w:val="000000"/>
                <w:sz w:val="16"/>
                <w:szCs w:val="16"/>
              </w:rPr>
            </w:pPr>
            <w:r w:rsidRPr="00754351">
              <w:rPr>
                <w:rFonts w:ascii="宋体" w:hAnsi="宋体" w:cs="宋体" w:hint="eastAsia"/>
                <w:color w:val="000000"/>
                <w:sz w:val="16"/>
                <w:szCs w:val="16"/>
              </w:rPr>
              <w:t>读取</w:t>
            </w:r>
            <w:r>
              <w:rPr>
                <w:rFonts w:ascii="宋体" w:hAnsi="宋体" w:cs="宋体" w:hint="eastAsia"/>
                <w:color w:val="000000"/>
                <w:sz w:val="16"/>
                <w:szCs w:val="16"/>
              </w:rPr>
              <w:t>A类充电器</w:t>
            </w:r>
            <w:r w:rsidRPr="00754351">
              <w:rPr>
                <w:rFonts w:ascii="宋体" w:hAnsi="宋体" w:cs="宋体" w:hint="eastAsia"/>
                <w:color w:val="000000"/>
                <w:sz w:val="16"/>
                <w:szCs w:val="16"/>
              </w:rPr>
              <w:t>厂商唯一代码高8位字节</w:t>
            </w:r>
          </w:p>
        </w:tc>
        <w:tc>
          <w:tcPr>
            <w:tcW w:w="972" w:type="dxa"/>
            <w:tcBorders>
              <w:top w:val="nil"/>
              <w:left w:val="nil"/>
              <w:bottom w:val="single" w:sz="8" w:space="0" w:color="000000"/>
              <w:right w:val="single" w:sz="8" w:space="0" w:color="000000"/>
            </w:tcBorders>
            <w:shd w:val="clear" w:color="auto" w:fill="auto"/>
            <w:vAlign w:val="center"/>
            <w:hideMark/>
          </w:tcPr>
          <w:p w:rsidR="007B7392" w:rsidRPr="00754351" w:rsidRDefault="007B7392" w:rsidP="00C47F9F">
            <w:pPr>
              <w:widowControl/>
              <w:rPr>
                <w:rFonts w:ascii="宋体" w:hAnsi="宋体" w:cs="宋体"/>
                <w:color w:val="000000"/>
                <w:sz w:val="16"/>
                <w:szCs w:val="16"/>
              </w:rPr>
            </w:pPr>
            <w:r w:rsidRPr="00754351">
              <w:rPr>
                <w:rFonts w:ascii="宋体" w:hAnsi="宋体" w:cs="宋体" w:hint="eastAsia"/>
                <w:color w:val="000000"/>
                <w:sz w:val="16"/>
                <w:szCs w:val="16"/>
              </w:rPr>
              <w:t xml:space="preserve">0x0C 0x05 </w:t>
            </w:r>
          </w:p>
        </w:tc>
        <w:tc>
          <w:tcPr>
            <w:tcW w:w="982" w:type="dxa"/>
            <w:tcBorders>
              <w:top w:val="nil"/>
              <w:left w:val="nil"/>
              <w:bottom w:val="single" w:sz="8" w:space="0" w:color="000000"/>
              <w:right w:val="single" w:sz="8" w:space="0" w:color="000000"/>
            </w:tcBorders>
            <w:shd w:val="clear" w:color="auto" w:fill="auto"/>
            <w:vAlign w:val="center"/>
            <w:hideMark/>
          </w:tcPr>
          <w:p w:rsidR="007B7392" w:rsidRPr="00754351" w:rsidRDefault="007B7392" w:rsidP="00C47F9F">
            <w:pPr>
              <w:widowControl/>
              <w:rPr>
                <w:rFonts w:ascii="宋体" w:hAnsi="宋体" w:cs="宋体"/>
                <w:color w:val="000000"/>
                <w:sz w:val="16"/>
                <w:szCs w:val="16"/>
              </w:rPr>
            </w:pPr>
            <w:r w:rsidRPr="00754351">
              <w:rPr>
                <w:rFonts w:ascii="宋体" w:hAnsi="宋体" w:cs="宋体" w:hint="eastAsia"/>
                <w:color w:val="000000"/>
                <w:sz w:val="16"/>
                <w:szCs w:val="16"/>
              </w:rPr>
              <w:t xml:space="preserve">ACK Data0   </w:t>
            </w:r>
          </w:p>
        </w:tc>
        <w:tc>
          <w:tcPr>
            <w:tcW w:w="557" w:type="dxa"/>
            <w:tcBorders>
              <w:top w:val="nil"/>
              <w:left w:val="nil"/>
              <w:bottom w:val="single" w:sz="8" w:space="0" w:color="000000"/>
              <w:right w:val="single" w:sz="8" w:space="0" w:color="000000"/>
            </w:tcBorders>
            <w:shd w:val="clear" w:color="auto" w:fill="auto"/>
            <w:vAlign w:val="center"/>
            <w:hideMark/>
          </w:tcPr>
          <w:p w:rsidR="007B7392" w:rsidRPr="00754351" w:rsidRDefault="007B7392" w:rsidP="00C47F9F">
            <w:pPr>
              <w:widowControl/>
              <w:jc w:val="center"/>
              <w:rPr>
                <w:rFonts w:ascii="宋体" w:hAnsi="宋体" w:cs="宋体"/>
                <w:color w:val="000000"/>
                <w:sz w:val="16"/>
                <w:szCs w:val="16"/>
              </w:rPr>
            </w:pPr>
            <w:r>
              <w:rPr>
                <w:rFonts w:ascii="宋体" w:hAnsi="宋体" w:cs="宋体" w:hint="eastAsia"/>
                <w:color w:val="000000"/>
                <w:sz w:val="16"/>
                <w:szCs w:val="16"/>
              </w:rPr>
              <w:t>XX</w:t>
            </w:r>
          </w:p>
        </w:tc>
        <w:tc>
          <w:tcPr>
            <w:tcW w:w="567" w:type="dxa"/>
            <w:tcBorders>
              <w:top w:val="nil"/>
              <w:left w:val="nil"/>
              <w:bottom w:val="single" w:sz="8" w:space="0" w:color="000000"/>
              <w:right w:val="single" w:sz="8" w:space="0" w:color="000000"/>
            </w:tcBorders>
            <w:shd w:val="clear" w:color="auto" w:fill="auto"/>
            <w:vAlign w:val="center"/>
            <w:hideMark/>
          </w:tcPr>
          <w:p w:rsidR="007B7392" w:rsidRPr="00754351" w:rsidRDefault="007B7392" w:rsidP="00C47F9F">
            <w:pPr>
              <w:widowControl/>
              <w:jc w:val="center"/>
              <w:rPr>
                <w:rFonts w:ascii="宋体" w:hAnsi="宋体" w:cs="宋体"/>
                <w:color w:val="000000"/>
                <w:sz w:val="16"/>
                <w:szCs w:val="16"/>
              </w:rPr>
            </w:pPr>
            <w:r w:rsidRPr="00754351">
              <w:rPr>
                <w:rFonts w:ascii="宋体" w:hAnsi="宋体" w:cs="宋体" w:hint="eastAsia"/>
                <w:color w:val="000000"/>
                <w:sz w:val="16"/>
                <w:szCs w:val="16"/>
              </w:rPr>
              <w:t>-</w:t>
            </w:r>
          </w:p>
        </w:tc>
        <w:tc>
          <w:tcPr>
            <w:tcW w:w="4243" w:type="dxa"/>
            <w:tcBorders>
              <w:top w:val="nil"/>
              <w:left w:val="nil"/>
              <w:bottom w:val="single" w:sz="8" w:space="0" w:color="000000"/>
              <w:right w:val="single" w:sz="8" w:space="0" w:color="000000"/>
            </w:tcBorders>
            <w:shd w:val="clear" w:color="auto" w:fill="auto"/>
            <w:vAlign w:val="center"/>
            <w:hideMark/>
          </w:tcPr>
          <w:p w:rsidR="007B7392" w:rsidRPr="00754351" w:rsidRDefault="007B7392" w:rsidP="00C47F9F">
            <w:pPr>
              <w:widowControl/>
              <w:rPr>
                <w:rFonts w:ascii="宋体" w:hAnsi="宋体" w:cs="宋体"/>
                <w:color w:val="000000"/>
                <w:sz w:val="16"/>
                <w:szCs w:val="16"/>
              </w:rPr>
            </w:pPr>
            <w:r>
              <w:rPr>
                <w:rFonts w:ascii="宋体" w:hAnsi="宋体" w:cs="宋体" w:hint="eastAsia"/>
                <w:color w:val="000000"/>
                <w:sz w:val="16"/>
                <w:szCs w:val="16"/>
              </w:rPr>
              <w:t>A类充电器</w:t>
            </w:r>
            <w:r w:rsidRPr="00754351">
              <w:rPr>
                <w:rFonts w:ascii="宋体" w:hAnsi="宋体" w:cs="宋体" w:hint="eastAsia"/>
                <w:color w:val="000000"/>
                <w:sz w:val="16"/>
                <w:szCs w:val="16"/>
              </w:rPr>
              <w:t>厂商信息唯一代码高8位</w:t>
            </w:r>
          </w:p>
        </w:tc>
      </w:tr>
    </w:tbl>
    <w:p w:rsidR="007B7392" w:rsidRPr="007B7392" w:rsidRDefault="007B7392" w:rsidP="007B7392">
      <w:pPr>
        <w:pStyle w:val="afd"/>
        <w:spacing w:before="156" w:after="156"/>
      </w:pPr>
      <w:bookmarkStart w:id="1146" w:name="_Toc443427790"/>
      <w:r w:rsidRPr="007B7392">
        <w:rPr>
          <w:rFonts w:hint="eastAsia"/>
        </w:rPr>
        <w:t>读取状态信息</w:t>
      </w:r>
      <w:r w:rsidRPr="007B7392">
        <w:t>命令</w:t>
      </w:r>
      <w:bookmarkEnd w:id="1146"/>
    </w:p>
    <w:p w:rsidR="007B7392" w:rsidRDefault="007B7392" w:rsidP="007B7392">
      <w:pPr>
        <w:pStyle w:val="af9"/>
        <w:spacing w:before="156" w:after="156"/>
      </w:pPr>
      <w:r w:rsidRPr="007B7392">
        <w:rPr>
          <w:rFonts w:hint="eastAsia"/>
        </w:rPr>
        <w:t>读取状态信息</w:t>
      </w:r>
      <w:r w:rsidRPr="007B7392">
        <w:t>命令</w:t>
      </w:r>
    </w:p>
    <w:tbl>
      <w:tblPr>
        <w:tblW w:w="8851" w:type="dxa"/>
        <w:jc w:val="center"/>
        <w:tblLook w:val="04A0"/>
      </w:tblPr>
      <w:tblGrid>
        <w:gridCol w:w="477"/>
        <w:gridCol w:w="1037"/>
        <w:gridCol w:w="979"/>
        <w:gridCol w:w="980"/>
        <w:gridCol w:w="561"/>
        <w:gridCol w:w="616"/>
        <w:gridCol w:w="4201"/>
      </w:tblGrid>
      <w:tr w:rsidR="007B7392" w:rsidRPr="003B19A7" w:rsidTr="007B7392">
        <w:trPr>
          <w:trHeight w:val="1020"/>
          <w:jc w:val="center"/>
        </w:trPr>
        <w:tc>
          <w:tcPr>
            <w:tcW w:w="477" w:type="dxa"/>
            <w:tcBorders>
              <w:top w:val="single" w:sz="8" w:space="0" w:color="000000"/>
              <w:left w:val="nil"/>
              <w:bottom w:val="nil"/>
              <w:right w:val="single" w:sz="8" w:space="0" w:color="000000"/>
            </w:tcBorders>
            <w:shd w:val="clear" w:color="000000" w:fill="595959"/>
            <w:vAlign w:val="center"/>
            <w:hideMark/>
          </w:tcPr>
          <w:p w:rsidR="007B7392" w:rsidRPr="003B19A7" w:rsidRDefault="007B7392" w:rsidP="00C47F9F">
            <w:pPr>
              <w:widowControl/>
              <w:jc w:val="center"/>
              <w:rPr>
                <w:rFonts w:ascii="Arial Unicode MS" w:eastAsia="Arial Unicode MS" w:hAnsi="Arial Unicode MS" w:cs="Arial Unicode MS"/>
                <w:b/>
                <w:bCs/>
                <w:color w:val="FFFFFF"/>
                <w:sz w:val="16"/>
                <w:szCs w:val="16"/>
              </w:rPr>
            </w:pPr>
            <w:r w:rsidRPr="003B19A7">
              <w:rPr>
                <w:rFonts w:ascii="Arial Unicode MS" w:eastAsia="Arial Unicode MS" w:hAnsi="Arial Unicode MS" w:cs="Arial Unicode MS" w:hint="eastAsia"/>
                <w:b/>
                <w:bCs/>
                <w:color w:val="FFFFFF"/>
                <w:sz w:val="16"/>
                <w:szCs w:val="16"/>
              </w:rPr>
              <w:t>序号</w:t>
            </w:r>
          </w:p>
        </w:tc>
        <w:tc>
          <w:tcPr>
            <w:tcW w:w="1037" w:type="dxa"/>
            <w:tcBorders>
              <w:top w:val="single" w:sz="8" w:space="0" w:color="000000"/>
              <w:left w:val="nil"/>
              <w:bottom w:val="nil"/>
              <w:right w:val="single" w:sz="8" w:space="0" w:color="000000"/>
            </w:tcBorders>
            <w:shd w:val="clear" w:color="000000" w:fill="595959"/>
            <w:vAlign w:val="center"/>
            <w:hideMark/>
          </w:tcPr>
          <w:p w:rsidR="007B7392" w:rsidRPr="003B19A7" w:rsidRDefault="007B7392" w:rsidP="00C47F9F">
            <w:pPr>
              <w:widowControl/>
              <w:rPr>
                <w:rFonts w:ascii="Arial Unicode MS" w:eastAsia="Arial Unicode MS" w:hAnsi="Arial Unicode MS" w:cs="Arial Unicode MS"/>
                <w:b/>
                <w:bCs/>
                <w:color w:val="FFFFFF"/>
                <w:sz w:val="16"/>
                <w:szCs w:val="16"/>
              </w:rPr>
            </w:pPr>
            <w:r>
              <w:rPr>
                <w:rFonts w:ascii="Arial Unicode MS" w:eastAsia="Arial Unicode MS" w:hAnsi="Arial Unicode MS" w:cs="Arial Unicode MS" w:hint="eastAsia"/>
                <w:b/>
                <w:bCs/>
                <w:color w:val="FFFFFF"/>
                <w:sz w:val="16"/>
                <w:szCs w:val="16"/>
              </w:rPr>
              <w:t>终端</w:t>
            </w:r>
            <w:r w:rsidRPr="003B19A7">
              <w:rPr>
                <w:rFonts w:ascii="Arial Unicode MS" w:eastAsia="Arial Unicode MS" w:hAnsi="Arial Unicode MS" w:cs="Arial Unicode MS" w:hint="eastAsia"/>
                <w:b/>
                <w:bCs/>
                <w:color w:val="FFFFFF"/>
                <w:sz w:val="16"/>
                <w:szCs w:val="16"/>
              </w:rPr>
              <w:t>命令说明</w:t>
            </w:r>
          </w:p>
        </w:tc>
        <w:tc>
          <w:tcPr>
            <w:tcW w:w="979" w:type="dxa"/>
            <w:tcBorders>
              <w:top w:val="single" w:sz="8" w:space="0" w:color="000000"/>
              <w:left w:val="nil"/>
              <w:bottom w:val="nil"/>
              <w:right w:val="single" w:sz="8" w:space="0" w:color="000000"/>
            </w:tcBorders>
            <w:shd w:val="clear" w:color="000000" w:fill="595959"/>
            <w:vAlign w:val="center"/>
            <w:hideMark/>
          </w:tcPr>
          <w:p w:rsidR="007B7392" w:rsidRPr="003B19A7" w:rsidRDefault="007B7392" w:rsidP="00C47F9F">
            <w:pPr>
              <w:widowControl/>
              <w:jc w:val="center"/>
              <w:rPr>
                <w:rFonts w:ascii="Arial Unicode MS" w:eastAsia="Arial Unicode MS" w:hAnsi="Arial Unicode MS" w:cs="Arial Unicode MS"/>
                <w:b/>
                <w:bCs/>
                <w:color w:val="FFFFFF"/>
                <w:sz w:val="16"/>
                <w:szCs w:val="16"/>
              </w:rPr>
            </w:pPr>
            <w:r>
              <w:rPr>
                <w:rFonts w:ascii="Arial Unicode MS" w:eastAsia="Arial Unicode MS" w:hAnsi="Arial Unicode MS" w:cs="Arial Unicode MS" w:hint="eastAsia"/>
                <w:b/>
                <w:bCs/>
                <w:color w:val="FFFFFF"/>
                <w:sz w:val="16"/>
                <w:szCs w:val="16"/>
              </w:rPr>
              <w:t>终端</w:t>
            </w:r>
            <w:r w:rsidRPr="003B19A7">
              <w:rPr>
                <w:rFonts w:ascii="Arial Unicode MS" w:eastAsia="Arial Unicode MS" w:hAnsi="Arial Unicode MS" w:cs="Arial Unicode MS" w:hint="eastAsia"/>
                <w:b/>
                <w:bCs/>
                <w:color w:val="FFFFFF"/>
                <w:sz w:val="16"/>
                <w:szCs w:val="16"/>
              </w:rPr>
              <w:t>命令</w:t>
            </w:r>
          </w:p>
        </w:tc>
        <w:tc>
          <w:tcPr>
            <w:tcW w:w="980" w:type="dxa"/>
            <w:tcBorders>
              <w:top w:val="single" w:sz="8" w:space="0" w:color="000000"/>
              <w:left w:val="nil"/>
              <w:bottom w:val="nil"/>
              <w:right w:val="single" w:sz="8" w:space="0" w:color="000000"/>
            </w:tcBorders>
            <w:shd w:val="clear" w:color="000000" w:fill="595959"/>
            <w:vAlign w:val="center"/>
            <w:hideMark/>
          </w:tcPr>
          <w:p w:rsidR="007B7392" w:rsidRPr="003B19A7" w:rsidRDefault="007B7392" w:rsidP="00C47F9F">
            <w:pPr>
              <w:widowControl/>
              <w:jc w:val="center"/>
              <w:rPr>
                <w:rFonts w:ascii="Arial Unicode MS" w:eastAsia="Arial Unicode MS" w:hAnsi="Arial Unicode MS" w:cs="Arial Unicode MS"/>
                <w:b/>
                <w:bCs/>
                <w:color w:val="FFFFFF"/>
                <w:sz w:val="16"/>
                <w:szCs w:val="16"/>
              </w:rPr>
            </w:pPr>
            <w:r>
              <w:rPr>
                <w:rFonts w:ascii="Arial Unicode MS" w:eastAsia="Arial Unicode MS" w:hAnsi="Arial Unicode MS" w:cs="Arial Unicode MS" w:hint="eastAsia"/>
                <w:b/>
                <w:bCs/>
                <w:color w:val="FFFFFF"/>
                <w:sz w:val="16"/>
                <w:szCs w:val="16"/>
              </w:rPr>
              <w:t>充电器</w:t>
            </w:r>
            <w:r w:rsidRPr="003B19A7">
              <w:rPr>
                <w:rFonts w:ascii="Arial Unicode MS" w:eastAsia="Arial Unicode MS" w:hAnsi="Arial Unicode MS" w:cs="Arial Unicode MS" w:hint="eastAsia"/>
                <w:b/>
                <w:bCs/>
                <w:color w:val="FFFFFF"/>
                <w:sz w:val="16"/>
                <w:szCs w:val="16"/>
              </w:rPr>
              <w:t>应答</w:t>
            </w:r>
          </w:p>
        </w:tc>
        <w:tc>
          <w:tcPr>
            <w:tcW w:w="561" w:type="dxa"/>
            <w:tcBorders>
              <w:top w:val="single" w:sz="8" w:space="0" w:color="000000"/>
              <w:left w:val="nil"/>
              <w:bottom w:val="nil"/>
              <w:right w:val="single" w:sz="8" w:space="0" w:color="000000"/>
            </w:tcBorders>
            <w:shd w:val="clear" w:color="000000" w:fill="595959"/>
            <w:vAlign w:val="center"/>
            <w:hideMark/>
          </w:tcPr>
          <w:p w:rsidR="007B7392" w:rsidRPr="003B19A7" w:rsidRDefault="007B7392" w:rsidP="00C47F9F">
            <w:pPr>
              <w:widowControl/>
              <w:jc w:val="center"/>
              <w:rPr>
                <w:rFonts w:ascii="Arial Unicode MS" w:eastAsia="Arial Unicode MS" w:hAnsi="Arial Unicode MS" w:cs="Arial Unicode MS"/>
                <w:b/>
                <w:bCs/>
                <w:color w:val="FFFFFF"/>
                <w:sz w:val="16"/>
                <w:szCs w:val="16"/>
              </w:rPr>
            </w:pPr>
            <w:r w:rsidRPr="003B19A7">
              <w:rPr>
                <w:rFonts w:ascii="Arial Unicode MS" w:eastAsia="Arial Unicode MS" w:hAnsi="Arial Unicode MS" w:cs="Arial Unicode MS" w:hint="eastAsia"/>
                <w:b/>
                <w:bCs/>
                <w:color w:val="FFFFFF"/>
                <w:sz w:val="16"/>
                <w:szCs w:val="16"/>
              </w:rPr>
              <w:t>复位及缺省值</w:t>
            </w:r>
          </w:p>
        </w:tc>
        <w:tc>
          <w:tcPr>
            <w:tcW w:w="616" w:type="dxa"/>
            <w:tcBorders>
              <w:top w:val="single" w:sz="8" w:space="0" w:color="000000"/>
              <w:left w:val="nil"/>
              <w:bottom w:val="nil"/>
              <w:right w:val="single" w:sz="8" w:space="0" w:color="000000"/>
            </w:tcBorders>
            <w:shd w:val="clear" w:color="000000" w:fill="595959"/>
            <w:vAlign w:val="center"/>
            <w:hideMark/>
          </w:tcPr>
          <w:p w:rsidR="007B7392" w:rsidRPr="003B19A7" w:rsidRDefault="007B7392" w:rsidP="00C47F9F">
            <w:pPr>
              <w:widowControl/>
              <w:jc w:val="center"/>
              <w:rPr>
                <w:rFonts w:ascii="Arial Unicode MS" w:eastAsia="Arial Unicode MS" w:hAnsi="Arial Unicode MS" w:cs="Arial Unicode MS"/>
                <w:b/>
                <w:bCs/>
                <w:color w:val="FFFFFF"/>
                <w:sz w:val="16"/>
                <w:szCs w:val="16"/>
              </w:rPr>
            </w:pPr>
            <w:r w:rsidRPr="003B19A7">
              <w:rPr>
                <w:rFonts w:ascii="Arial Unicode MS" w:eastAsia="Arial Unicode MS" w:hAnsi="Arial Unicode MS" w:cs="Arial Unicode MS" w:hint="eastAsia"/>
                <w:b/>
                <w:bCs/>
                <w:color w:val="FFFFFF"/>
                <w:sz w:val="16"/>
                <w:szCs w:val="16"/>
              </w:rPr>
              <w:t>刻度</w:t>
            </w:r>
          </w:p>
        </w:tc>
        <w:tc>
          <w:tcPr>
            <w:tcW w:w="4201" w:type="dxa"/>
            <w:tcBorders>
              <w:top w:val="single" w:sz="8" w:space="0" w:color="000000"/>
              <w:left w:val="nil"/>
              <w:bottom w:val="nil"/>
              <w:right w:val="single" w:sz="8" w:space="0" w:color="000000"/>
            </w:tcBorders>
            <w:shd w:val="clear" w:color="000000" w:fill="595959"/>
            <w:vAlign w:val="center"/>
            <w:hideMark/>
          </w:tcPr>
          <w:p w:rsidR="007B7392" w:rsidRPr="003B19A7" w:rsidRDefault="007B7392" w:rsidP="00C47F9F">
            <w:pPr>
              <w:widowControl/>
              <w:jc w:val="center"/>
              <w:rPr>
                <w:rFonts w:ascii="Arial Unicode MS" w:eastAsia="Arial Unicode MS" w:hAnsi="Arial Unicode MS" w:cs="Arial Unicode MS"/>
                <w:b/>
                <w:bCs/>
                <w:color w:val="FFFFFF"/>
                <w:sz w:val="16"/>
                <w:szCs w:val="16"/>
              </w:rPr>
            </w:pPr>
            <w:r w:rsidRPr="003B19A7">
              <w:rPr>
                <w:rFonts w:ascii="Arial Unicode MS" w:eastAsia="Arial Unicode MS" w:hAnsi="Arial Unicode MS" w:cs="Arial Unicode MS" w:hint="eastAsia"/>
                <w:b/>
                <w:bCs/>
                <w:color w:val="FFFFFF"/>
                <w:sz w:val="16"/>
                <w:szCs w:val="16"/>
              </w:rPr>
              <w:t>描述</w:t>
            </w:r>
          </w:p>
        </w:tc>
      </w:tr>
      <w:tr w:rsidR="007B7392" w:rsidRPr="003B19A7" w:rsidTr="007B7392">
        <w:trPr>
          <w:trHeight w:val="870"/>
          <w:jc w:val="center"/>
        </w:trPr>
        <w:tc>
          <w:tcPr>
            <w:tcW w:w="477" w:type="dxa"/>
            <w:tcBorders>
              <w:top w:val="nil"/>
              <w:left w:val="single" w:sz="8" w:space="0" w:color="000000"/>
              <w:bottom w:val="single" w:sz="8" w:space="0" w:color="000000"/>
              <w:right w:val="single" w:sz="8" w:space="0" w:color="000000"/>
            </w:tcBorders>
            <w:shd w:val="clear" w:color="auto" w:fill="auto"/>
            <w:vAlign w:val="center"/>
            <w:hideMark/>
          </w:tcPr>
          <w:p w:rsidR="007B7392" w:rsidRPr="003B19A7" w:rsidRDefault="007B7392" w:rsidP="00C47F9F">
            <w:pPr>
              <w:widowControl/>
              <w:jc w:val="center"/>
              <w:rPr>
                <w:rFonts w:ascii="Arial" w:hAnsi="Arial" w:cs="Arial"/>
                <w:color w:val="000000"/>
                <w:sz w:val="16"/>
                <w:szCs w:val="16"/>
              </w:rPr>
            </w:pPr>
            <w:r>
              <w:rPr>
                <w:rFonts w:ascii="Arial" w:hAnsi="Arial" w:cs="Arial"/>
                <w:color w:val="000000"/>
                <w:sz w:val="16"/>
                <w:szCs w:val="16"/>
              </w:rPr>
              <w:t>1</w:t>
            </w:r>
          </w:p>
        </w:tc>
        <w:tc>
          <w:tcPr>
            <w:tcW w:w="1037" w:type="dxa"/>
            <w:tcBorders>
              <w:top w:val="nil"/>
              <w:left w:val="nil"/>
              <w:bottom w:val="single" w:sz="8" w:space="0" w:color="000000"/>
              <w:right w:val="single" w:sz="8" w:space="0" w:color="000000"/>
            </w:tcBorders>
            <w:shd w:val="clear" w:color="auto" w:fill="auto"/>
            <w:vAlign w:val="center"/>
            <w:hideMark/>
          </w:tcPr>
          <w:p w:rsidR="007B7392" w:rsidRPr="003B19A7" w:rsidRDefault="007B7392" w:rsidP="00C47F9F">
            <w:pPr>
              <w:widowControl/>
              <w:rPr>
                <w:rFonts w:ascii="宋体" w:hAnsi="宋体" w:cs="宋体"/>
                <w:color w:val="000000"/>
                <w:sz w:val="16"/>
                <w:szCs w:val="16"/>
              </w:rPr>
            </w:pPr>
            <w:r w:rsidRPr="003B19A7">
              <w:rPr>
                <w:rFonts w:ascii="宋体" w:hAnsi="宋体" w:cs="宋体" w:hint="eastAsia"/>
                <w:color w:val="000000"/>
                <w:sz w:val="16"/>
                <w:szCs w:val="16"/>
              </w:rPr>
              <w:t>读取</w:t>
            </w:r>
            <w:r>
              <w:rPr>
                <w:rFonts w:ascii="宋体" w:hAnsi="宋体" w:cs="宋体" w:hint="eastAsia"/>
                <w:color w:val="000000"/>
                <w:sz w:val="16"/>
                <w:szCs w:val="16"/>
              </w:rPr>
              <w:t>A类充电器</w:t>
            </w:r>
            <w:r w:rsidRPr="003B19A7">
              <w:rPr>
                <w:rFonts w:ascii="宋体" w:hAnsi="宋体" w:cs="宋体" w:hint="eastAsia"/>
                <w:color w:val="000000"/>
                <w:sz w:val="16"/>
                <w:szCs w:val="16"/>
              </w:rPr>
              <w:t>类型</w:t>
            </w:r>
          </w:p>
        </w:tc>
        <w:tc>
          <w:tcPr>
            <w:tcW w:w="979" w:type="dxa"/>
            <w:tcBorders>
              <w:top w:val="nil"/>
              <w:left w:val="nil"/>
              <w:bottom w:val="single" w:sz="8" w:space="0" w:color="000000"/>
              <w:right w:val="single" w:sz="8" w:space="0" w:color="000000"/>
            </w:tcBorders>
            <w:shd w:val="clear" w:color="auto" w:fill="auto"/>
            <w:vAlign w:val="center"/>
            <w:hideMark/>
          </w:tcPr>
          <w:p w:rsidR="007B7392" w:rsidRPr="003B19A7" w:rsidRDefault="007B7392" w:rsidP="00C47F9F">
            <w:pPr>
              <w:widowControl/>
              <w:rPr>
                <w:rFonts w:ascii="宋体" w:hAnsi="宋体" w:cs="宋体"/>
                <w:color w:val="000000"/>
                <w:sz w:val="16"/>
                <w:szCs w:val="16"/>
              </w:rPr>
            </w:pPr>
            <w:r w:rsidRPr="003B19A7">
              <w:rPr>
                <w:rFonts w:ascii="宋体" w:hAnsi="宋体" w:cs="宋体" w:hint="eastAsia"/>
                <w:color w:val="000000"/>
                <w:sz w:val="16"/>
                <w:szCs w:val="16"/>
              </w:rPr>
              <w:t xml:space="preserve">0x0C 0x20 </w:t>
            </w:r>
          </w:p>
        </w:tc>
        <w:tc>
          <w:tcPr>
            <w:tcW w:w="980" w:type="dxa"/>
            <w:tcBorders>
              <w:top w:val="nil"/>
              <w:left w:val="nil"/>
              <w:bottom w:val="single" w:sz="8" w:space="0" w:color="000000"/>
              <w:right w:val="single" w:sz="8" w:space="0" w:color="000000"/>
            </w:tcBorders>
            <w:shd w:val="clear" w:color="auto" w:fill="auto"/>
            <w:vAlign w:val="center"/>
            <w:hideMark/>
          </w:tcPr>
          <w:p w:rsidR="007B7392" w:rsidRPr="003B19A7" w:rsidRDefault="007B7392" w:rsidP="00C47F9F">
            <w:pPr>
              <w:widowControl/>
              <w:rPr>
                <w:rFonts w:ascii="宋体" w:hAnsi="宋体" w:cs="宋体"/>
                <w:color w:val="000000"/>
                <w:sz w:val="16"/>
                <w:szCs w:val="16"/>
              </w:rPr>
            </w:pPr>
            <w:r w:rsidRPr="003B19A7">
              <w:rPr>
                <w:rFonts w:ascii="宋体" w:hAnsi="宋体" w:cs="宋体" w:hint="eastAsia"/>
                <w:color w:val="000000"/>
                <w:sz w:val="16"/>
                <w:szCs w:val="16"/>
              </w:rPr>
              <w:t xml:space="preserve">ACK Data0   </w:t>
            </w:r>
          </w:p>
        </w:tc>
        <w:tc>
          <w:tcPr>
            <w:tcW w:w="561" w:type="dxa"/>
            <w:tcBorders>
              <w:top w:val="nil"/>
              <w:left w:val="nil"/>
              <w:bottom w:val="single" w:sz="8" w:space="0" w:color="000000"/>
              <w:right w:val="single" w:sz="8" w:space="0" w:color="000000"/>
            </w:tcBorders>
            <w:shd w:val="clear" w:color="auto" w:fill="auto"/>
            <w:vAlign w:val="center"/>
            <w:hideMark/>
          </w:tcPr>
          <w:p w:rsidR="007B7392" w:rsidRPr="003B19A7" w:rsidRDefault="007B7392" w:rsidP="00C47F9F">
            <w:pPr>
              <w:widowControl/>
              <w:jc w:val="center"/>
              <w:rPr>
                <w:rFonts w:ascii="宋体" w:hAnsi="宋体" w:cs="宋体"/>
                <w:color w:val="000000"/>
                <w:sz w:val="16"/>
                <w:szCs w:val="16"/>
              </w:rPr>
            </w:pPr>
            <w:r w:rsidRPr="003B19A7">
              <w:rPr>
                <w:rFonts w:ascii="宋体" w:hAnsi="宋体" w:cs="宋体" w:hint="eastAsia"/>
                <w:color w:val="000000"/>
                <w:sz w:val="16"/>
                <w:szCs w:val="16"/>
              </w:rPr>
              <w:t>XX</w:t>
            </w:r>
          </w:p>
        </w:tc>
        <w:tc>
          <w:tcPr>
            <w:tcW w:w="616" w:type="dxa"/>
            <w:tcBorders>
              <w:top w:val="nil"/>
              <w:left w:val="nil"/>
              <w:bottom w:val="single" w:sz="8" w:space="0" w:color="000000"/>
              <w:right w:val="single" w:sz="8" w:space="0" w:color="000000"/>
            </w:tcBorders>
            <w:shd w:val="clear" w:color="auto" w:fill="auto"/>
            <w:vAlign w:val="center"/>
            <w:hideMark/>
          </w:tcPr>
          <w:p w:rsidR="007B7392" w:rsidRPr="003B19A7" w:rsidRDefault="007B7392" w:rsidP="00C47F9F">
            <w:pPr>
              <w:widowControl/>
              <w:jc w:val="center"/>
              <w:rPr>
                <w:rFonts w:ascii="宋体" w:hAnsi="宋体" w:cs="宋体"/>
                <w:color w:val="000000"/>
                <w:sz w:val="16"/>
                <w:szCs w:val="16"/>
              </w:rPr>
            </w:pPr>
            <w:r w:rsidRPr="003B19A7">
              <w:rPr>
                <w:rFonts w:ascii="宋体" w:hAnsi="宋体" w:cs="宋体" w:hint="eastAsia"/>
                <w:color w:val="000000"/>
                <w:sz w:val="16"/>
                <w:szCs w:val="16"/>
              </w:rPr>
              <w:t>-</w:t>
            </w:r>
          </w:p>
        </w:tc>
        <w:tc>
          <w:tcPr>
            <w:tcW w:w="4201" w:type="dxa"/>
            <w:tcBorders>
              <w:top w:val="nil"/>
              <w:left w:val="nil"/>
              <w:bottom w:val="single" w:sz="8" w:space="0" w:color="000000"/>
              <w:right w:val="single" w:sz="8" w:space="0" w:color="000000"/>
            </w:tcBorders>
            <w:shd w:val="clear" w:color="auto" w:fill="auto"/>
            <w:vAlign w:val="center"/>
            <w:hideMark/>
          </w:tcPr>
          <w:p w:rsidR="007B7392" w:rsidRDefault="007B7392" w:rsidP="00C47F9F">
            <w:pPr>
              <w:widowControl/>
              <w:rPr>
                <w:rFonts w:ascii="宋体" w:hAnsi="宋体" w:cs="宋体"/>
                <w:color w:val="000000"/>
                <w:sz w:val="16"/>
                <w:szCs w:val="16"/>
              </w:rPr>
            </w:pPr>
            <w:r>
              <w:rPr>
                <w:rFonts w:ascii="宋体" w:hAnsi="宋体" w:cs="宋体" w:hint="eastAsia"/>
                <w:color w:val="000000"/>
                <w:sz w:val="16"/>
                <w:szCs w:val="16"/>
              </w:rPr>
              <w:t>A类充电器</w:t>
            </w:r>
            <w:r w:rsidRPr="003B19A7">
              <w:rPr>
                <w:rFonts w:ascii="宋体" w:hAnsi="宋体" w:cs="宋体" w:hint="eastAsia"/>
                <w:color w:val="000000"/>
                <w:sz w:val="16"/>
                <w:szCs w:val="16"/>
              </w:rPr>
              <w:t>类型</w:t>
            </w:r>
            <w:r w:rsidRPr="003B19A7">
              <w:rPr>
                <w:rFonts w:ascii="宋体" w:hAnsi="宋体" w:cs="宋体" w:hint="eastAsia"/>
                <w:color w:val="000000"/>
                <w:sz w:val="16"/>
                <w:szCs w:val="16"/>
              </w:rPr>
              <w:br/>
              <w:t>Data0[7:</w:t>
            </w:r>
            <w:r>
              <w:rPr>
                <w:rFonts w:ascii="宋体" w:hAnsi="宋体" w:cs="宋体"/>
                <w:color w:val="000000"/>
                <w:sz w:val="16"/>
                <w:szCs w:val="16"/>
              </w:rPr>
              <w:t>2</w:t>
            </w:r>
            <w:r w:rsidRPr="003B19A7">
              <w:rPr>
                <w:rFonts w:ascii="宋体" w:hAnsi="宋体" w:cs="宋体" w:hint="eastAsia"/>
                <w:color w:val="000000"/>
                <w:sz w:val="16"/>
                <w:szCs w:val="16"/>
              </w:rPr>
              <w:t>] 【预留】</w:t>
            </w:r>
          </w:p>
          <w:p w:rsidR="007B7392" w:rsidRDefault="007B7392" w:rsidP="00C47F9F">
            <w:pPr>
              <w:widowControl/>
              <w:rPr>
                <w:rFonts w:ascii="宋体" w:hAnsi="宋体" w:cs="宋体"/>
                <w:color w:val="000000"/>
                <w:sz w:val="16"/>
                <w:szCs w:val="16"/>
              </w:rPr>
            </w:pPr>
            <w:r w:rsidRPr="003B19A7">
              <w:rPr>
                <w:rFonts w:ascii="宋体" w:hAnsi="宋体" w:cs="宋体" w:hint="eastAsia"/>
                <w:color w:val="000000"/>
                <w:sz w:val="16"/>
                <w:szCs w:val="16"/>
              </w:rPr>
              <w:t>Data0[</w:t>
            </w:r>
            <w:r>
              <w:rPr>
                <w:rFonts w:ascii="宋体" w:hAnsi="宋体" w:cs="宋体"/>
                <w:color w:val="000000"/>
                <w:sz w:val="16"/>
                <w:szCs w:val="16"/>
              </w:rPr>
              <w:t>1</w:t>
            </w:r>
            <w:r w:rsidRPr="003B19A7">
              <w:rPr>
                <w:rFonts w:ascii="宋体" w:hAnsi="宋体" w:cs="宋体" w:hint="eastAsia"/>
                <w:color w:val="000000"/>
                <w:sz w:val="16"/>
                <w:szCs w:val="16"/>
              </w:rPr>
              <w:t>]</w:t>
            </w:r>
            <w:r>
              <w:rPr>
                <w:rFonts w:ascii="宋体" w:hAnsi="宋体" w:cs="宋体"/>
                <w:color w:val="000000"/>
                <w:sz w:val="16"/>
                <w:szCs w:val="16"/>
              </w:rPr>
              <w:t>1：恒功率类型；</w:t>
            </w:r>
            <w:r>
              <w:rPr>
                <w:rFonts w:ascii="宋体" w:hAnsi="宋体" w:cs="宋体" w:hint="eastAsia"/>
                <w:color w:val="000000"/>
                <w:sz w:val="16"/>
                <w:szCs w:val="16"/>
              </w:rPr>
              <w:t xml:space="preserve"> 0：</w:t>
            </w:r>
            <w:r w:rsidRPr="00B01B5E">
              <w:rPr>
                <w:rFonts w:ascii="宋体" w:hAnsi="宋体" w:cs="宋体" w:hint="eastAsia"/>
                <w:color w:val="000000"/>
                <w:sz w:val="16"/>
                <w:szCs w:val="16"/>
              </w:rPr>
              <w:t>标准CC/CV类型;</w:t>
            </w:r>
          </w:p>
          <w:p w:rsidR="007B7392" w:rsidRPr="003B19A7" w:rsidRDefault="007B7392" w:rsidP="00C47F9F">
            <w:pPr>
              <w:widowControl/>
              <w:rPr>
                <w:rFonts w:ascii="宋体" w:hAnsi="宋体" w:cs="宋体"/>
                <w:color w:val="000000"/>
                <w:sz w:val="16"/>
                <w:szCs w:val="16"/>
              </w:rPr>
            </w:pPr>
            <w:r w:rsidRPr="003B19A7">
              <w:rPr>
                <w:rFonts w:ascii="宋体" w:hAnsi="宋体" w:cs="宋体" w:hint="eastAsia"/>
                <w:color w:val="000000"/>
                <w:sz w:val="16"/>
                <w:szCs w:val="16"/>
              </w:rPr>
              <w:t>Data0[0] DIS_VOUT 1：支持离散电压模式  0：不支持</w:t>
            </w:r>
          </w:p>
        </w:tc>
      </w:tr>
      <w:tr w:rsidR="007B7392" w:rsidRPr="003B19A7" w:rsidTr="007B7392">
        <w:trPr>
          <w:trHeight w:val="1485"/>
          <w:jc w:val="center"/>
        </w:trPr>
        <w:tc>
          <w:tcPr>
            <w:tcW w:w="477" w:type="dxa"/>
            <w:tcBorders>
              <w:top w:val="nil"/>
              <w:left w:val="single" w:sz="8" w:space="0" w:color="000000"/>
              <w:bottom w:val="single" w:sz="8" w:space="0" w:color="000000"/>
              <w:right w:val="single" w:sz="8" w:space="0" w:color="000000"/>
            </w:tcBorders>
            <w:shd w:val="clear" w:color="auto" w:fill="auto"/>
            <w:vAlign w:val="center"/>
            <w:hideMark/>
          </w:tcPr>
          <w:p w:rsidR="007B7392" w:rsidRPr="003B19A7" w:rsidRDefault="007B7392" w:rsidP="00C47F9F">
            <w:pPr>
              <w:widowControl/>
              <w:jc w:val="center"/>
              <w:rPr>
                <w:rFonts w:ascii="Arial" w:hAnsi="Arial" w:cs="Arial"/>
                <w:color w:val="000000"/>
                <w:sz w:val="16"/>
                <w:szCs w:val="16"/>
              </w:rPr>
            </w:pPr>
            <w:r>
              <w:rPr>
                <w:rFonts w:ascii="Arial" w:hAnsi="Arial" w:cs="Arial"/>
                <w:color w:val="000000"/>
                <w:sz w:val="16"/>
                <w:szCs w:val="16"/>
              </w:rPr>
              <w:t>2</w:t>
            </w:r>
          </w:p>
        </w:tc>
        <w:tc>
          <w:tcPr>
            <w:tcW w:w="1037" w:type="dxa"/>
            <w:tcBorders>
              <w:top w:val="nil"/>
              <w:left w:val="nil"/>
              <w:bottom w:val="single" w:sz="8" w:space="0" w:color="000000"/>
              <w:right w:val="single" w:sz="8" w:space="0" w:color="000000"/>
            </w:tcBorders>
            <w:shd w:val="clear" w:color="auto" w:fill="auto"/>
            <w:vAlign w:val="center"/>
            <w:hideMark/>
          </w:tcPr>
          <w:p w:rsidR="007B7392" w:rsidRPr="003B19A7" w:rsidRDefault="007B7392" w:rsidP="00C47F9F">
            <w:pPr>
              <w:widowControl/>
              <w:rPr>
                <w:rFonts w:ascii="宋体" w:hAnsi="宋体" w:cs="宋体"/>
                <w:color w:val="000000"/>
                <w:sz w:val="16"/>
                <w:szCs w:val="16"/>
              </w:rPr>
            </w:pPr>
            <w:r w:rsidRPr="003B19A7">
              <w:rPr>
                <w:rFonts w:ascii="宋体" w:hAnsi="宋体" w:cs="宋体" w:hint="eastAsia"/>
                <w:color w:val="000000"/>
                <w:sz w:val="16"/>
                <w:szCs w:val="16"/>
              </w:rPr>
              <w:t>读取</w:t>
            </w:r>
            <w:r>
              <w:rPr>
                <w:rFonts w:ascii="宋体" w:hAnsi="宋体" w:cs="宋体" w:hint="eastAsia"/>
                <w:color w:val="000000"/>
                <w:sz w:val="16"/>
                <w:szCs w:val="16"/>
              </w:rPr>
              <w:t>A类充电器</w:t>
            </w:r>
            <w:r w:rsidRPr="003B19A7">
              <w:rPr>
                <w:rFonts w:ascii="宋体" w:hAnsi="宋体" w:cs="宋体" w:hint="eastAsia"/>
                <w:color w:val="000000"/>
                <w:sz w:val="16"/>
                <w:szCs w:val="16"/>
              </w:rPr>
              <w:t>输出参数</w:t>
            </w:r>
          </w:p>
        </w:tc>
        <w:tc>
          <w:tcPr>
            <w:tcW w:w="979" w:type="dxa"/>
            <w:tcBorders>
              <w:top w:val="nil"/>
              <w:left w:val="nil"/>
              <w:bottom w:val="single" w:sz="8" w:space="0" w:color="000000"/>
              <w:right w:val="single" w:sz="8" w:space="0" w:color="000000"/>
            </w:tcBorders>
            <w:shd w:val="clear" w:color="auto" w:fill="auto"/>
            <w:vAlign w:val="center"/>
            <w:hideMark/>
          </w:tcPr>
          <w:p w:rsidR="007B7392" w:rsidRPr="003B19A7" w:rsidRDefault="007B7392" w:rsidP="00C47F9F">
            <w:pPr>
              <w:widowControl/>
              <w:rPr>
                <w:rFonts w:ascii="宋体" w:hAnsi="宋体" w:cs="宋体"/>
                <w:color w:val="000000"/>
                <w:sz w:val="16"/>
                <w:szCs w:val="16"/>
              </w:rPr>
            </w:pPr>
            <w:r w:rsidRPr="003B19A7">
              <w:rPr>
                <w:rFonts w:ascii="宋体" w:hAnsi="宋体" w:cs="宋体" w:hint="eastAsia"/>
                <w:color w:val="000000"/>
                <w:sz w:val="16"/>
                <w:szCs w:val="16"/>
              </w:rPr>
              <w:t xml:space="preserve">0x0C 0x21 </w:t>
            </w:r>
          </w:p>
        </w:tc>
        <w:tc>
          <w:tcPr>
            <w:tcW w:w="980" w:type="dxa"/>
            <w:tcBorders>
              <w:top w:val="nil"/>
              <w:left w:val="nil"/>
              <w:bottom w:val="single" w:sz="8" w:space="0" w:color="000000"/>
              <w:right w:val="single" w:sz="8" w:space="0" w:color="000000"/>
            </w:tcBorders>
            <w:shd w:val="clear" w:color="auto" w:fill="auto"/>
            <w:vAlign w:val="center"/>
            <w:hideMark/>
          </w:tcPr>
          <w:p w:rsidR="007B7392" w:rsidRPr="003B19A7" w:rsidRDefault="007B7392" w:rsidP="00C47F9F">
            <w:pPr>
              <w:widowControl/>
              <w:rPr>
                <w:rFonts w:ascii="宋体" w:hAnsi="宋体" w:cs="宋体"/>
                <w:color w:val="000000"/>
                <w:sz w:val="16"/>
                <w:szCs w:val="16"/>
              </w:rPr>
            </w:pPr>
            <w:r w:rsidRPr="003B19A7">
              <w:rPr>
                <w:rFonts w:ascii="宋体" w:hAnsi="宋体" w:cs="宋体" w:hint="eastAsia"/>
                <w:color w:val="000000"/>
                <w:sz w:val="16"/>
                <w:szCs w:val="16"/>
              </w:rPr>
              <w:t xml:space="preserve">ACK Data0   </w:t>
            </w:r>
          </w:p>
        </w:tc>
        <w:tc>
          <w:tcPr>
            <w:tcW w:w="561" w:type="dxa"/>
            <w:tcBorders>
              <w:top w:val="nil"/>
              <w:left w:val="nil"/>
              <w:bottom w:val="single" w:sz="8" w:space="0" w:color="000000"/>
              <w:right w:val="single" w:sz="8" w:space="0" w:color="000000"/>
            </w:tcBorders>
            <w:shd w:val="clear" w:color="auto" w:fill="auto"/>
            <w:vAlign w:val="center"/>
            <w:hideMark/>
          </w:tcPr>
          <w:p w:rsidR="007B7392" w:rsidRPr="003B19A7" w:rsidRDefault="007B7392" w:rsidP="00C47F9F">
            <w:pPr>
              <w:widowControl/>
              <w:jc w:val="center"/>
              <w:rPr>
                <w:rFonts w:ascii="宋体" w:hAnsi="宋体" w:cs="宋体"/>
                <w:color w:val="000000"/>
                <w:sz w:val="16"/>
                <w:szCs w:val="16"/>
              </w:rPr>
            </w:pPr>
            <w:r w:rsidRPr="003B19A7">
              <w:rPr>
                <w:rFonts w:ascii="宋体" w:hAnsi="宋体" w:cs="宋体" w:hint="eastAsia"/>
                <w:color w:val="000000"/>
                <w:sz w:val="16"/>
                <w:szCs w:val="16"/>
              </w:rPr>
              <w:t>XX</w:t>
            </w:r>
          </w:p>
        </w:tc>
        <w:tc>
          <w:tcPr>
            <w:tcW w:w="616" w:type="dxa"/>
            <w:tcBorders>
              <w:top w:val="nil"/>
              <w:left w:val="nil"/>
              <w:bottom w:val="single" w:sz="8" w:space="0" w:color="000000"/>
              <w:right w:val="single" w:sz="8" w:space="0" w:color="000000"/>
            </w:tcBorders>
            <w:shd w:val="clear" w:color="auto" w:fill="auto"/>
            <w:vAlign w:val="center"/>
            <w:hideMark/>
          </w:tcPr>
          <w:p w:rsidR="007B7392" w:rsidRPr="003B19A7" w:rsidRDefault="007B7392" w:rsidP="00C47F9F">
            <w:pPr>
              <w:widowControl/>
              <w:jc w:val="center"/>
              <w:rPr>
                <w:rFonts w:ascii="宋体" w:hAnsi="宋体" w:cs="宋体"/>
                <w:color w:val="000000"/>
                <w:sz w:val="16"/>
                <w:szCs w:val="16"/>
              </w:rPr>
            </w:pPr>
            <w:r w:rsidRPr="003B19A7">
              <w:rPr>
                <w:rFonts w:ascii="宋体" w:hAnsi="宋体" w:cs="宋体" w:hint="eastAsia"/>
                <w:color w:val="000000"/>
                <w:sz w:val="16"/>
                <w:szCs w:val="16"/>
              </w:rPr>
              <w:t>-</w:t>
            </w:r>
          </w:p>
        </w:tc>
        <w:tc>
          <w:tcPr>
            <w:tcW w:w="4201" w:type="dxa"/>
            <w:tcBorders>
              <w:top w:val="nil"/>
              <w:left w:val="nil"/>
              <w:bottom w:val="single" w:sz="8" w:space="0" w:color="000000"/>
              <w:right w:val="single" w:sz="8" w:space="0" w:color="000000"/>
            </w:tcBorders>
            <w:shd w:val="clear" w:color="auto" w:fill="auto"/>
            <w:vAlign w:val="center"/>
            <w:hideMark/>
          </w:tcPr>
          <w:p w:rsidR="007B7392" w:rsidRPr="000C5203" w:rsidRDefault="007B7392" w:rsidP="00C47F9F">
            <w:pPr>
              <w:widowControl/>
              <w:rPr>
                <w:rFonts w:ascii="宋体" w:hAnsi="宋体" w:cs="宋体"/>
                <w:color w:val="000000"/>
                <w:sz w:val="16"/>
                <w:szCs w:val="16"/>
              </w:rPr>
            </w:pPr>
            <w:r>
              <w:rPr>
                <w:rFonts w:ascii="宋体" w:hAnsi="宋体" w:cs="宋体" w:hint="eastAsia"/>
                <w:color w:val="000000"/>
                <w:sz w:val="16"/>
                <w:szCs w:val="16"/>
              </w:rPr>
              <w:t>A类充电器</w:t>
            </w:r>
            <w:r w:rsidRPr="003B19A7">
              <w:rPr>
                <w:rFonts w:ascii="宋体" w:hAnsi="宋体" w:cs="宋体" w:hint="eastAsia"/>
                <w:color w:val="000000"/>
                <w:sz w:val="16"/>
                <w:szCs w:val="16"/>
              </w:rPr>
              <w:t>输出参数</w:t>
            </w:r>
            <w:r w:rsidRPr="003B19A7">
              <w:rPr>
                <w:rFonts w:ascii="宋体" w:hAnsi="宋体" w:cs="宋体" w:hint="eastAsia"/>
                <w:color w:val="000000"/>
                <w:sz w:val="16"/>
                <w:szCs w:val="16"/>
              </w:rPr>
              <w:br/>
            </w:r>
            <w:r w:rsidRPr="000C5203">
              <w:rPr>
                <w:rFonts w:ascii="宋体" w:hAnsi="宋体" w:cs="宋体" w:hint="eastAsia"/>
                <w:color w:val="000000"/>
                <w:sz w:val="16"/>
                <w:szCs w:val="16"/>
              </w:rPr>
              <w:t>Data0[7:4] 支持可供设置的离散电流数量(最大10种)；</w:t>
            </w:r>
          </w:p>
          <w:p w:rsidR="007B7392" w:rsidRPr="000C5203" w:rsidRDefault="007B7392" w:rsidP="00C47F9F">
            <w:pPr>
              <w:widowControl/>
              <w:rPr>
                <w:rFonts w:ascii="宋体" w:hAnsi="宋体" w:cs="宋体"/>
                <w:color w:val="000000"/>
                <w:sz w:val="16"/>
                <w:szCs w:val="16"/>
              </w:rPr>
            </w:pPr>
            <w:r w:rsidRPr="000C5203">
              <w:rPr>
                <w:rFonts w:ascii="宋体" w:hAnsi="宋体" w:cs="宋体" w:hint="eastAsia"/>
                <w:color w:val="000000"/>
                <w:sz w:val="16"/>
                <w:szCs w:val="16"/>
              </w:rPr>
              <w:t>最大支持10种电流类型；且和输出电流档位信息从0～9一一对应。</w:t>
            </w:r>
          </w:p>
          <w:p w:rsidR="007B7392" w:rsidRPr="000C5203" w:rsidRDefault="007B7392" w:rsidP="00C47F9F">
            <w:pPr>
              <w:widowControl/>
              <w:rPr>
                <w:rFonts w:ascii="宋体" w:hAnsi="宋体" w:cs="宋体"/>
                <w:color w:val="000000"/>
                <w:sz w:val="16"/>
                <w:szCs w:val="16"/>
              </w:rPr>
            </w:pPr>
            <w:r w:rsidRPr="000C5203">
              <w:rPr>
                <w:rFonts w:ascii="宋体" w:hAnsi="宋体" w:cs="宋体" w:hint="eastAsia"/>
                <w:color w:val="000000"/>
                <w:sz w:val="16"/>
                <w:szCs w:val="16"/>
              </w:rPr>
              <w:t>Data0[3:0] 支持可供设置的离散电压数量(最大10种)；</w:t>
            </w:r>
          </w:p>
          <w:p w:rsidR="007B7392" w:rsidRPr="003B19A7" w:rsidRDefault="007B7392" w:rsidP="00C47F9F">
            <w:pPr>
              <w:widowControl/>
              <w:rPr>
                <w:rFonts w:ascii="宋体" w:hAnsi="宋体" w:cs="宋体"/>
                <w:color w:val="000000"/>
                <w:sz w:val="16"/>
                <w:szCs w:val="16"/>
              </w:rPr>
            </w:pPr>
            <w:r w:rsidRPr="000C5203">
              <w:rPr>
                <w:rFonts w:ascii="宋体" w:hAnsi="宋体" w:cs="宋体" w:hint="eastAsia"/>
                <w:color w:val="000000"/>
                <w:sz w:val="16"/>
                <w:szCs w:val="16"/>
              </w:rPr>
              <w:t>最大支持10种电流类型；且和输出电压档位信息从0～9</w:t>
            </w:r>
            <w:r w:rsidRPr="000C5203">
              <w:rPr>
                <w:rFonts w:ascii="宋体" w:hAnsi="宋体" w:cs="宋体" w:hint="eastAsia"/>
                <w:color w:val="000000"/>
                <w:sz w:val="16"/>
                <w:szCs w:val="16"/>
              </w:rPr>
              <w:lastRenderedPageBreak/>
              <w:t>一一对应。</w:t>
            </w:r>
          </w:p>
        </w:tc>
      </w:tr>
      <w:tr w:rsidR="007B7392" w:rsidRPr="003B19A7" w:rsidTr="007B7392">
        <w:trPr>
          <w:trHeight w:val="870"/>
          <w:jc w:val="center"/>
        </w:trPr>
        <w:tc>
          <w:tcPr>
            <w:tcW w:w="477" w:type="dxa"/>
            <w:tcBorders>
              <w:top w:val="nil"/>
              <w:left w:val="single" w:sz="8" w:space="0" w:color="000000"/>
              <w:bottom w:val="single" w:sz="8" w:space="0" w:color="000000"/>
              <w:right w:val="single" w:sz="8" w:space="0" w:color="000000"/>
            </w:tcBorders>
            <w:shd w:val="clear" w:color="auto" w:fill="auto"/>
            <w:vAlign w:val="center"/>
            <w:hideMark/>
          </w:tcPr>
          <w:p w:rsidR="007B7392" w:rsidRPr="003B19A7" w:rsidRDefault="007B7392" w:rsidP="00C47F9F">
            <w:pPr>
              <w:widowControl/>
              <w:jc w:val="center"/>
              <w:rPr>
                <w:rFonts w:ascii="Arial" w:hAnsi="Arial" w:cs="Arial"/>
                <w:color w:val="000000"/>
                <w:sz w:val="16"/>
                <w:szCs w:val="16"/>
              </w:rPr>
            </w:pPr>
            <w:r>
              <w:rPr>
                <w:rFonts w:ascii="Arial" w:hAnsi="Arial" w:cs="Arial"/>
                <w:color w:val="000000"/>
                <w:sz w:val="16"/>
                <w:szCs w:val="16"/>
              </w:rPr>
              <w:lastRenderedPageBreak/>
              <w:t>3</w:t>
            </w:r>
          </w:p>
        </w:tc>
        <w:tc>
          <w:tcPr>
            <w:tcW w:w="1037" w:type="dxa"/>
            <w:tcBorders>
              <w:top w:val="nil"/>
              <w:left w:val="nil"/>
              <w:bottom w:val="single" w:sz="8" w:space="0" w:color="000000"/>
              <w:right w:val="single" w:sz="8" w:space="0" w:color="000000"/>
            </w:tcBorders>
            <w:shd w:val="clear" w:color="auto" w:fill="auto"/>
            <w:vAlign w:val="center"/>
            <w:hideMark/>
          </w:tcPr>
          <w:p w:rsidR="007B7392" w:rsidRPr="003B19A7" w:rsidRDefault="007B7392" w:rsidP="00C47F9F">
            <w:pPr>
              <w:widowControl/>
              <w:rPr>
                <w:rFonts w:ascii="宋体" w:hAnsi="宋体" w:cs="宋体"/>
                <w:color w:val="000000"/>
                <w:sz w:val="16"/>
                <w:szCs w:val="16"/>
              </w:rPr>
            </w:pPr>
            <w:r w:rsidRPr="003B19A7">
              <w:rPr>
                <w:rFonts w:ascii="宋体" w:hAnsi="宋体" w:cs="宋体" w:hint="eastAsia"/>
                <w:color w:val="000000"/>
                <w:sz w:val="16"/>
                <w:szCs w:val="16"/>
              </w:rPr>
              <w:t>读取</w:t>
            </w:r>
            <w:r>
              <w:rPr>
                <w:rFonts w:ascii="宋体" w:hAnsi="宋体" w:cs="宋体" w:hint="eastAsia"/>
                <w:color w:val="000000"/>
                <w:sz w:val="16"/>
                <w:szCs w:val="16"/>
              </w:rPr>
              <w:t>A类充电器</w:t>
            </w:r>
            <w:r w:rsidRPr="003B19A7">
              <w:rPr>
                <w:rFonts w:ascii="宋体" w:hAnsi="宋体" w:cs="宋体" w:hint="eastAsia"/>
                <w:color w:val="000000"/>
                <w:sz w:val="16"/>
                <w:szCs w:val="16"/>
              </w:rPr>
              <w:t>最大功率</w:t>
            </w:r>
          </w:p>
        </w:tc>
        <w:tc>
          <w:tcPr>
            <w:tcW w:w="979" w:type="dxa"/>
            <w:tcBorders>
              <w:top w:val="nil"/>
              <w:left w:val="nil"/>
              <w:bottom w:val="single" w:sz="8" w:space="0" w:color="000000"/>
              <w:right w:val="single" w:sz="8" w:space="0" w:color="000000"/>
            </w:tcBorders>
            <w:shd w:val="clear" w:color="auto" w:fill="auto"/>
            <w:vAlign w:val="center"/>
            <w:hideMark/>
          </w:tcPr>
          <w:p w:rsidR="007B7392" w:rsidRPr="003B19A7" w:rsidRDefault="007B7392" w:rsidP="00C47F9F">
            <w:pPr>
              <w:widowControl/>
              <w:rPr>
                <w:rFonts w:ascii="宋体" w:hAnsi="宋体" w:cs="宋体"/>
                <w:color w:val="000000"/>
                <w:sz w:val="16"/>
                <w:szCs w:val="16"/>
              </w:rPr>
            </w:pPr>
            <w:r w:rsidRPr="003B19A7">
              <w:rPr>
                <w:rFonts w:ascii="宋体" w:hAnsi="宋体" w:cs="宋体" w:hint="eastAsia"/>
                <w:color w:val="000000"/>
                <w:sz w:val="16"/>
                <w:szCs w:val="16"/>
              </w:rPr>
              <w:t xml:space="preserve">0x0C 0x22 </w:t>
            </w:r>
          </w:p>
        </w:tc>
        <w:tc>
          <w:tcPr>
            <w:tcW w:w="980" w:type="dxa"/>
            <w:tcBorders>
              <w:top w:val="nil"/>
              <w:left w:val="nil"/>
              <w:bottom w:val="single" w:sz="8" w:space="0" w:color="000000"/>
              <w:right w:val="single" w:sz="8" w:space="0" w:color="000000"/>
            </w:tcBorders>
            <w:shd w:val="clear" w:color="auto" w:fill="auto"/>
            <w:vAlign w:val="center"/>
            <w:hideMark/>
          </w:tcPr>
          <w:p w:rsidR="007B7392" w:rsidRPr="003B19A7" w:rsidRDefault="007B7392" w:rsidP="00C47F9F">
            <w:pPr>
              <w:widowControl/>
              <w:rPr>
                <w:rFonts w:ascii="宋体" w:hAnsi="宋体" w:cs="宋体"/>
                <w:color w:val="000000"/>
                <w:sz w:val="16"/>
                <w:szCs w:val="16"/>
              </w:rPr>
            </w:pPr>
            <w:r w:rsidRPr="003B19A7">
              <w:rPr>
                <w:rFonts w:ascii="宋体" w:hAnsi="宋体" w:cs="宋体" w:hint="eastAsia"/>
                <w:color w:val="000000"/>
                <w:sz w:val="16"/>
                <w:szCs w:val="16"/>
              </w:rPr>
              <w:t xml:space="preserve">ACK Data0   </w:t>
            </w:r>
          </w:p>
        </w:tc>
        <w:tc>
          <w:tcPr>
            <w:tcW w:w="561" w:type="dxa"/>
            <w:tcBorders>
              <w:top w:val="nil"/>
              <w:left w:val="nil"/>
              <w:bottom w:val="single" w:sz="8" w:space="0" w:color="000000"/>
              <w:right w:val="single" w:sz="8" w:space="0" w:color="000000"/>
            </w:tcBorders>
            <w:shd w:val="clear" w:color="auto" w:fill="auto"/>
            <w:vAlign w:val="center"/>
            <w:hideMark/>
          </w:tcPr>
          <w:p w:rsidR="007B7392" w:rsidRPr="003B19A7" w:rsidRDefault="007B7392" w:rsidP="00C47F9F">
            <w:pPr>
              <w:widowControl/>
              <w:jc w:val="center"/>
              <w:rPr>
                <w:rFonts w:ascii="宋体" w:hAnsi="宋体" w:cs="宋体"/>
                <w:color w:val="000000"/>
                <w:sz w:val="16"/>
                <w:szCs w:val="16"/>
              </w:rPr>
            </w:pPr>
            <w:r w:rsidRPr="003B19A7">
              <w:rPr>
                <w:rFonts w:ascii="宋体" w:hAnsi="宋体" w:cs="宋体" w:hint="eastAsia"/>
                <w:color w:val="000000"/>
                <w:sz w:val="16"/>
                <w:szCs w:val="16"/>
              </w:rPr>
              <w:t>XX</w:t>
            </w:r>
          </w:p>
        </w:tc>
        <w:tc>
          <w:tcPr>
            <w:tcW w:w="616" w:type="dxa"/>
            <w:tcBorders>
              <w:top w:val="nil"/>
              <w:left w:val="nil"/>
              <w:bottom w:val="single" w:sz="8" w:space="0" w:color="000000"/>
              <w:right w:val="single" w:sz="8" w:space="0" w:color="000000"/>
            </w:tcBorders>
            <w:shd w:val="clear" w:color="auto" w:fill="auto"/>
            <w:vAlign w:val="center"/>
            <w:hideMark/>
          </w:tcPr>
          <w:p w:rsidR="007B7392" w:rsidRPr="003B19A7" w:rsidRDefault="007B7392" w:rsidP="00C47F9F">
            <w:pPr>
              <w:widowControl/>
              <w:jc w:val="center"/>
              <w:rPr>
                <w:rFonts w:ascii="宋体" w:hAnsi="宋体" w:cs="宋体"/>
                <w:color w:val="000000"/>
                <w:sz w:val="16"/>
                <w:szCs w:val="16"/>
              </w:rPr>
            </w:pPr>
            <w:r w:rsidRPr="003B19A7">
              <w:rPr>
                <w:rFonts w:ascii="宋体" w:hAnsi="宋体" w:cs="宋体" w:hint="eastAsia"/>
                <w:color w:val="000000"/>
                <w:sz w:val="16"/>
                <w:szCs w:val="16"/>
              </w:rPr>
              <w:t>0.5W/位</w:t>
            </w:r>
          </w:p>
        </w:tc>
        <w:tc>
          <w:tcPr>
            <w:tcW w:w="4201" w:type="dxa"/>
            <w:tcBorders>
              <w:top w:val="nil"/>
              <w:left w:val="nil"/>
              <w:bottom w:val="single" w:sz="8" w:space="0" w:color="000000"/>
              <w:right w:val="single" w:sz="8" w:space="0" w:color="000000"/>
            </w:tcBorders>
            <w:shd w:val="clear" w:color="auto" w:fill="auto"/>
            <w:vAlign w:val="center"/>
            <w:hideMark/>
          </w:tcPr>
          <w:p w:rsidR="007B7392" w:rsidRPr="003B19A7" w:rsidRDefault="007B7392" w:rsidP="00C47F9F">
            <w:pPr>
              <w:widowControl/>
              <w:rPr>
                <w:rFonts w:ascii="宋体" w:hAnsi="宋体" w:cs="宋体"/>
                <w:color w:val="000000"/>
                <w:sz w:val="16"/>
                <w:szCs w:val="16"/>
              </w:rPr>
            </w:pPr>
            <w:r>
              <w:rPr>
                <w:rFonts w:ascii="宋体" w:hAnsi="宋体" w:cs="宋体" w:hint="eastAsia"/>
                <w:color w:val="000000"/>
                <w:sz w:val="16"/>
                <w:szCs w:val="16"/>
              </w:rPr>
              <w:t>A类充电器</w:t>
            </w:r>
            <w:r w:rsidRPr="003B19A7">
              <w:rPr>
                <w:rFonts w:ascii="宋体" w:hAnsi="宋体" w:cs="宋体" w:hint="eastAsia"/>
                <w:color w:val="000000"/>
                <w:sz w:val="16"/>
                <w:szCs w:val="16"/>
              </w:rPr>
              <w:t>最大功率</w:t>
            </w:r>
            <w:r>
              <w:rPr>
                <w:rFonts w:ascii="宋体" w:hAnsi="宋体" w:cs="宋体" w:hint="eastAsia"/>
                <w:color w:val="000000"/>
                <w:sz w:val="16"/>
                <w:szCs w:val="16"/>
              </w:rPr>
              <w:t>，</w:t>
            </w:r>
            <w:r>
              <w:rPr>
                <w:rFonts w:ascii="宋体" w:hAnsi="宋体" w:cs="宋体"/>
                <w:color w:val="000000"/>
                <w:sz w:val="16"/>
                <w:szCs w:val="16"/>
              </w:rPr>
              <w:t>恒</w:t>
            </w:r>
            <w:r>
              <w:rPr>
                <w:rFonts w:ascii="宋体" w:hAnsi="宋体" w:cs="宋体" w:hint="eastAsia"/>
                <w:color w:val="000000"/>
                <w:sz w:val="16"/>
                <w:szCs w:val="16"/>
              </w:rPr>
              <w:t>功率</w:t>
            </w:r>
            <w:r>
              <w:rPr>
                <w:rFonts w:ascii="宋体" w:hAnsi="宋体" w:cs="宋体"/>
                <w:color w:val="000000"/>
                <w:sz w:val="16"/>
                <w:szCs w:val="16"/>
              </w:rPr>
              <w:t>模式的功率值。</w:t>
            </w:r>
            <w:r w:rsidRPr="003B19A7">
              <w:rPr>
                <w:rFonts w:ascii="宋体" w:hAnsi="宋体" w:cs="宋体" w:hint="eastAsia"/>
                <w:color w:val="000000"/>
                <w:sz w:val="16"/>
                <w:szCs w:val="16"/>
              </w:rPr>
              <w:br/>
              <w:t>MAX_ PWR [7:0]</w:t>
            </w:r>
            <w:r w:rsidRPr="003B19A7">
              <w:rPr>
                <w:rFonts w:ascii="宋体" w:hAnsi="宋体" w:cs="宋体" w:hint="eastAsia"/>
                <w:color w:val="000000"/>
                <w:sz w:val="16"/>
                <w:szCs w:val="16"/>
              </w:rPr>
              <w:br/>
              <w:t>最大输出功率（W）= MAX_PWR / 2。</w:t>
            </w:r>
          </w:p>
        </w:tc>
      </w:tr>
      <w:tr w:rsidR="007B7392" w:rsidRPr="003B19A7" w:rsidTr="007B7392">
        <w:trPr>
          <w:trHeight w:val="2115"/>
          <w:jc w:val="center"/>
        </w:trPr>
        <w:tc>
          <w:tcPr>
            <w:tcW w:w="477" w:type="dxa"/>
            <w:tcBorders>
              <w:top w:val="nil"/>
              <w:left w:val="single" w:sz="8" w:space="0" w:color="000000"/>
              <w:bottom w:val="single" w:sz="8" w:space="0" w:color="000000"/>
              <w:right w:val="single" w:sz="8" w:space="0" w:color="000000"/>
            </w:tcBorders>
            <w:shd w:val="clear" w:color="auto" w:fill="auto"/>
            <w:vAlign w:val="center"/>
            <w:hideMark/>
          </w:tcPr>
          <w:p w:rsidR="007B7392" w:rsidRPr="003B19A7" w:rsidRDefault="007B7392" w:rsidP="00C47F9F">
            <w:pPr>
              <w:widowControl/>
              <w:jc w:val="center"/>
              <w:rPr>
                <w:rFonts w:ascii="Arial" w:hAnsi="Arial" w:cs="Arial"/>
                <w:color w:val="000000"/>
                <w:sz w:val="16"/>
                <w:szCs w:val="16"/>
              </w:rPr>
            </w:pPr>
            <w:r>
              <w:rPr>
                <w:rFonts w:ascii="Arial" w:hAnsi="Arial" w:cs="Arial"/>
                <w:color w:val="000000"/>
                <w:sz w:val="16"/>
                <w:szCs w:val="16"/>
              </w:rPr>
              <w:t>4</w:t>
            </w:r>
          </w:p>
        </w:tc>
        <w:tc>
          <w:tcPr>
            <w:tcW w:w="1037" w:type="dxa"/>
            <w:tcBorders>
              <w:top w:val="nil"/>
              <w:left w:val="nil"/>
              <w:bottom w:val="single" w:sz="8" w:space="0" w:color="000000"/>
              <w:right w:val="single" w:sz="8" w:space="0" w:color="000000"/>
            </w:tcBorders>
            <w:shd w:val="clear" w:color="auto" w:fill="auto"/>
            <w:vAlign w:val="center"/>
            <w:hideMark/>
          </w:tcPr>
          <w:p w:rsidR="007B7392" w:rsidRPr="003B19A7" w:rsidRDefault="007B7392" w:rsidP="00C47F9F">
            <w:pPr>
              <w:widowControl/>
              <w:rPr>
                <w:rFonts w:ascii="宋体" w:hAnsi="宋体" w:cs="宋体"/>
                <w:color w:val="000000"/>
                <w:sz w:val="16"/>
                <w:szCs w:val="16"/>
              </w:rPr>
            </w:pPr>
            <w:r w:rsidRPr="003B19A7">
              <w:rPr>
                <w:rFonts w:ascii="宋体" w:hAnsi="宋体" w:cs="宋体" w:hint="eastAsia"/>
                <w:color w:val="000000"/>
                <w:sz w:val="16"/>
                <w:szCs w:val="16"/>
              </w:rPr>
              <w:t>读取</w:t>
            </w:r>
            <w:r>
              <w:rPr>
                <w:rFonts w:ascii="宋体" w:hAnsi="宋体" w:cs="宋体" w:hint="eastAsia"/>
                <w:color w:val="000000"/>
                <w:sz w:val="16"/>
                <w:szCs w:val="16"/>
              </w:rPr>
              <w:t>A类充电器</w:t>
            </w:r>
            <w:r w:rsidRPr="003B19A7">
              <w:rPr>
                <w:rFonts w:ascii="宋体" w:hAnsi="宋体" w:cs="宋体" w:hint="eastAsia"/>
                <w:color w:val="000000"/>
                <w:sz w:val="16"/>
                <w:szCs w:val="16"/>
              </w:rPr>
              <w:t>工作状态</w:t>
            </w:r>
            <w:r>
              <w:rPr>
                <w:rFonts w:ascii="宋体" w:hAnsi="宋体" w:cs="宋体" w:hint="eastAsia"/>
                <w:color w:val="000000"/>
                <w:sz w:val="16"/>
                <w:szCs w:val="16"/>
              </w:rPr>
              <w:t>信息</w:t>
            </w:r>
          </w:p>
        </w:tc>
        <w:tc>
          <w:tcPr>
            <w:tcW w:w="979" w:type="dxa"/>
            <w:tcBorders>
              <w:top w:val="nil"/>
              <w:left w:val="nil"/>
              <w:bottom w:val="single" w:sz="8" w:space="0" w:color="000000"/>
              <w:right w:val="single" w:sz="8" w:space="0" w:color="000000"/>
            </w:tcBorders>
            <w:shd w:val="clear" w:color="auto" w:fill="auto"/>
            <w:vAlign w:val="center"/>
            <w:hideMark/>
          </w:tcPr>
          <w:p w:rsidR="007B7392" w:rsidRPr="003B19A7" w:rsidRDefault="007B7392" w:rsidP="00C47F9F">
            <w:pPr>
              <w:widowControl/>
              <w:rPr>
                <w:rFonts w:ascii="宋体" w:hAnsi="宋体" w:cs="宋体"/>
                <w:color w:val="000000"/>
                <w:sz w:val="16"/>
                <w:szCs w:val="16"/>
              </w:rPr>
            </w:pPr>
            <w:r w:rsidRPr="003B19A7">
              <w:rPr>
                <w:rFonts w:ascii="宋体" w:hAnsi="宋体" w:cs="宋体" w:hint="eastAsia"/>
                <w:color w:val="000000"/>
                <w:sz w:val="16"/>
                <w:szCs w:val="16"/>
              </w:rPr>
              <w:t xml:space="preserve">0x0C 0x28 </w:t>
            </w:r>
          </w:p>
        </w:tc>
        <w:tc>
          <w:tcPr>
            <w:tcW w:w="980" w:type="dxa"/>
            <w:tcBorders>
              <w:top w:val="nil"/>
              <w:left w:val="nil"/>
              <w:bottom w:val="single" w:sz="8" w:space="0" w:color="000000"/>
              <w:right w:val="single" w:sz="8" w:space="0" w:color="000000"/>
            </w:tcBorders>
            <w:shd w:val="clear" w:color="auto" w:fill="auto"/>
            <w:vAlign w:val="center"/>
            <w:hideMark/>
          </w:tcPr>
          <w:p w:rsidR="007B7392" w:rsidRPr="003B19A7" w:rsidRDefault="007B7392" w:rsidP="00C47F9F">
            <w:pPr>
              <w:widowControl/>
              <w:rPr>
                <w:rFonts w:ascii="宋体" w:hAnsi="宋体" w:cs="宋体"/>
                <w:color w:val="000000"/>
                <w:sz w:val="16"/>
                <w:szCs w:val="16"/>
              </w:rPr>
            </w:pPr>
            <w:r w:rsidRPr="003B19A7">
              <w:rPr>
                <w:rFonts w:ascii="宋体" w:hAnsi="宋体" w:cs="宋体" w:hint="eastAsia"/>
                <w:color w:val="000000"/>
                <w:sz w:val="16"/>
                <w:szCs w:val="16"/>
              </w:rPr>
              <w:t xml:space="preserve">ACK Data0   </w:t>
            </w:r>
          </w:p>
        </w:tc>
        <w:tc>
          <w:tcPr>
            <w:tcW w:w="561" w:type="dxa"/>
            <w:tcBorders>
              <w:top w:val="nil"/>
              <w:left w:val="nil"/>
              <w:bottom w:val="single" w:sz="8" w:space="0" w:color="000000"/>
              <w:right w:val="single" w:sz="8" w:space="0" w:color="000000"/>
            </w:tcBorders>
            <w:shd w:val="clear" w:color="auto" w:fill="auto"/>
            <w:vAlign w:val="center"/>
            <w:hideMark/>
          </w:tcPr>
          <w:p w:rsidR="007B7392" w:rsidRPr="003B19A7" w:rsidRDefault="007B7392" w:rsidP="00C47F9F">
            <w:pPr>
              <w:widowControl/>
              <w:jc w:val="center"/>
              <w:rPr>
                <w:rFonts w:ascii="宋体" w:hAnsi="宋体" w:cs="宋体"/>
                <w:color w:val="000000"/>
                <w:sz w:val="16"/>
                <w:szCs w:val="16"/>
              </w:rPr>
            </w:pPr>
            <w:r w:rsidRPr="003B19A7">
              <w:rPr>
                <w:rFonts w:ascii="宋体" w:hAnsi="宋体" w:cs="宋体" w:hint="eastAsia"/>
                <w:color w:val="000000"/>
                <w:sz w:val="16"/>
                <w:szCs w:val="16"/>
              </w:rPr>
              <w:t>00</w:t>
            </w:r>
          </w:p>
        </w:tc>
        <w:tc>
          <w:tcPr>
            <w:tcW w:w="616" w:type="dxa"/>
            <w:tcBorders>
              <w:top w:val="nil"/>
              <w:left w:val="nil"/>
              <w:bottom w:val="single" w:sz="8" w:space="0" w:color="000000"/>
              <w:right w:val="single" w:sz="8" w:space="0" w:color="000000"/>
            </w:tcBorders>
            <w:shd w:val="clear" w:color="auto" w:fill="auto"/>
            <w:vAlign w:val="center"/>
            <w:hideMark/>
          </w:tcPr>
          <w:p w:rsidR="007B7392" w:rsidRPr="003B19A7" w:rsidRDefault="007B7392" w:rsidP="00C47F9F">
            <w:pPr>
              <w:widowControl/>
              <w:jc w:val="center"/>
              <w:rPr>
                <w:rFonts w:ascii="宋体" w:hAnsi="宋体" w:cs="宋体"/>
                <w:color w:val="000000"/>
                <w:sz w:val="16"/>
                <w:szCs w:val="16"/>
              </w:rPr>
            </w:pPr>
            <w:r w:rsidRPr="003B19A7">
              <w:rPr>
                <w:rFonts w:ascii="宋体" w:hAnsi="宋体" w:cs="宋体" w:hint="eastAsia"/>
                <w:color w:val="000000"/>
                <w:sz w:val="16"/>
                <w:szCs w:val="16"/>
              </w:rPr>
              <w:t>-</w:t>
            </w:r>
          </w:p>
        </w:tc>
        <w:tc>
          <w:tcPr>
            <w:tcW w:w="4201" w:type="dxa"/>
            <w:tcBorders>
              <w:top w:val="nil"/>
              <w:left w:val="nil"/>
              <w:bottom w:val="single" w:sz="8" w:space="0" w:color="000000"/>
              <w:right w:val="single" w:sz="8" w:space="0" w:color="000000"/>
            </w:tcBorders>
            <w:shd w:val="clear" w:color="auto" w:fill="auto"/>
            <w:vAlign w:val="center"/>
            <w:hideMark/>
          </w:tcPr>
          <w:p w:rsidR="007B7392" w:rsidRPr="003B19A7" w:rsidRDefault="007B7392" w:rsidP="00C47F9F">
            <w:pPr>
              <w:widowControl/>
              <w:rPr>
                <w:rFonts w:ascii="宋体" w:hAnsi="宋体" w:cs="宋体"/>
                <w:color w:val="000000"/>
                <w:sz w:val="16"/>
                <w:szCs w:val="16"/>
              </w:rPr>
            </w:pPr>
            <w:r>
              <w:rPr>
                <w:rFonts w:ascii="宋体" w:hAnsi="宋体" w:cs="宋体" w:hint="eastAsia"/>
                <w:color w:val="000000"/>
                <w:sz w:val="16"/>
                <w:szCs w:val="16"/>
              </w:rPr>
              <w:t>A类充电器</w:t>
            </w:r>
            <w:r w:rsidRPr="003B19A7">
              <w:rPr>
                <w:rFonts w:ascii="宋体" w:hAnsi="宋体" w:cs="宋体" w:hint="eastAsia"/>
                <w:color w:val="000000"/>
                <w:sz w:val="16"/>
                <w:szCs w:val="16"/>
              </w:rPr>
              <w:t>工作状态</w:t>
            </w:r>
            <w:r w:rsidRPr="003B19A7">
              <w:rPr>
                <w:rFonts w:ascii="宋体" w:hAnsi="宋体" w:cs="宋体" w:hint="eastAsia"/>
                <w:color w:val="000000"/>
                <w:sz w:val="16"/>
                <w:szCs w:val="16"/>
              </w:rPr>
              <w:br/>
            </w:r>
            <w:r w:rsidRPr="00646DBA">
              <w:rPr>
                <w:rFonts w:ascii="宋体" w:hAnsi="宋体" w:cs="宋体" w:hint="eastAsia"/>
                <w:color w:val="000000"/>
                <w:sz w:val="16"/>
                <w:szCs w:val="16"/>
              </w:rPr>
              <w:t>在下次充电器的状态信息变化前，运行该取命令后，充电器状态的数值自动清除</w:t>
            </w:r>
            <w:r w:rsidRPr="003B19A7">
              <w:rPr>
                <w:rFonts w:ascii="宋体" w:hAnsi="宋体" w:cs="宋体" w:hint="eastAsia"/>
                <w:color w:val="000000"/>
                <w:sz w:val="16"/>
                <w:szCs w:val="16"/>
              </w:rPr>
              <w:t>。</w:t>
            </w:r>
            <w:r w:rsidRPr="003B19A7">
              <w:rPr>
                <w:rFonts w:ascii="宋体" w:hAnsi="宋体" w:cs="宋体" w:hint="eastAsia"/>
                <w:color w:val="000000"/>
                <w:sz w:val="16"/>
                <w:szCs w:val="16"/>
              </w:rPr>
              <w:br/>
              <w:t>Data0[7:3] 【预留】</w:t>
            </w:r>
            <w:r w:rsidRPr="003B19A7">
              <w:rPr>
                <w:rFonts w:ascii="宋体" w:hAnsi="宋体" w:cs="宋体" w:hint="eastAsia"/>
                <w:color w:val="000000"/>
                <w:sz w:val="16"/>
                <w:szCs w:val="16"/>
              </w:rPr>
              <w:br/>
              <w:t>Data0[</w:t>
            </w:r>
            <w:r>
              <w:rPr>
                <w:rFonts w:ascii="宋体" w:hAnsi="宋体" w:cs="宋体"/>
                <w:color w:val="000000"/>
                <w:sz w:val="16"/>
                <w:szCs w:val="16"/>
              </w:rPr>
              <w:t>2</w:t>
            </w:r>
            <w:r w:rsidRPr="003B19A7">
              <w:rPr>
                <w:rFonts w:ascii="宋体" w:hAnsi="宋体" w:cs="宋体" w:hint="eastAsia"/>
                <w:color w:val="000000"/>
                <w:sz w:val="16"/>
                <w:szCs w:val="16"/>
              </w:rPr>
              <w:t>] OVOLT 1：自上次读取该</w:t>
            </w:r>
            <w:r>
              <w:rPr>
                <w:rFonts w:ascii="宋体" w:hAnsi="宋体" w:cs="宋体" w:hint="eastAsia"/>
                <w:color w:val="000000"/>
                <w:sz w:val="16"/>
                <w:szCs w:val="16"/>
              </w:rPr>
              <w:t>信息</w:t>
            </w:r>
            <w:r w:rsidRPr="003B19A7">
              <w:rPr>
                <w:rFonts w:ascii="宋体" w:hAnsi="宋体" w:cs="宋体" w:hint="eastAsia"/>
                <w:color w:val="000000"/>
                <w:sz w:val="16"/>
                <w:szCs w:val="16"/>
              </w:rPr>
              <w:t xml:space="preserve">输出过压 </w:t>
            </w:r>
            <w:r w:rsidRPr="003B19A7">
              <w:rPr>
                <w:rFonts w:ascii="宋体" w:hAnsi="宋体" w:cs="宋体" w:hint="eastAsia"/>
                <w:color w:val="000000"/>
                <w:sz w:val="16"/>
                <w:szCs w:val="16"/>
              </w:rPr>
              <w:br/>
              <w:t>Data0[1] CRCRX 1：自上次读取该</w:t>
            </w:r>
            <w:r>
              <w:rPr>
                <w:rFonts w:ascii="宋体" w:hAnsi="宋体" w:cs="宋体" w:hint="eastAsia"/>
                <w:color w:val="000000"/>
                <w:sz w:val="16"/>
                <w:szCs w:val="16"/>
              </w:rPr>
              <w:t>信息</w:t>
            </w:r>
            <w:r w:rsidRPr="003B19A7">
              <w:rPr>
                <w:rFonts w:ascii="宋体" w:hAnsi="宋体" w:cs="宋体" w:hint="eastAsia"/>
                <w:color w:val="000000"/>
                <w:sz w:val="16"/>
                <w:szCs w:val="16"/>
              </w:rPr>
              <w:t>输出过流</w:t>
            </w:r>
            <w:r w:rsidRPr="003B19A7">
              <w:rPr>
                <w:rFonts w:ascii="宋体" w:hAnsi="宋体" w:cs="宋体" w:hint="eastAsia"/>
                <w:color w:val="000000"/>
                <w:sz w:val="16"/>
                <w:szCs w:val="16"/>
              </w:rPr>
              <w:br/>
              <w:t>Data0[0] PARRX 1：自上次读取该</w:t>
            </w:r>
            <w:r>
              <w:rPr>
                <w:rFonts w:ascii="宋体" w:hAnsi="宋体" w:cs="宋体" w:hint="eastAsia"/>
                <w:color w:val="000000"/>
                <w:sz w:val="16"/>
                <w:szCs w:val="16"/>
              </w:rPr>
              <w:t>信息</w:t>
            </w:r>
            <w:r w:rsidRPr="003B19A7">
              <w:rPr>
                <w:rFonts w:ascii="宋体" w:hAnsi="宋体" w:cs="宋体" w:hint="eastAsia"/>
                <w:color w:val="000000"/>
                <w:sz w:val="16"/>
                <w:szCs w:val="16"/>
              </w:rPr>
              <w:t>输出过温</w:t>
            </w:r>
            <w:r w:rsidRPr="003B19A7">
              <w:rPr>
                <w:rFonts w:ascii="宋体" w:hAnsi="宋体" w:cs="宋体" w:hint="eastAsia"/>
                <w:color w:val="000000"/>
                <w:sz w:val="16"/>
                <w:szCs w:val="16"/>
              </w:rPr>
              <w:br/>
              <w:t>以上，0：表示正常</w:t>
            </w:r>
          </w:p>
        </w:tc>
      </w:tr>
      <w:tr w:rsidR="007B7392" w:rsidRPr="003B19A7" w:rsidTr="007B7392">
        <w:trPr>
          <w:trHeight w:val="870"/>
          <w:jc w:val="center"/>
        </w:trPr>
        <w:tc>
          <w:tcPr>
            <w:tcW w:w="477" w:type="dxa"/>
            <w:tcBorders>
              <w:top w:val="nil"/>
              <w:left w:val="single" w:sz="8" w:space="0" w:color="000000"/>
              <w:bottom w:val="single" w:sz="8" w:space="0" w:color="000000"/>
              <w:right w:val="single" w:sz="8" w:space="0" w:color="000000"/>
            </w:tcBorders>
            <w:shd w:val="clear" w:color="auto" w:fill="auto"/>
            <w:vAlign w:val="center"/>
            <w:hideMark/>
          </w:tcPr>
          <w:p w:rsidR="007B7392" w:rsidRPr="003B19A7" w:rsidRDefault="007B7392" w:rsidP="00C47F9F">
            <w:pPr>
              <w:widowControl/>
              <w:jc w:val="center"/>
              <w:rPr>
                <w:rFonts w:ascii="Arial" w:hAnsi="Arial" w:cs="Arial"/>
                <w:color w:val="000000"/>
                <w:sz w:val="16"/>
                <w:szCs w:val="16"/>
              </w:rPr>
            </w:pPr>
            <w:r>
              <w:rPr>
                <w:rFonts w:ascii="Arial" w:hAnsi="Arial" w:cs="Arial"/>
                <w:color w:val="000000"/>
                <w:sz w:val="16"/>
                <w:szCs w:val="16"/>
              </w:rPr>
              <w:t>5</w:t>
            </w:r>
          </w:p>
        </w:tc>
        <w:tc>
          <w:tcPr>
            <w:tcW w:w="1037" w:type="dxa"/>
            <w:tcBorders>
              <w:top w:val="nil"/>
              <w:left w:val="nil"/>
              <w:bottom w:val="single" w:sz="8" w:space="0" w:color="000000"/>
              <w:right w:val="single" w:sz="8" w:space="0" w:color="000000"/>
            </w:tcBorders>
            <w:shd w:val="clear" w:color="auto" w:fill="auto"/>
            <w:vAlign w:val="center"/>
            <w:hideMark/>
          </w:tcPr>
          <w:p w:rsidR="007B7392" w:rsidRPr="003B19A7" w:rsidRDefault="007B7392" w:rsidP="00C47F9F">
            <w:pPr>
              <w:widowControl/>
              <w:rPr>
                <w:rFonts w:ascii="宋体" w:hAnsi="宋体" w:cs="宋体"/>
                <w:color w:val="000000"/>
                <w:sz w:val="16"/>
                <w:szCs w:val="16"/>
              </w:rPr>
            </w:pPr>
            <w:r w:rsidRPr="003B19A7">
              <w:rPr>
                <w:rFonts w:ascii="宋体" w:hAnsi="宋体" w:cs="宋体" w:hint="eastAsia"/>
                <w:color w:val="000000"/>
                <w:sz w:val="16"/>
                <w:szCs w:val="16"/>
              </w:rPr>
              <w:t>读取</w:t>
            </w:r>
            <w:r>
              <w:rPr>
                <w:rFonts w:ascii="宋体" w:hAnsi="宋体" w:cs="宋体" w:hint="eastAsia"/>
                <w:color w:val="000000"/>
                <w:sz w:val="16"/>
                <w:szCs w:val="16"/>
              </w:rPr>
              <w:t>A类充电器</w:t>
            </w:r>
            <w:r w:rsidRPr="003B19A7">
              <w:rPr>
                <w:rFonts w:ascii="宋体" w:hAnsi="宋体" w:cs="宋体" w:hint="eastAsia"/>
                <w:color w:val="000000"/>
                <w:sz w:val="16"/>
                <w:szCs w:val="16"/>
              </w:rPr>
              <w:t>的当前输出电压状态</w:t>
            </w:r>
            <w:r>
              <w:rPr>
                <w:rFonts w:ascii="宋体" w:hAnsi="宋体" w:cs="宋体" w:hint="eastAsia"/>
                <w:color w:val="000000"/>
                <w:sz w:val="16"/>
                <w:szCs w:val="16"/>
              </w:rPr>
              <w:t>信息</w:t>
            </w:r>
          </w:p>
        </w:tc>
        <w:tc>
          <w:tcPr>
            <w:tcW w:w="979" w:type="dxa"/>
            <w:tcBorders>
              <w:top w:val="nil"/>
              <w:left w:val="nil"/>
              <w:bottom w:val="single" w:sz="8" w:space="0" w:color="000000"/>
              <w:right w:val="single" w:sz="8" w:space="0" w:color="000000"/>
            </w:tcBorders>
            <w:shd w:val="clear" w:color="auto" w:fill="auto"/>
            <w:vAlign w:val="center"/>
            <w:hideMark/>
          </w:tcPr>
          <w:p w:rsidR="007B7392" w:rsidRPr="003B19A7" w:rsidRDefault="007B7392" w:rsidP="00C47F9F">
            <w:pPr>
              <w:widowControl/>
              <w:rPr>
                <w:rFonts w:ascii="宋体" w:hAnsi="宋体" w:cs="宋体"/>
                <w:color w:val="000000"/>
                <w:sz w:val="16"/>
                <w:szCs w:val="16"/>
              </w:rPr>
            </w:pPr>
            <w:r w:rsidRPr="003B19A7">
              <w:rPr>
                <w:rFonts w:ascii="宋体" w:hAnsi="宋体" w:cs="宋体" w:hint="eastAsia"/>
                <w:color w:val="000000"/>
                <w:sz w:val="16"/>
                <w:szCs w:val="16"/>
              </w:rPr>
              <w:t xml:space="preserve">0x0C 0x29 </w:t>
            </w:r>
          </w:p>
        </w:tc>
        <w:tc>
          <w:tcPr>
            <w:tcW w:w="980" w:type="dxa"/>
            <w:tcBorders>
              <w:top w:val="nil"/>
              <w:left w:val="nil"/>
              <w:bottom w:val="single" w:sz="8" w:space="0" w:color="000000"/>
              <w:right w:val="single" w:sz="8" w:space="0" w:color="000000"/>
            </w:tcBorders>
            <w:shd w:val="clear" w:color="auto" w:fill="auto"/>
            <w:vAlign w:val="center"/>
            <w:hideMark/>
          </w:tcPr>
          <w:p w:rsidR="007B7392" w:rsidRPr="003B19A7" w:rsidRDefault="007B7392" w:rsidP="00C47F9F">
            <w:pPr>
              <w:widowControl/>
              <w:rPr>
                <w:rFonts w:ascii="宋体" w:hAnsi="宋体" w:cs="宋体"/>
                <w:color w:val="000000"/>
                <w:sz w:val="16"/>
                <w:szCs w:val="16"/>
              </w:rPr>
            </w:pPr>
            <w:r w:rsidRPr="003B19A7">
              <w:rPr>
                <w:rFonts w:ascii="宋体" w:hAnsi="宋体" w:cs="宋体" w:hint="eastAsia"/>
                <w:color w:val="000000"/>
                <w:sz w:val="16"/>
                <w:szCs w:val="16"/>
              </w:rPr>
              <w:t xml:space="preserve">ACK Data0   </w:t>
            </w:r>
          </w:p>
        </w:tc>
        <w:tc>
          <w:tcPr>
            <w:tcW w:w="561" w:type="dxa"/>
            <w:tcBorders>
              <w:top w:val="nil"/>
              <w:left w:val="nil"/>
              <w:bottom w:val="single" w:sz="8" w:space="0" w:color="000000"/>
              <w:right w:val="single" w:sz="8" w:space="0" w:color="000000"/>
            </w:tcBorders>
            <w:shd w:val="clear" w:color="auto" w:fill="auto"/>
            <w:vAlign w:val="center"/>
            <w:hideMark/>
          </w:tcPr>
          <w:p w:rsidR="007B7392" w:rsidRPr="003B19A7" w:rsidRDefault="007B7392" w:rsidP="00C47F9F">
            <w:pPr>
              <w:widowControl/>
              <w:jc w:val="center"/>
              <w:rPr>
                <w:rFonts w:ascii="宋体" w:hAnsi="宋体" w:cs="宋体"/>
                <w:color w:val="000000"/>
                <w:sz w:val="16"/>
                <w:szCs w:val="16"/>
              </w:rPr>
            </w:pPr>
            <w:r w:rsidRPr="003B19A7">
              <w:rPr>
                <w:rFonts w:ascii="宋体" w:hAnsi="宋体" w:cs="宋体" w:hint="eastAsia"/>
                <w:color w:val="000000"/>
                <w:sz w:val="16"/>
                <w:szCs w:val="16"/>
              </w:rPr>
              <w:t>00</w:t>
            </w:r>
          </w:p>
        </w:tc>
        <w:tc>
          <w:tcPr>
            <w:tcW w:w="616" w:type="dxa"/>
            <w:tcBorders>
              <w:top w:val="nil"/>
              <w:left w:val="nil"/>
              <w:bottom w:val="single" w:sz="8" w:space="0" w:color="000000"/>
              <w:right w:val="single" w:sz="8" w:space="0" w:color="000000"/>
            </w:tcBorders>
            <w:shd w:val="clear" w:color="auto" w:fill="auto"/>
            <w:vAlign w:val="center"/>
            <w:hideMark/>
          </w:tcPr>
          <w:p w:rsidR="007B7392" w:rsidRPr="003B19A7" w:rsidRDefault="007B7392" w:rsidP="00C47F9F">
            <w:pPr>
              <w:widowControl/>
              <w:jc w:val="center"/>
              <w:rPr>
                <w:rFonts w:ascii="宋体" w:hAnsi="宋体" w:cs="宋体"/>
                <w:color w:val="000000"/>
                <w:sz w:val="16"/>
                <w:szCs w:val="16"/>
              </w:rPr>
            </w:pPr>
            <w:r w:rsidRPr="003B19A7">
              <w:rPr>
                <w:rFonts w:ascii="宋体" w:hAnsi="宋体" w:cs="宋体" w:hint="eastAsia"/>
                <w:color w:val="000000"/>
                <w:sz w:val="16"/>
                <w:szCs w:val="16"/>
              </w:rPr>
              <w:t>0.1V/位</w:t>
            </w:r>
          </w:p>
        </w:tc>
        <w:tc>
          <w:tcPr>
            <w:tcW w:w="4201" w:type="dxa"/>
            <w:tcBorders>
              <w:top w:val="nil"/>
              <w:left w:val="nil"/>
              <w:bottom w:val="single" w:sz="8" w:space="0" w:color="000000"/>
              <w:right w:val="single" w:sz="8" w:space="0" w:color="000000"/>
            </w:tcBorders>
            <w:shd w:val="clear" w:color="auto" w:fill="auto"/>
            <w:vAlign w:val="center"/>
            <w:hideMark/>
          </w:tcPr>
          <w:p w:rsidR="007B7392" w:rsidRPr="003B19A7" w:rsidRDefault="007B7392" w:rsidP="00C47F9F">
            <w:pPr>
              <w:widowControl/>
              <w:rPr>
                <w:rFonts w:ascii="宋体" w:hAnsi="宋体" w:cs="宋体"/>
                <w:color w:val="000000"/>
                <w:sz w:val="16"/>
                <w:szCs w:val="16"/>
              </w:rPr>
            </w:pPr>
            <w:r>
              <w:rPr>
                <w:rFonts w:ascii="宋体" w:hAnsi="宋体" w:cs="宋体" w:hint="eastAsia"/>
                <w:color w:val="000000"/>
                <w:sz w:val="16"/>
                <w:szCs w:val="16"/>
              </w:rPr>
              <w:t>A类充电器</w:t>
            </w:r>
            <w:r w:rsidRPr="003B19A7">
              <w:rPr>
                <w:rFonts w:ascii="宋体" w:hAnsi="宋体" w:cs="宋体" w:hint="eastAsia"/>
                <w:color w:val="000000"/>
                <w:sz w:val="16"/>
                <w:szCs w:val="16"/>
              </w:rPr>
              <w:t xml:space="preserve">的当前输出电压状态。 </w:t>
            </w:r>
            <w:r w:rsidRPr="003B19A7">
              <w:rPr>
                <w:rFonts w:ascii="宋体" w:hAnsi="宋体" w:cs="宋体" w:hint="eastAsia"/>
                <w:color w:val="000000"/>
                <w:sz w:val="16"/>
                <w:szCs w:val="16"/>
              </w:rPr>
              <w:br/>
              <w:t>Data0[7:0] 输出电压 (V) = Data0/ 10</w:t>
            </w:r>
          </w:p>
        </w:tc>
      </w:tr>
    </w:tbl>
    <w:p w:rsidR="007B7392" w:rsidRDefault="007B7392" w:rsidP="007B7392">
      <w:pPr>
        <w:pStyle w:val="afd"/>
        <w:spacing w:before="156" w:after="156"/>
      </w:pPr>
      <w:bookmarkStart w:id="1147" w:name="_Toc443427791"/>
      <w:r w:rsidRPr="007B7392">
        <w:rPr>
          <w:rFonts w:hint="eastAsia"/>
        </w:rPr>
        <w:t>输出电压</w:t>
      </w:r>
      <w:r w:rsidRPr="007B7392">
        <w:t>配置</w:t>
      </w:r>
      <w:r w:rsidRPr="007B7392">
        <w:rPr>
          <w:rFonts w:hint="eastAsia"/>
        </w:rPr>
        <w:t>信息</w:t>
      </w:r>
      <w:r w:rsidRPr="007B7392">
        <w:t>应答命令</w:t>
      </w:r>
      <w:bookmarkEnd w:id="1147"/>
    </w:p>
    <w:p w:rsidR="007B7392" w:rsidRPr="007B7392" w:rsidRDefault="007B7392" w:rsidP="007B7392">
      <w:pPr>
        <w:pStyle w:val="afff2"/>
      </w:pPr>
      <w:r w:rsidRPr="007B7392">
        <w:rPr>
          <w:rFonts w:hint="eastAsia"/>
        </w:rPr>
        <w:t>下面</w:t>
      </w:r>
      <w:r w:rsidRPr="007B7392">
        <w:t>命令</w:t>
      </w:r>
      <w:r w:rsidRPr="007B7392">
        <w:rPr>
          <w:rFonts w:hint="eastAsia"/>
        </w:rPr>
        <w:t>读取A类充电器</w:t>
      </w:r>
      <w:r w:rsidRPr="007B7392">
        <w:t>支持的电压档位值；</w:t>
      </w:r>
      <w:r w:rsidRPr="007B7392">
        <w:rPr>
          <w:rFonts w:hint="eastAsia"/>
        </w:rPr>
        <w:t>实际充电器支持输出电压档数由读取输出参数0x0C 0x21命令获得。并与A类充电器设备的类型命令</w:t>
      </w:r>
      <w:r w:rsidRPr="007B7392">
        <w:t>0x0C 0x2B</w:t>
      </w:r>
      <w:r w:rsidRPr="007B7392">
        <w:rPr>
          <w:rFonts w:hint="eastAsia"/>
        </w:rPr>
        <w:t>返回</w:t>
      </w:r>
      <w:r w:rsidRPr="007B7392">
        <w:t>信息一一对应</w:t>
      </w:r>
      <w:r w:rsidRPr="007B7392">
        <w:rPr>
          <w:rFonts w:hint="eastAsia"/>
        </w:rPr>
        <w:t>。</w:t>
      </w:r>
    </w:p>
    <w:p w:rsidR="007B7392" w:rsidRDefault="007B7392" w:rsidP="007B7392">
      <w:pPr>
        <w:pStyle w:val="af9"/>
        <w:spacing w:before="156" w:after="156"/>
      </w:pPr>
      <w:r w:rsidRPr="007B7392">
        <w:rPr>
          <w:rFonts w:hint="eastAsia"/>
        </w:rPr>
        <w:t>输出电压</w:t>
      </w:r>
      <w:r w:rsidRPr="007B7392">
        <w:t>配置</w:t>
      </w:r>
      <w:r w:rsidRPr="007B7392">
        <w:rPr>
          <w:rFonts w:hint="eastAsia"/>
        </w:rPr>
        <w:t>信息</w:t>
      </w:r>
      <w:r w:rsidRPr="007B7392">
        <w:t>应答命令</w:t>
      </w:r>
    </w:p>
    <w:tbl>
      <w:tblPr>
        <w:tblW w:w="8731" w:type="dxa"/>
        <w:jc w:val="center"/>
        <w:tblLayout w:type="fixed"/>
        <w:tblLook w:val="04A0"/>
      </w:tblPr>
      <w:tblGrid>
        <w:gridCol w:w="479"/>
        <w:gridCol w:w="1619"/>
        <w:gridCol w:w="1033"/>
        <w:gridCol w:w="982"/>
        <w:gridCol w:w="557"/>
        <w:gridCol w:w="840"/>
        <w:gridCol w:w="3221"/>
      </w:tblGrid>
      <w:tr w:rsidR="007B7392" w:rsidRPr="00A44D03" w:rsidTr="007B7392">
        <w:trPr>
          <w:trHeight w:val="227"/>
          <w:jc w:val="center"/>
        </w:trPr>
        <w:tc>
          <w:tcPr>
            <w:tcW w:w="479" w:type="dxa"/>
            <w:tcBorders>
              <w:top w:val="single" w:sz="8" w:space="0" w:color="000000"/>
              <w:left w:val="nil"/>
              <w:bottom w:val="nil"/>
              <w:right w:val="single" w:sz="8" w:space="0" w:color="000000"/>
            </w:tcBorders>
            <w:shd w:val="clear" w:color="000000" w:fill="595959"/>
            <w:vAlign w:val="center"/>
            <w:hideMark/>
          </w:tcPr>
          <w:p w:rsidR="007B7392" w:rsidRPr="00A44D03" w:rsidRDefault="007B7392" w:rsidP="00C47F9F">
            <w:pPr>
              <w:widowControl/>
              <w:jc w:val="center"/>
              <w:rPr>
                <w:rFonts w:ascii="Arial Unicode MS" w:eastAsia="Arial Unicode MS" w:hAnsi="Arial Unicode MS" w:cs="Arial Unicode MS"/>
                <w:b/>
                <w:bCs/>
                <w:color w:val="FFFFFF"/>
                <w:sz w:val="16"/>
                <w:szCs w:val="16"/>
              </w:rPr>
            </w:pPr>
            <w:r w:rsidRPr="00A44D03">
              <w:rPr>
                <w:rFonts w:ascii="Arial Unicode MS" w:eastAsia="Arial Unicode MS" w:hAnsi="Arial Unicode MS" w:cs="Arial Unicode MS" w:hint="eastAsia"/>
                <w:b/>
                <w:bCs/>
                <w:color w:val="FFFFFF"/>
                <w:sz w:val="16"/>
                <w:szCs w:val="16"/>
              </w:rPr>
              <w:t>序号</w:t>
            </w:r>
          </w:p>
        </w:tc>
        <w:tc>
          <w:tcPr>
            <w:tcW w:w="1619" w:type="dxa"/>
            <w:tcBorders>
              <w:top w:val="single" w:sz="8" w:space="0" w:color="000000"/>
              <w:left w:val="nil"/>
              <w:bottom w:val="nil"/>
              <w:right w:val="single" w:sz="8" w:space="0" w:color="000000"/>
            </w:tcBorders>
            <w:shd w:val="clear" w:color="000000" w:fill="595959"/>
            <w:vAlign w:val="center"/>
            <w:hideMark/>
          </w:tcPr>
          <w:p w:rsidR="007B7392" w:rsidRPr="00A44D03" w:rsidRDefault="007B7392" w:rsidP="00C47F9F">
            <w:pPr>
              <w:widowControl/>
              <w:rPr>
                <w:rFonts w:ascii="Arial Unicode MS" w:eastAsia="Arial Unicode MS" w:hAnsi="Arial Unicode MS" w:cs="Arial Unicode MS"/>
                <w:b/>
                <w:bCs/>
                <w:color w:val="FFFFFF"/>
                <w:sz w:val="16"/>
                <w:szCs w:val="16"/>
              </w:rPr>
            </w:pPr>
            <w:r>
              <w:rPr>
                <w:rFonts w:ascii="Arial Unicode MS" w:eastAsia="Arial Unicode MS" w:hAnsi="Arial Unicode MS" w:cs="Arial Unicode MS" w:hint="eastAsia"/>
                <w:b/>
                <w:bCs/>
                <w:color w:val="FFFFFF"/>
                <w:sz w:val="16"/>
                <w:szCs w:val="16"/>
              </w:rPr>
              <w:t>终端</w:t>
            </w:r>
            <w:r w:rsidRPr="00A44D03">
              <w:rPr>
                <w:rFonts w:ascii="Arial Unicode MS" w:eastAsia="Arial Unicode MS" w:hAnsi="Arial Unicode MS" w:cs="Arial Unicode MS" w:hint="eastAsia"/>
                <w:b/>
                <w:bCs/>
                <w:color w:val="FFFFFF"/>
                <w:sz w:val="16"/>
                <w:szCs w:val="16"/>
              </w:rPr>
              <w:t>命令说明</w:t>
            </w:r>
          </w:p>
        </w:tc>
        <w:tc>
          <w:tcPr>
            <w:tcW w:w="1033" w:type="dxa"/>
            <w:tcBorders>
              <w:top w:val="single" w:sz="8" w:space="0" w:color="000000"/>
              <w:left w:val="nil"/>
              <w:bottom w:val="nil"/>
              <w:right w:val="single" w:sz="8" w:space="0" w:color="000000"/>
            </w:tcBorders>
            <w:shd w:val="clear" w:color="000000" w:fill="595959"/>
            <w:vAlign w:val="center"/>
            <w:hideMark/>
          </w:tcPr>
          <w:p w:rsidR="007B7392" w:rsidRPr="00A44D03" w:rsidRDefault="007B7392" w:rsidP="00C47F9F">
            <w:pPr>
              <w:widowControl/>
              <w:jc w:val="center"/>
              <w:rPr>
                <w:rFonts w:ascii="Arial Unicode MS" w:eastAsia="Arial Unicode MS" w:hAnsi="Arial Unicode MS" w:cs="Arial Unicode MS"/>
                <w:b/>
                <w:bCs/>
                <w:color w:val="FFFFFF"/>
                <w:sz w:val="16"/>
                <w:szCs w:val="16"/>
              </w:rPr>
            </w:pPr>
            <w:r>
              <w:rPr>
                <w:rFonts w:ascii="Arial Unicode MS" w:eastAsia="Arial Unicode MS" w:hAnsi="Arial Unicode MS" w:cs="Arial Unicode MS" w:hint="eastAsia"/>
                <w:b/>
                <w:bCs/>
                <w:color w:val="FFFFFF"/>
                <w:sz w:val="16"/>
                <w:szCs w:val="16"/>
              </w:rPr>
              <w:t>终端</w:t>
            </w:r>
            <w:r w:rsidRPr="00A44D03">
              <w:rPr>
                <w:rFonts w:ascii="Arial Unicode MS" w:eastAsia="Arial Unicode MS" w:hAnsi="Arial Unicode MS" w:cs="Arial Unicode MS" w:hint="eastAsia"/>
                <w:b/>
                <w:bCs/>
                <w:color w:val="FFFFFF"/>
                <w:sz w:val="16"/>
                <w:szCs w:val="16"/>
              </w:rPr>
              <w:t>命令</w:t>
            </w:r>
          </w:p>
        </w:tc>
        <w:tc>
          <w:tcPr>
            <w:tcW w:w="982" w:type="dxa"/>
            <w:tcBorders>
              <w:top w:val="single" w:sz="8" w:space="0" w:color="000000"/>
              <w:left w:val="nil"/>
              <w:bottom w:val="nil"/>
              <w:right w:val="single" w:sz="8" w:space="0" w:color="000000"/>
            </w:tcBorders>
            <w:shd w:val="clear" w:color="000000" w:fill="595959"/>
            <w:vAlign w:val="center"/>
            <w:hideMark/>
          </w:tcPr>
          <w:p w:rsidR="007B7392" w:rsidRPr="00A44D03" w:rsidRDefault="007B7392" w:rsidP="00C47F9F">
            <w:pPr>
              <w:widowControl/>
              <w:jc w:val="center"/>
              <w:rPr>
                <w:rFonts w:ascii="Arial Unicode MS" w:eastAsia="Arial Unicode MS" w:hAnsi="Arial Unicode MS" w:cs="Arial Unicode MS"/>
                <w:b/>
                <w:bCs/>
                <w:color w:val="FFFFFF"/>
                <w:sz w:val="16"/>
                <w:szCs w:val="16"/>
              </w:rPr>
            </w:pPr>
            <w:r>
              <w:rPr>
                <w:rFonts w:ascii="Arial Unicode MS" w:eastAsia="Arial Unicode MS" w:hAnsi="Arial Unicode MS" w:cs="Arial Unicode MS" w:hint="eastAsia"/>
                <w:b/>
                <w:bCs/>
                <w:color w:val="FFFFFF"/>
                <w:sz w:val="16"/>
                <w:szCs w:val="16"/>
              </w:rPr>
              <w:t>充电器</w:t>
            </w:r>
            <w:r w:rsidRPr="00A44D03">
              <w:rPr>
                <w:rFonts w:ascii="Arial Unicode MS" w:eastAsia="Arial Unicode MS" w:hAnsi="Arial Unicode MS" w:cs="Arial Unicode MS" w:hint="eastAsia"/>
                <w:b/>
                <w:bCs/>
                <w:color w:val="FFFFFF"/>
                <w:sz w:val="16"/>
                <w:szCs w:val="16"/>
              </w:rPr>
              <w:t>应答</w:t>
            </w:r>
          </w:p>
        </w:tc>
        <w:tc>
          <w:tcPr>
            <w:tcW w:w="557" w:type="dxa"/>
            <w:tcBorders>
              <w:top w:val="single" w:sz="8" w:space="0" w:color="000000"/>
              <w:left w:val="nil"/>
              <w:bottom w:val="nil"/>
              <w:right w:val="single" w:sz="8" w:space="0" w:color="000000"/>
            </w:tcBorders>
            <w:shd w:val="clear" w:color="000000" w:fill="595959"/>
            <w:vAlign w:val="center"/>
            <w:hideMark/>
          </w:tcPr>
          <w:p w:rsidR="007B7392" w:rsidRPr="00A44D03" w:rsidRDefault="007B7392" w:rsidP="00C47F9F">
            <w:pPr>
              <w:widowControl/>
              <w:jc w:val="center"/>
              <w:rPr>
                <w:rFonts w:ascii="Arial Unicode MS" w:eastAsia="Arial Unicode MS" w:hAnsi="Arial Unicode MS" w:cs="Arial Unicode MS"/>
                <w:b/>
                <w:bCs/>
                <w:color w:val="FFFFFF"/>
                <w:sz w:val="16"/>
                <w:szCs w:val="16"/>
              </w:rPr>
            </w:pPr>
            <w:r>
              <w:rPr>
                <w:rFonts w:ascii="Arial Unicode MS" w:eastAsia="Arial Unicode MS" w:hAnsi="Arial Unicode MS" w:cs="Arial Unicode MS" w:hint="eastAsia"/>
                <w:b/>
                <w:bCs/>
                <w:color w:val="FFFFFF"/>
                <w:sz w:val="16"/>
                <w:szCs w:val="16"/>
              </w:rPr>
              <w:t>默认</w:t>
            </w:r>
            <w:r w:rsidRPr="00A44D03">
              <w:rPr>
                <w:rFonts w:ascii="Arial Unicode MS" w:eastAsia="Arial Unicode MS" w:hAnsi="Arial Unicode MS" w:cs="Arial Unicode MS" w:hint="eastAsia"/>
                <w:b/>
                <w:bCs/>
                <w:color w:val="FFFFFF"/>
                <w:sz w:val="16"/>
                <w:szCs w:val="16"/>
              </w:rPr>
              <w:t>值</w:t>
            </w:r>
          </w:p>
        </w:tc>
        <w:tc>
          <w:tcPr>
            <w:tcW w:w="840" w:type="dxa"/>
            <w:tcBorders>
              <w:top w:val="single" w:sz="8" w:space="0" w:color="000000"/>
              <w:left w:val="nil"/>
              <w:bottom w:val="nil"/>
              <w:right w:val="single" w:sz="8" w:space="0" w:color="000000"/>
            </w:tcBorders>
            <w:shd w:val="clear" w:color="000000" w:fill="595959"/>
            <w:vAlign w:val="center"/>
            <w:hideMark/>
          </w:tcPr>
          <w:p w:rsidR="007B7392" w:rsidRPr="00A44D03" w:rsidRDefault="007B7392" w:rsidP="00C47F9F">
            <w:pPr>
              <w:widowControl/>
              <w:jc w:val="center"/>
              <w:rPr>
                <w:rFonts w:ascii="Arial Unicode MS" w:eastAsia="Arial Unicode MS" w:hAnsi="Arial Unicode MS" w:cs="Arial Unicode MS"/>
                <w:b/>
                <w:bCs/>
                <w:color w:val="FFFFFF"/>
                <w:sz w:val="16"/>
                <w:szCs w:val="16"/>
              </w:rPr>
            </w:pPr>
            <w:r w:rsidRPr="00A44D03">
              <w:rPr>
                <w:rFonts w:ascii="Arial Unicode MS" w:eastAsia="Arial Unicode MS" w:hAnsi="Arial Unicode MS" w:cs="Arial Unicode MS" w:hint="eastAsia"/>
                <w:b/>
                <w:bCs/>
                <w:color w:val="FFFFFF"/>
                <w:sz w:val="16"/>
                <w:szCs w:val="16"/>
              </w:rPr>
              <w:t>刻度</w:t>
            </w:r>
          </w:p>
        </w:tc>
        <w:tc>
          <w:tcPr>
            <w:tcW w:w="3221" w:type="dxa"/>
            <w:tcBorders>
              <w:top w:val="single" w:sz="8" w:space="0" w:color="000000"/>
              <w:left w:val="nil"/>
              <w:bottom w:val="nil"/>
              <w:right w:val="single" w:sz="8" w:space="0" w:color="000000"/>
            </w:tcBorders>
            <w:shd w:val="clear" w:color="000000" w:fill="595959"/>
            <w:vAlign w:val="center"/>
            <w:hideMark/>
          </w:tcPr>
          <w:p w:rsidR="007B7392" w:rsidRPr="00A44D03" w:rsidRDefault="007B7392" w:rsidP="00C47F9F">
            <w:pPr>
              <w:widowControl/>
              <w:jc w:val="center"/>
              <w:rPr>
                <w:rFonts w:ascii="Arial Unicode MS" w:eastAsia="Arial Unicode MS" w:hAnsi="Arial Unicode MS" w:cs="Arial Unicode MS"/>
                <w:b/>
                <w:bCs/>
                <w:color w:val="FFFFFF"/>
                <w:sz w:val="16"/>
                <w:szCs w:val="16"/>
              </w:rPr>
            </w:pPr>
            <w:r w:rsidRPr="00A44D03">
              <w:rPr>
                <w:rFonts w:ascii="Arial Unicode MS" w:eastAsia="Arial Unicode MS" w:hAnsi="Arial Unicode MS" w:cs="Arial Unicode MS" w:hint="eastAsia"/>
                <w:b/>
                <w:bCs/>
                <w:color w:val="FFFFFF"/>
                <w:sz w:val="16"/>
                <w:szCs w:val="16"/>
              </w:rPr>
              <w:t>描述</w:t>
            </w:r>
          </w:p>
        </w:tc>
      </w:tr>
      <w:tr w:rsidR="007B7392" w:rsidRPr="00A44D03" w:rsidTr="007B7392">
        <w:trPr>
          <w:trHeight w:val="227"/>
          <w:jc w:val="center"/>
        </w:trPr>
        <w:tc>
          <w:tcPr>
            <w:tcW w:w="479" w:type="dxa"/>
            <w:tcBorders>
              <w:top w:val="nil"/>
              <w:left w:val="single" w:sz="8" w:space="0" w:color="000000"/>
              <w:bottom w:val="single" w:sz="8" w:space="0" w:color="000000"/>
              <w:right w:val="single" w:sz="8" w:space="0" w:color="000000"/>
            </w:tcBorders>
            <w:shd w:val="clear" w:color="auto" w:fill="auto"/>
            <w:vAlign w:val="center"/>
          </w:tcPr>
          <w:p w:rsidR="007B7392" w:rsidRPr="00A44D03" w:rsidRDefault="007B7392" w:rsidP="00C47F9F">
            <w:pPr>
              <w:spacing w:line="60" w:lineRule="atLeast"/>
              <w:jc w:val="center"/>
              <w:rPr>
                <w:rFonts w:ascii="宋体" w:hAnsi="宋体" w:cs="宋体"/>
                <w:color w:val="000000"/>
                <w:sz w:val="16"/>
                <w:szCs w:val="16"/>
              </w:rPr>
            </w:pPr>
            <w:r>
              <w:rPr>
                <w:rFonts w:ascii="宋体" w:hAnsi="宋体" w:cs="宋体" w:hint="eastAsia"/>
                <w:color w:val="000000"/>
                <w:sz w:val="16"/>
                <w:szCs w:val="16"/>
              </w:rPr>
              <w:t>1</w:t>
            </w:r>
          </w:p>
        </w:tc>
        <w:tc>
          <w:tcPr>
            <w:tcW w:w="1619" w:type="dxa"/>
            <w:tcBorders>
              <w:top w:val="nil"/>
              <w:left w:val="nil"/>
              <w:bottom w:val="single" w:sz="8" w:space="0" w:color="000000"/>
              <w:right w:val="single" w:sz="8" w:space="0" w:color="000000"/>
            </w:tcBorders>
            <w:shd w:val="clear" w:color="auto" w:fill="auto"/>
            <w:vAlign w:val="center"/>
          </w:tcPr>
          <w:p w:rsidR="007B7392" w:rsidRPr="00A44D03" w:rsidRDefault="007B7392" w:rsidP="00C47F9F">
            <w:pPr>
              <w:spacing w:line="60" w:lineRule="atLeast"/>
              <w:rPr>
                <w:rFonts w:ascii="宋体" w:hAnsi="宋体" w:cs="宋体"/>
                <w:color w:val="000000"/>
                <w:sz w:val="16"/>
                <w:szCs w:val="16"/>
              </w:rPr>
            </w:pPr>
            <w:r w:rsidRPr="00A44D03">
              <w:rPr>
                <w:rFonts w:ascii="宋体" w:hAnsi="宋体" w:cs="宋体" w:hint="eastAsia"/>
                <w:color w:val="000000"/>
                <w:sz w:val="16"/>
                <w:szCs w:val="16"/>
              </w:rPr>
              <w:t>读取输出</w:t>
            </w:r>
            <w:r>
              <w:rPr>
                <w:rFonts w:ascii="宋体" w:hAnsi="宋体" w:cs="宋体" w:hint="eastAsia"/>
                <w:color w:val="000000"/>
                <w:sz w:val="16"/>
                <w:szCs w:val="16"/>
              </w:rPr>
              <w:t>电压</w:t>
            </w:r>
            <w:r w:rsidRPr="00A44D03">
              <w:rPr>
                <w:rFonts w:ascii="宋体" w:hAnsi="宋体" w:cs="宋体" w:hint="eastAsia"/>
                <w:color w:val="000000"/>
                <w:sz w:val="16"/>
                <w:szCs w:val="16"/>
              </w:rPr>
              <w:t>_0</w:t>
            </w:r>
          </w:p>
        </w:tc>
        <w:tc>
          <w:tcPr>
            <w:tcW w:w="1033" w:type="dxa"/>
            <w:tcBorders>
              <w:top w:val="nil"/>
              <w:left w:val="nil"/>
              <w:bottom w:val="single" w:sz="8" w:space="0" w:color="000000"/>
              <w:right w:val="single" w:sz="8" w:space="0" w:color="000000"/>
            </w:tcBorders>
            <w:shd w:val="clear" w:color="auto" w:fill="auto"/>
            <w:vAlign w:val="center"/>
          </w:tcPr>
          <w:p w:rsidR="007B7392" w:rsidRPr="00A44D03" w:rsidRDefault="007B7392" w:rsidP="00C47F9F">
            <w:pPr>
              <w:spacing w:line="60" w:lineRule="atLeast"/>
              <w:rPr>
                <w:rFonts w:ascii="宋体" w:hAnsi="宋体" w:cs="宋体"/>
                <w:color w:val="000000"/>
                <w:sz w:val="16"/>
                <w:szCs w:val="16"/>
              </w:rPr>
            </w:pPr>
            <w:r w:rsidRPr="00A44D03">
              <w:rPr>
                <w:rFonts w:ascii="宋体" w:hAnsi="宋体" w:cs="宋体" w:hint="eastAsia"/>
                <w:color w:val="000000"/>
                <w:sz w:val="16"/>
                <w:szCs w:val="16"/>
              </w:rPr>
              <w:t xml:space="preserve">0x0C 0x30 </w:t>
            </w:r>
          </w:p>
        </w:tc>
        <w:tc>
          <w:tcPr>
            <w:tcW w:w="982" w:type="dxa"/>
            <w:tcBorders>
              <w:top w:val="nil"/>
              <w:left w:val="nil"/>
              <w:bottom w:val="single" w:sz="8" w:space="0" w:color="000000"/>
              <w:right w:val="single" w:sz="8" w:space="0" w:color="000000"/>
            </w:tcBorders>
            <w:shd w:val="clear" w:color="auto" w:fill="auto"/>
            <w:vAlign w:val="center"/>
          </w:tcPr>
          <w:p w:rsidR="007B7392" w:rsidRPr="00A44D03" w:rsidRDefault="007B7392" w:rsidP="00C47F9F">
            <w:pPr>
              <w:spacing w:line="60" w:lineRule="atLeast"/>
              <w:rPr>
                <w:rFonts w:ascii="宋体" w:hAnsi="宋体" w:cs="宋体"/>
                <w:color w:val="000000"/>
                <w:sz w:val="16"/>
                <w:szCs w:val="16"/>
              </w:rPr>
            </w:pPr>
            <w:r w:rsidRPr="00A44D03">
              <w:rPr>
                <w:rFonts w:ascii="宋体" w:hAnsi="宋体" w:cs="宋体" w:hint="eastAsia"/>
                <w:color w:val="000000"/>
                <w:sz w:val="16"/>
                <w:szCs w:val="16"/>
              </w:rPr>
              <w:t xml:space="preserve">ACK Data0   </w:t>
            </w:r>
          </w:p>
        </w:tc>
        <w:tc>
          <w:tcPr>
            <w:tcW w:w="557" w:type="dxa"/>
            <w:tcBorders>
              <w:top w:val="nil"/>
              <w:left w:val="nil"/>
              <w:bottom w:val="single" w:sz="8" w:space="0" w:color="000000"/>
              <w:right w:val="single" w:sz="8" w:space="0" w:color="000000"/>
            </w:tcBorders>
            <w:shd w:val="clear" w:color="auto" w:fill="auto"/>
            <w:vAlign w:val="center"/>
          </w:tcPr>
          <w:p w:rsidR="007B7392" w:rsidRPr="00A44D03" w:rsidRDefault="007B7392" w:rsidP="00C47F9F">
            <w:pPr>
              <w:spacing w:line="60" w:lineRule="atLeast"/>
              <w:rPr>
                <w:rFonts w:ascii="宋体" w:hAnsi="宋体" w:cs="宋体"/>
                <w:color w:val="000000"/>
                <w:sz w:val="16"/>
                <w:szCs w:val="16"/>
              </w:rPr>
            </w:pPr>
            <w:r w:rsidRPr="00A44D03">
              <w:rPr>
                <w:rFonts w:ascii="宋体" w:hAnsi="宋体" w:cs="宋体" w:hint="eastAsia"/>
                <w:color w:val="000000"/>
                <w:sz w:val="16"/>
                <w:szCs w:val="16"/>
              </w:rPr>
              <w:t>XX</w:t>
            </w:r>
          </w:p>
        </w:tc>
        <w:tc>
          <w:tcPr>
            <w:tcW w:w="840" w:type="dxa"/>
            <w:tcBorders>
              <w:top w:val="nil"/>
              <w:left w:val="nil"/>
              <w:bottom w:val="single" w:sz="8" w:space="0" w:color="000000"/>
              <w:right w:val="single" w:sz="8" w:space="0" w:color="000000"/>
            </w:tcBorders>
            <w:shd w:val="clear" w:color="auto" w:fill="auto"/>
            <w:vAlign w:val="center"/>
          </w:tcPr>
          <w:p w:rsidR="007B7392" w:rsidRPr="00A44D03" w:rsidRDefault="007B7392" w:rsidP="00C47F9F">
            <w:pPr>
              <w:spacing w:line="60" w:lineRule="atLeast"/>
              <w:rPr>
                <w:rFonts w:ascii="宋体" w:hAnsi="宋体" w:cs="宋体"/>
                <w:color w:val="000000"/>
                <w:sz w:val="16"/>
                <w:szCs w:val="16"/>
              </w:rPr>
            </w:pPr>
            <w:r w:rsidRPr="00A44D03">
              <w:rPr>
                <w:rFonts w:ascii="宋体" w:hAnsi="宋体" w:cs="宋体" w:hint="eastAsia"/>
                <w:color w:val="000000"/>
                <w:sz w:val="16"/>
                <w:szCs w:val="16"/>
              </w:rPr>
              <w:t>0.1V/位</w:t>
            </w:r>
          </w:p>
        </w:tc>
        <w:tc>
          <w:tcPr>
            <w:tcW w:w="3221" w:type="dxa"/>
            <w:vMerge w:val="restart"/>
            <w:tcBorders>
              <w:top w:val="nil"/>
              <w:left w:val="nil"/>
              <w:right w:val="single" w:sz="8" w:space="0" w:color="000000"/>
            </w:tcBorders>
            <w:shd w:val="clear" w:color="auto" w:fill="auto"/>
            <w:vAlign w:val="center"/>
          </w:tcPr>
          <w:p w:rsidR="007B7392" w:rsidRPr="00582F38" w:rsidRDefault="007B7392" w:rsidP="00601741">
            <w:pPr>
              <w:pStyle w:val="afffffffb"/>
              <w:numPr>
                <w:ilvl w:val="0"/>
                <w:numId w:val="25"/>
              </w:numPr>
              <w:tabs>
                <w:tab w:val="left" w:pos="242"/>
              </w:tabs>
              <w:spacing w:line="20" w:lineRule="atLeast"/>
              <w:rPr>
                <w:rFonts w:asciiTheme="minorEastAsia" w:eastAsiaTheme="minorEastAsia" w:hAnsiTheme="minorEastAsia"/>
                <w:snapToGrid/>
                <w:sz w:val="16"/>
                <w:szCs w:val="16"/>
              </w:rPr>
            </w:pPr>
            <w:r w:rsidRPr="00582F38">
              <w:rPr>
                <w:rFonts w:asciiTheme="minorEastAsia" w:eastAsiaTheme="minorEastAsia" w:hAnsiTheme="minorEastAsia" w:hint="eastAsia"/>
                <w:snapToGrid/>
                <w:sz w:val="16"/>
                <w:szCs w:val="16"/>
              </w:rPr>
              <w:t>读取</w:t>
            </w:r>
            <w:r>
              <w:rPr>
                <w:rFonts w:asciiTheme="minorEastAsia" w:eastAsiaTheme="minorEastAsia" w:hAnsiTheme="minorEastAsia" w:hint="eastAsia"/>
                <w:snapToGrid/>
                <w:sz w:val="16"/>
                <w:szCs w:val="16"/>
              </w:rPr>
              <w:t>A类充电器</w:t>
            </w:r>
            <w:r w:rsidRPr="00582F38">
              <w:rPr>
                <w:rFonts w:asciiTheme="minorEastAsia" w:eastAsiaTheme="minorEastAsia" w:hAnsiTheme="minorEastAsia" w:hint="eastAsia"/>
                <w:snapToGrid/>
                <w:sz w:val="16"/>
                <w:szCs w:val="16"/>
              </w:rPr>
              <w:t>输出支持</w:t>
            </w:r>
            <w:r w:rsidRPr="00582F38">
              <w:rPr>
                <w:rFonts w:asciiTheme="minorEastAsia" w:eastAsiaTheme="minorEastAsia" w:hAnsiTheme="minorEastAsia"/>
                <w:snapToGrid/>
                <w:sz w:val="16"/>
                <w:szCs w:val="16"/>
              </w:rPr>
              <w:t>的</w:t>
            </w:r>
            <w:r w:rsidRPr="00582F38">
              <w:rPr>
                <w:rFonts w:asciiTheme="minorEastAsia" w:eastAsiaTheme="minorEastAsia" w:hAnsiTheme="minorEastAsia" w:hint="eastAsia"/>
                <w:snapToGrid/>
                <w:sz w:val="16"/>
                <w:szCs w:val="16"/>
              </w:rPr>
              <w:t>电压值档位</w:t>
            </w:r>
          </w:p>
          <w:p w:rsidR="007B7392" w:rsidRPr="00582F38" w:rsidRDefault="007B7392" w:rsidP="00601741">
            <w:pPr>
              <w:pStyle w:val="afffffffb"/>
              <w:numPr>
                <w:ilvl w:val="0"/>
                <w:numId w:val="25"/>
              </w:numPr>
              <w:tabs>
                <w:tab w:val="left" w:pos="242"/>
              </w:tabs>
              <w:spacing w:line="20" w:lineRule="atLeast"/>
              <w:rPr>
                <w:rFonts w:asciiTheme="minorEastAsia" w:eastAsiaTheme="minorEastAsia" w:hAnsiTheme="minorEastAsia"/>
                <w:snapToGrid/>
                <w:sz w:val="16"/>
                <w:szCs w:val="16"/>
              </w:rPr>
            </w:pPr>
            <w:r w:rsidRPr="00582F38">
              <w:rPr>
                <w:rFonts w:asciiTheme="minorEastAsia" w:eastAsiaTheme="minorEastAsia" w:hAnsiTheme="minorEastAsia" w:hint="eastAsia"/>
                <w:snapToGrid/>
                <w:sz w:val="16"/>
                <w:szCs w:val="16"/>
              </w:rPr>
              <w:t>每个</w:t>
            </w:r>
            <w:r w:rsidRPr="00582F38">
              <w:rPr>
                <w:rFonts w:asciiTheme="minorEastAsia" w:eastAsiaTheme="minorEastAsia" w:hAnsiTheme="minorEastAsia"/>
                <w:snapToGrid/>
                <w:sz w:val="16"/>
                <w:szCs w:val="16"/>
              </w:rPr>
              <w:t>命令代表读取一个档位，最大数量为</w:t>
            </w:r>
            <w:r>
              <w:rPr>
                <w:rFonts w:asciiTheme="minorEastAsia" w:eastAsiaTheme="minorEastAsia" w:hAnsiTheme="minorEastAsia"/>
                <w:snapToGrid/>
                <w:sz w:val="16"/>
                <w:szCs w:val="16"/>
              </w:rPr>
              <w:t>10</w:t>
            </w:r>
            <w:r w:rsidRPr="00582F38">
              <w:rPr>
                <w:rFonts w:asciiTheme="minorEastAsia" w:eastAsiaTheme="minorEastAsia" w:hAnsiTheme="minorEastAsia" w:hint="eastAsia"/>
                <w:snapToGrid/>
                <w:sz w:val="16"/>
                <w:szCs w:val="16"/>
              </w:rPr>
              <w:t>档；</w:t>
            </w:r>
          </w:p>
          <w:p w:rsidR="007B7392" w:rsidRPr="00582F38" w:rsidRDefault="007B7392" w:rsidP="00601741">
            <w:pPr>
              <w:pStyle w:val="afffffffb"/>
              <w:numPr>
                <w:ilvl w:val="0"/>
                <w:numId w:val="25"/>
              </w:numPr>
              <w:tabs>
                <w:tab w:val="left" w:pos="242"/>
              </w:tabs>
              <w:spacing w:line="20" w:lineRule="atLeast"/>
              <w:rPr>
                <w:rFonts w:asciiTheme="minorEastAsia" w:eastAsiaTheme="minorEastAsia" w:hAnsiTheme="minorEastAsia"/>
                <w:snapToGrid/>
                <w:sz w:val="16"/>
                <w:szCs w:val="16"/>
              </w:rPr>
            </w:pPr>
            <w:r w:rsidRPr="00582F38">
              <w:rPr>
                <w:rFonts w:asciiTheme="minorEastAsia" w:eastAsiaTheme="minorEastAsia" w:hAnsiTheme="minorEastAsia" w:hint="eastAsia"/>
                <w:snapToGrid/>
                <w:sz w:val="16"/>
                <w:szCs w:val="16"/>
              </w:rPr>
              <w:t>实际</w:t>
            </w:r>
            <w:r w:rsidRPr="00582F38">
              <w:rPr>
                <w:rFonts w:asciiTheme="minorEastAsia" w:eastAsiaTheme="minorEastAsia" w:hAnsiTheme="minorEastAsia"/>
                <w:snapToGrid/>
                <w:sz w:val="16"/>
                <w:szCs w:val="16"/>
              </w:rPr>
              <w:t>充电器</w:t>
            </w:r>
            <w:r w:rsidRPr="00582F38">
              <w:rPr>
                <w:rFonts w:asciiTheme="minorEastAsia" w:eastAsiaTheme="minorEastAsia" w:hAnsiTheme="minorEastAsia" w:hint="eastAsia"/>
                <w:snapToGrid/>
                <w:sz w:val="16"/>
                <w:szCs w:val="16"/>
              </w:rPr>
              <w:t>支持</w:t>
            </w:r>
            <w:r w:rsidRPr="00582F38">
              <w:rPr>
                <w:rFonts w:asciiTheme="minorEastAsia" w:eastAsiaTheme="minorEastAsia" w:hAnsiTheme="minorEastAsia"/>
                <w:snapToGrid/>
                <w:sz w:val="16"/>
                <w:szCs w:val="16"/>
              </w:rPr>
              <w:t>输出电压档数</w:t>
            </w:r>
            <w:r w:rsidRPr="00582F38">
              <w:rPr>
                <w:rFonts w:asciiTheme="minorEastAsia" w:eastAsiaTheme="minorEastAsia" w:hAnsiTheme="minorEastAsia" w:hint="eastAsia"/>
                <w:snapToGrid/>
                <w:sz w:val="16"/>
                <w:szCs w:val="16"/>
              </w:rPr>
              <w:t>由读取输出参数0x0C 0x21命令</w:t>
            </w:r>
            <w:r w:rsidRPr="00582F38">
              <w:rPr>
                <w:rFonts w:asciiTheme="minorEastAsia" w:eastAsiaTheme="minorEastAsia" w:hAnsiTheme="minorEastAsia"/>
                <w:snapToGrid/>
                <w:sz w:val="16"/>
                <w:szCs w:val="16"/>
              </w:rPr>
              <w:t>获得</w:t>
            </w:r>
            <w:r w:rsidRPr="00582F38">
              <w:rPr>
                <w:rFonts w:asciiTheme="minorEastAsia" w:eastAsiaTheme="minorEastAsia" w:hAnsiTheme="minorEastAsia" w:hint="eastAsia"/>
                <w:snapToGrid/>
                <w:sz w:val="16"/>
                <w:szCs w:val="16"/>
              </w:rPr>
              <w:t>；</w:t>
            </w:r>
          </w:p>
          <w:p w:rsidR="007B7392" w:rsidRPr="00582F38" w:rsidRDefault="007B7392" w:rsidP="00601741">
            <w:pPr>
              <w:pStyle w:val="afffffffb"/>
              <w:numPr>
                <w:ilvl w:val="0"/>
                <w:numId w:val="25"/>
              </w:numPr>
              <w:tabs>
                <w:tab w:val="left" w:pos="242"/>
              </w:tabs>
              <w:spacing w:line="20" w:lineRule="atLeast"/>
              <w:rPr>
                <w:rFonts w:asciiTheme="minorEastAsia" w:eastAsiaTheme="minorEastAsia" w:hAnsiTheme="minorEastAsia"/>
                <w:snapToGrid/>
                <w:sz w:val="16"/>
                <w:szCs w:val="16"/>
              </w:rPr>
            </w:pPr>
            <w:r w:rsidRPr="00582F38">
              <w:rPr>
                <w:rFonts w:asciiTheme="minorEastAsia" w:eastAsiaTheme="minorEastAsia" w:hAnsiTheme="minorEastAsia" w:hint="eastAsia"/>
                <w:snapToGrid/>
                <w:sz w:val="16"/>
                <w:szCs w:val="16"/>
              </w:rPr>
              <w:t>VOUT_0默认</w:t>
            </w:r>
            <w:r w:rsidRPr="00582F38">
              <w:rPr>
                <w:rFonts w:asciiTheme="minorEastAsia" w:eastAsiaTheme="minorEastAsia" w:hAnsiTheme="minorEastAsia"/>
                <w:snapToGrid/>
                <w:sz w:val="16"/>
                <w:szCs w:val="16"/>
              </w:rPr>
              <w:t>为</w:t>
            </w:r>
            <w:r w:rsidRPr="00582F38">
              <w:rPr>
                <w:rFonts w:asciiTheme="minorEastAsia" w:eastAsiaTheme="minorEastAsia" w:hAnsiTheme="minorEastAsia" w:hint="eastAsia"/>
                <w:snapToGrid/>
                <w:sz w:val="16"/>
                <w:szCs w:val="16"/>
              </w:rPr>
              <w:t>5</w:t>
            </w:r>
            <w:r>
              <w:rPr>
                <w:rFonts w:asciiTheme="minorEastAsia" w:eastAsiaTheme="minorEastAsia" w:hAnsiTheme="minorEastAsia"/>
                <w:snapToGrid/>
                <w:sz w:val="16"/>
                <w:szCs w:val="16"/>
              </w:rPr>
              <w:t>.2</w:t>
            </w:r>
            <w:r w:rsidRPr="00582F38">
              <w:rPr>
                <w:rFonts w:asciiTheme="minorEastAsia" w:eastAsiaTheme="minorEastAsia" w:hAnsiTheme="minorEastAsia"/>
                <w:snapToGrid/>
                <w:sz w:val="16"/>
                <w:szCs w:val="16"/>
              </w:rPr>
              <w:t>V</w:t>
            </w:r>
            <w:r>
              <w:rPr>
                <w:rFonts w:asciiTheme="minorEastAsia" w:eastAsiaTheme="minorEastAsia" w:hAnsiTheme="minorEastAsia"/>
                <w:snapToGrid/>
                <w:sz w:val="16"/>
                <w:szCs w:val="16"/>
              </w:rPr>
              <w:t>。</w:t>
            </w:r>
          </w:p>
          <w:p w:rsidR="007B7392" w:rsidRPr="00582F38" w:rsidRDefault="007B7392" w:rsidP="00601741">
            <w:pPr>
              <w:pStyle w:val="afffffffb"/>
              <w:numPr>
                <w:ilvl w:val="0"/>
                <w:numId w:val="25"/>
              </w:numPr>
              <w:tabs>
                <w:tab w:val="left" w:pos="242"/>
              </w:tabs>
              <w:spacing w:line="20" w:lineRule="atLeast"/>
              <w:rPr>
                <w:rFonts w:ascii="宋体" w:hAnsi="宋体" w:cs="宋体"/>
                <w:snapToGrid/>
                <w:color w:val="000000"/>
                <w:sz w:val="16"/>
                <w:szCs w:val="16"/>
              </w:rPr>
            </w:pPr>
            <w:r w:rsidRPr="00582F38">
              <w:rPr>
                <w:rFonts w:asciiTheme="minorEastAsia" w:eastAsiaTheme="minorEastAsia" w:hAnsiTheme="minorEastAsia" w:hint="eastAsia"/>
                <w:snapToGrid/>
                <w:sz w:val="16"/>
                <w:szCs w:val="16"/>
              </w:rPr>
              <w:t>输出电压设置（V）</w:t>
            </w:r>
            <w:r>
              <w:rPr>
                <w:rFonts w:asciiTheme="minorEastAsia" w:eastAsiaTheme="minorEastAsia" w:hAnsiTheme="minorEastAsia" w:hint="eastAsia"/>
                <w:snapToGrid/>
                <w:sz w:val="16"/>
                <w:szCs w:val="16"/>
              </w:rPr>
              <w:t>=Data0</w:t>
            </w:r>
            <w:r w:rsidRPr="00582F38">
              <w:rPr>
                <w:rFonts w:asciiTheme="minorEastAsia" w:eastAsiaTheme="minorEastAsia" w:hAnsiTheme="minorEastAsia" w:hint="eastAsia"/>
                <w:snapToGrid/>
                <w:sz w:val="16"/>
                <w:szCs w:val="16"/>
              </w:rPr>
              <w:t>/10</w:t>
            </w:r>
            <w:r w:rsidRPr="00582F38">
              <w:rPr>
                <w:rFonts w:ascii="宋体" w:hAnsi="宋体" w:cs="宋体" w:hint="eastAsia"/>
                <w:snapToGrid/>
                <w:color w:val="000000"/>
                <w:sz w:val="16"/>
                <w:szCs w:val="16"/>
              </w:rPr>
              <w:t xml:space="preserve">　　</w:t>
            </w:r>
          </w:p>
        </w:tc>
      </w:tr>
      <w:tr w:rsidR="007B7392" w:rsidRPr="00A44D03" w:rsidTr="007B7392">
        <w:trPr>
          <w:trHeight w:val="227"/>
          <w:jc w:val="center"/>
        </w:trPr>
        <w:tc>
          <w:tcPr>
            <w:tcW w:w="479" w:type="dxa"/>
            <w:tcBorders>
              <w:top w:val="nil"/>
              <w:left w:val="single" w:sz="8" w:space="0" w:color="000000"/>
              <w:bottom w:val="single" w:sz="8" w:space="0" w:color="000000"/>
              <w:right w:val="single" w:sz="8" w:space="0" w:color="000000"/>
            </w:tcBorders>
            <w:shd w:val="clear" w:color="auto" w:fill="auto"/>
            <w:vAlign w:val="center"/>
          </w:tcPr>
          <w:p w:rsidR="007B7392" w:rsidRPr="00A44D03" w:rsidRDefault="007B7392" w:rsidP="00C47F9F">
            <w:pPr>
              <w:spacing w:line="60" w:lineRule="atLeast"/>
              <w:jc w:val="center"/>
              <w:rPr>
                <w:rFonts w:ascii="宋体" w:hAnsi="宋体" w:cs="宋体"/>
                <w:color w:val="000000"/>
                <w:sz w:val="16"/>
                <w:szCs w:val="16"/>
              </w:rPr>
            </w:pPr>
            <w:r>
              <w:rPr>
                <w:rFonts w:ascii="宋体" w:hAnsi="宋体" w:cs="宋体" w:hint="eastAsia"/>
                <w:color w:val="000000"/>
                <w:sz w:val="16"/>
                <w:szCs w:val="16"/>
              </w:rPr>
              <w:t>2</w:t>
            </w:r>
          </w:p>
        </w:tc>
        <w:tc>
          <w:tcPr>
            <w:tcW w:w="1619" w:type="dxa"/>
            <w:tcBorders>
              <w:top w:val="nil"/>
              <w:left w:val="nil"/>
              <w:bottom w:val="single" w:sz="8" w:space="0" w:color="000000"/>
              <w:right w:val="single" w:sz="8" w:space="0" w:color="000000"/>
            </w:tcBorders>
            <w:shd w:val="clear" w:color="auto" w:fill="auto"/>
            <w:vAlign w:val="center"/>
          </w:tcPr>
          <w:p w:rsidR="007B7392" w:rsidRPr="00A44D03" w:rsidRDefault="007B7392" w:rsidP="00C47F9F">
            <w:pPr>
              <w:spacing w:line="60" w:lineRule="atLeast"/>
              <w:rPr>
                <w:rFonts w:ascii="宋体" w:hAnsi="宋体" w:cs="宋体"/>
                <w:color w:val="000000"/>
                <w:sz w:val="16"/>
                <w:szCs w:val="16"/>
              </w:rPr>
            </w:pPr>
            <w:r w:rsidRPr="00A44D03">
              <w:rPr>
                <w:rFonts w:ascii="宋体" w:hAnsi="宋体" w:cs="宋体" w:hint="eastAsia"/>
                <w:color w:val="000000"/>
                <w:sz w:val="16"/>
                <w:szCs w:val="16"/>
              </w:rPr>
              <w:t>读取输出</w:t>
            </w:r>
            <w:r>
              <w:rPr>
                <w:rFonts w:ascii="宋体" w:hAnsi="宋体" w:cs="宋体" w:hint="eastAsia"/>
                <w:color w:val="000000"/>
                <w:sz w:val="16"/>
                <w:szCs w:val="16"/>
              </w:rPr>
              <w:t>电压</w:t>
            </w:r>
            <w:r w:rsidRPr="00A44D03">
              <w:rPr>
                <w:rFonts w:ascii="宋体" w:hAnsi="宋体" w:cs="宋体" w:hint="eastAsia"/>
                <w:color w:val="000000"/>
                <w:sz w:val="16"/>
                <w:szCs w:val="16"/>
              </w:rPr>
              <w:t>_1</w:t>
            </w:r>
          </w:p>
        </w:tc>
        <w:tc>
          <w:tcPr>
            <w:tcW w:w="1033" w:type="dxa"/>
            <w:tcBorders>
              <w:top w:val="nil"/>
              <w:left w:val="nil"/>
              <w:bottom w:val="single" w:sz="8" w:space="0" w:color="000000"/>
              <w:right w:val="single" w:sz="8" w:space="0" w:color="000000"/>
            </w:tcBorders>
            <w:shd w:val="clear" w:color="auto" w:fill="auto"/>
            <w:vAlign w:val="center"/>
          </w:tcPr>
          <w:p w:rsidR="007B7392" w:rsidRPr="00A44D03" w:rsidRDefault="007B7392" w:rsidP="00C47F9F">
            <w:pPr>
              <w:spacing w:line="60" w:lineRule="atLeast"/>
              <w:rPr>
                <w:rFonts w:ascii="宋体" w:hAnsi="宋体" w:cs="宋体"/>
                <w:color w:val="000000"/>
                <w:sz w:val="16"/>
                <w:szCs w:val="16"/>
              </w:rPr>
            </w:pPr>
            <w:r w:rsidRPr="00A44D03">
              <w:rPr>
                <w:rFonts w:ascii="宋体" w:hAnsi="宋体" w:cs="宋体" w:hint="eastAsia"/>
                <w:color w:val="000000"/>
                <w:sz w:val="16"/>
                <w:szCs w:val="16"/>
              </w:rPr>
              <w:t xml:space="preserve">0x0C 0x31 </w:t>
            </w:r>
          </w:p>
        </w:tc>
        <w:tc>
          <w:tcPr>
            <w:tcW w:w="982" w:type="dxa"/>
            <w:tcBorders>
              <w:top w:val="nil"/>
              <w:left w:val="nil"/>
              <w:bottom w:val="single" w:sz="8" w:space="0" w:color="000000"/>
              <w:right w:val="single" w:sz="8" w:space="0" w:color="000000"/>
            </w:tcBorders>
            <w:shd w:val="clear" w:color="auto" w:fill="auto"/>
            <w:vAlign w:val="center"/>
          </w:tcPr>
          <w:p w:rsidR="007B7392" w:rsidRPr="00A44D03" w:rsidRDefault="007B7392" w:rsidP="00C47F9F">
            <w:pPr>
              <w:spacing w:line="60" w:lineRule="atLeast"/>
              <w:rPr>
                <w:rFonts w:ascii="宋体" w:hAnsi="宋体" w:cs="宋体"/>
                <w:color w:val="000000"/>
                <w:sz w:val="16"/>
                <w:szCs w:val="16"/>
              </w:rPr>
            </w:pPr>
            <w:r w:rsidRPr="00A44D03">
              <w:rPr>
                <w:rFonts w:ascii="宋体" w:hAnsi="宋体" w:cs="宋体" w:hint="eastAsia"/>
                <w:color w:val="000000"/>
                <w:sz w:val="16"/>
                <w:szCs w:val="16"/>
              </w:rPr>
              <w:t xml:space="preserve">ACK Data0   </w:t>
            </w:r>
          </w:p>
        </w:tc>
        <w:tc>
          <w:tcPr>
            <w:tcW w:w="557" w:type="dxa"/>
            <w:tcBorders>
              <w:top w:val="nil"/>
              <w:left w:val="nil"/>
              <w:bottom w:val="single" w:sz="8" w:space="0" w:color="000000"/>
              <w:right w:val="single" w:sz="8" w:space="0" w:color="000000"/>
            </w:tcBorders>
            <w:shd w:val="clear" w:color="auto" w:fill="auto"/>
            <w:vAlign w:val="center"/>
          </w:tcPr>
          <w:p w:rsidR="007B7392" w:rsidRPr="00A44D03" w:rsidRDefault="007B7392" w:rsidP="00C47F9F">
            <w:pPr>
              <w:spacing w:line="60" w:lineRule="atLeast"/>
              <w:rPr>
                <w:rFonts w:ascii="宋体" w:hAnsi="宋体" w:cs="宋体"/>
                <w:color w:val="000000"/>
                <w:sz w:val="16"/>
                <w:szCs w:val="16"/>
              </w:rPr>
            </w:pPr>
            <w:r w:rsidRPr="00A44D03">
              <w:rPr>
                <w:rFonts w:ascii="宋体" w:hAnsi="宋体" w:cs="宋体" w:hint="eastAsia"/>
                <w:color w:val="000000"/>
                <w:sz w:val="16"/>
                <w:szCs w:val="16"/>
              </w:rPr>
              <w:t>XX</w:t>
            </w:r>
          </w:p>
        </w:tc>
        <w:tc>
          <w:tcPr>
            <w:tcW w:w="840" w:type="dxa"/>
            <w:tcBorders>
              <w:top w:val="nil"/>
              <w:left w:val="nil"/>
              <w:bottom w:val="single" w:sz="8" w:space="0" w:color="000000"/>
              <w:right w:val="single" w:sz="8" w:space="0" w:color="000000"/>
            </w:tcBorders>
            <w:shd w:val="clear" w:color="auto" w:fill="auto"/>
            <w:vAlign w:val="center"/>
          </w:tcPr>
          <w:p w:rsidR="007B7392" w:rsidRPr="00A44D03" w:rsidRDefault="007B7392" w:rsidP="00C47F9F">
            <w:pPr>
              <w:spacing w:line="60" w:lineRule="atLeast"/>
              <w:rPr>
                <w:rFonts w:ascii="宋体" w:hAnsi="宋体" w:cs="宋体"/>
                <w:color w:val="000000"/>
                <w:sz w:val="16"/>
                <w:szCs w:val="16"/>
              </w:rPr>
            </w:pPr>
            <w:r w:rsidRPr="00A44D03">
              <w:rPr>
                <w:rFonts w:ascii="宋体" w:hAnsi="宋体" w:cs="宋体" w:hint="eastAsia"/>
                <w:color w:val="000000"/>
                <w:sz w:val="16"/>
                <w:szCs w:val="16"/>
              </w:rPr>
              <w:t>0.1V/位</w:t>
            </w:r>
          </w:p>
        </w:tc>
        <w:tc>
          <w:tcPr>
            <w:tcW w:w="3221" w:type="dxa"/>
            <w:vMerge/>
            <w:tcBorders>
              <w:left w:val="nil"/>
              <w:right w:val="single" w:sz="8" w:space="0" w:color="000000"/>
            </w:tcBorders>
            <w:shd w:val="clear" w:color="auto" w:fill="auto"/>
            <w:vAlign w:val="center"/>
          </w:tcPr>
          <w:p w:rsidR="007B7392" w:rsidRPr="00582F38" w:rsidRDefault="007B7392" w:rsidP="00601741">
            <w:pPr>
              <w:pStyle w:val="afffffffb"/>
              <w:numPr>
                <w:ilvl w:val="0"/>
                <w:numId w:val="25"/>
              </w:numPr>
              <w:spacing w:line="20" w:lineRule="atLeast"/>
              <w:rPr>
                <w:rFonts w:ascii="宋体" w:hAnsi="宋体" w:cs="宋体"/>
                <w:snapToGrid/>
                <w:color w:val="000000"/>
                <w:sz w:val="16"/>
                <w:szCs w:val="16"/>
              </w:rPr>
            </w:pPr>
          </w:p>
        </w:tc>
      </w:tr>
      <w:tr w:rsidR="007B7392" w:rsidRPr="00A44D03" w:rsidTr="007B7392">
        <w:trPr>
          <w:trHeight w:val="227"/>
          <w:jc w:val="center"/>
        </w:trPr>
        <w:tc>
          <w:tcPr>
            <w:tcW w:w="479" w:type="dxa"/>
            <w:tcBorders>
              <w:top w:val="nil"/>
              <w:left w:val="single" w:sz="8" w:space="0" w:color="000000"/>
              <w:bottom w:val="single" w:sz="8" w:space="0" w:color="000000"/>
              <w:right w:val="single" w:sz="8" w:space="0" w:color="000000"/>
            </w:tcBorders>
            <w:shd w:val="clear" w:color="auto" w:fill="auto"/>
            <w:vAlign w:val="center"/>
            <w:hideMark/>
          </w:tcPr>
          <w:p w:rsidR="007B7392" w:rsidRPr="00A44D03" w:rsidRDefault="007B7392" w:rsidP="00C47F9F">
            <w:pPr>
              <w:spacing w:line="60" w:lineRule="atLeast"/>
              <w:jc w:val="center"/>
              <w:rPr>
                <w:rFonts w:ascii="宋体" w:hAnsi="宋体" w:cs="宋体"/>
                <w:color w:val="000000"/>
                <w:sz w:val="16"/>
                <w:szCs w:val="16"/>
              </w:rPr>
            </w:pPr>
            <w:r w:rsidRPr="00A44D03">
              <w:rPr>
                <w:rFonts w:ascii="宋体" w:hAnsi="宋体" w:cs="宋体" w:hint="eastAsia"/>
                <w:color w:val="000000"/>
                <w:sz w:val="16"/>
                <w:szCs w:val="16"/>
              </w:rPr>
              <w:t>3</w:t>
            </w:r>
          </w:p>
        </w:tc>
        <w:tc>
          <w:tcPr>
            <w:tcW w:w="1619" w:type="dxa"/>
            <w:tcBorders>
              <w:top w:val="nil"/>
              <w:left w:val="nil"/>
              <w:bottom w:val="single" w:sz="8" w:space="0" w:color="000000"/>
              <w:right w:val="single" w:sz="8" w:space="0" w:color="000000"/>
            </w:tcBorders>
            <w:shd w:val="clear" w:color="auto" w:fill="auto"/>
            <w:vAlign w:val="center"/>
          </w:tcPr>
          <w:p w:rsidR="007B7392" w:rsidRPr="00A44D03" w:rsidRDefault="007B7392" w:rsidP="00C47F9F">
            <w:pPr>
              <w:spacing w:line="60" w:lineRule="atLeast"/>
              <w:rPr>
                <w:rFonts w:ascii="宋体" w:hAnsi="宋体" w:cs="宋体"/>
                <w:color w:val="000000"/>
                <w:sz w:val="16"/>
                <w:szCs w:val="16"/>
              </w:rPr>
            </w:pPr>
            <w:r w:rsidRPr="00A44D03">
              <w:rPr>
                <w:rFonts w:ascii="宋体" w:hAnsi="宋体" w:cs="宋体" w:hint="eastAsia"/>
                <w:color w:val="000000"/>
                <w:sz w:val="16"/>
                <w:szCs w:val="16"/>
              </w:rPr>
              <w:t>读取输出</w:t>
            </w:r>
            <w:r>
              <w:rPr>
                <w:rFonts w:ascii="宋体" w:hAnsi="宋体" w:cs="宋体" w:hint="eastAsia"/>
                <w:color w:val="000000"/>
                <w:sz w:val="16"/>
                <w:szCs w:val="16"/>
              </w:rPr>
              <w:t>电压</w:t>
            </w:r>
            <w:r w:rsidRPr="00A44D03">
              <w:rPr>
                <w:rFonts w:ascii="宋体" w:hAnsi="宋体" w:cs="宋体" w:hint="eastAsia"/>
                <w:color w:val="000000"/>
                <w:sz w:val="16"/>
                <w:szCs w:val="16"/>
              </w:rPr>
              <w:t>_2</w:t>
            </w:r>
          </w:p>
        </w:tc>
        <w:tc>
          <w:tcPr>
            <w:tcW w:w="1033" w:type="dxa"/>
            <w:tcBorders>
              <w:top w:val="nil"/>
              <w:left w:val="nil"/>
              <w:bottom w:val="single" w:sz="8" w:space="0" w:color="000000"/>
              <w:right w:val="single" w:sz="8" w:space="0" w:color="000000"/>
            </w:tcBorders>
            <w:shd w:val="clear" w:color="auto" w:fill="auto"/>
            <w:vAlign w:val="center"/>
          </w:tcPr>
          <w:p w:rsidR="007B7392" w:rsidRPr="00A44D03" w:rsidRDefault="007B7392" w:rsidP="00C47F9F">
            <w:pPr>
              <w:spacing w:line="60" w:lineRule="atLeast"/>
              <w:rPr>
                <w:rFonts w:ascii="宋体" w:hAnsi="宋体" w:cs="宋体"/>
                <w:color w:val="000000"/>
                <w:sz w:val="16"/>
                <w:szCs w:val="16"/>
              </w:rPr>
            </w:pPr>
            <w:r w:rsidRPr="00A44D03">
              <w:rPr>
                <w:rFonts w:ascii="宋体" w:hAnsi="宋体" w:cs="宋体" w:hint="eastAsia"/>
                <w:color w:val="000000"/>
                <w:sz w:val="16"/>
                <w:szCs w:val="16"/>
              </w:rPr>
              <w:t xml:space="preserve">0x0C 0x32 </w:t>
            </w:r>
          </w:p>
        </w:tc>
        <w:tc>
          <w:tcPr>
            <w:tcW w:w="982" w:type="dxa"/>
            <w:tcBorders>
              <w:top w:val="nil"/>
              <w:left w:val="nil"/>
              <w:bottom w:val="single" w:sz="8" w:space="0" w:color="000000"/>
              <w:right w:val="single" w:sz="8" w:space="0" w:color="000000"/>
            </w:tcBorders>
            <w:shd w:val="clear" w:color="auto" w:fill="auto"/>
            <w:vAlign w:val="center"/>
          </w:tcPr>
          <w:p w:rsidR="007B7392" w:rsidRPr="00A44D03" w:rsidRDefault="007B7392" w:rsidP="00C47F9F">
            <w:pPr>
              <w:spacing w:line="60" w:lineRule="atLeast"/>
              <w:rPr>
                <w:rFonts w:ascii="宋体" w:hAnsi="宋体" w:cs="宋体"/>
                <w:color w:val="000000"/>
                <w:sz w:val="16"/>
                <w:szCs w:val="16"/>
              </w:rPr>
            </w:pPr>
            <w:r w:rsidRPr="00A44D03">
              <w:rPr>
                <w:rFonts w:ascii="宋体" w:hAnsi="宋体" w:cs="宋体" w:hint="eastAsia"/>
                <w:color w:val="000000"/>
                <w:sz w:val="16"/>
                <w:szCs w:val="16"/>
              </w:rPr>
              <w:t xml:space="preserve">ACK Data0   </w:t>
            </w:r>
          </w:p>
        </w:tc>
        <w:tc>
          <w:tcPr>
            <w:tcW w:w="557" w:type="dxa"/>
            <w:tcBorders>
              <w:top w:val="nil"/>
              <w:left w:val="nil"/>
              <w:bottom w:val="single" w:sz="8" w:space="0" w:color="000000"/>
              <w:right w:val="single" w:sz="8" w:space="0" w:color="000000"/>
            </w:tcBorders>
            <w:shd w:val="clear" w:color="auto" w:fill="auto"/>
            <w:vAlign w:val="center"/>
          </w:tcPr>
          <w:p w:rsidR="007B7392" w:rsidRPr="00A44D03" w:rsidRDefault="007B7392" w:rsidP="00C47F9F">
            <w:pPr>
              <w:spacing w:line="60" w:lineRule="atLeast"/>
              <w:rPr>
                <w:rFonts w:ascii="宋体" w:hAnsi="宋体" w:cs="宋体"/>
                <w:color w:val="000000"/>
                <w:sz w:val="16"/>
                <w:szCs w:val="16"/>
              </w:rPr>
            </w:pPr>
            <w:r w:rsidRPr="00A44D03">
              <w:rPr>
                <w:rFonts w:ascii="宋体" w:hAnsi="宋体" w:cs="宋体" w:hint="eastAsia"/>
                <w:color w:val="000000"/>
                <w:sz w:val="16"/>
                <w:szCs w:val="16"/>
              </w:rPr>
              <w:t>XX</w:t>
            </w:r>
          </w:p>
        </w:tc>
        <w:tc>
          <w:tcPr>
            <w:tcW w:w="840" w:type="dxa"/>
            <w:tcBorders>
              <w:top w:val="nil"/>
              <w:left w:val="nil"/>
              <w:bottom w:val="single" w:sz="8" w:space="0" w:color="000000"/>
              <w:right w:val="single" w:sz="8" w:space="0" w:color="000000"/>
            </w:tcBorders>
            <w:shd w:val="clear" w:color="auto" w:fill="auto"/>
            <w:vAlign w:val="center"/>
          </w:tcPr>
          <w:p w:rsidR="007B7392" w:rsidRPr="00A44D03" w:rsidRDefault="007B7392" w:rsidP="00C47F9F">
            <w:pPr>
              <w:spacing w:line="60" w:lineRule="atLeast"/>
              <w:rPr>
                <w:rFonts w:ascii="宋体" w:hAnsi="宋体" w:cs="宋体"/>
                <w:color w:val="000000"/>
                <w:sz w:val="16"/>
                <w:szCs w:val="16"/>
              </w:rPr>
            </w:pPr>
            <w:r w:rsidRPr="00A44D03">
              <w:rPr>
                <w:rFonts w:ascii="宋体" w:hAnsi="宋体" w:cs="宋体" w:hint="eastAsia"/>
                <w:color w:val="000000"/>
                <w:sz w:val="16"/>
                <w:szCs w:val="16"/>
              </w:rPr>
              <w:t>0.1V/位</w:t>
            </w:r>
          </w:p>
        </w:tc>
        <w:tc>
          <w:tcPr>
            <w:tcW w:w="3221" w:type="dxa"/>
            <w:vMerge/>
            <w:tcBorders>
              <w:left w:val="nil"/>
              <w:right w:val="single" w:sz="8" w:space="0" w:color="000000"/>
            </w:tcBorders>
            <w:shd w:val="clear" w:color="auto" w:fill="auto"/>
            <w:vAlign w:val="center"/>
          </w:tcPr>
          <w:p w:rsidR="007B7392" w:rsidRPr="00582F38" w:rsidRDefault="007B7392" w:rsidP="00601741">
            <w:pPr>
              <w:pStyle w:val="afffffffb"/>
              <w:numPr>
                <w:ilvl w:val="0"/>
                <w:numId w:val="25"/>
              </w:numPr>
              <w:spacing w:line="20" w:lineRule="atLeast"/>
              <w:rPr>
                <w:rFonts w:ascii="宋体" w:hAnsi="宋体" w:cs="宋体"/>
                <w:snapToGrid/>
                <w:color w:val="000000"/>
                <w:sz w:val="16"/>
                <w:szCs w:val="16"/>
              </w:rPr>
            </w:pPr>
          </w:p>
        </w:tc>
      </w:tr>
      <w:tr w:rsidR="007B7392" w:rsidRPr="00A44D03" w:rsidTr="007B7392">
        <w:trPr>
          <w:trHeight w:val="227"/>
          <w:jc w:val="center"/>
        </w:trPr>
        <w:tc>
          <w:tcPr>
            <w:tcW w:w="479" w:type="dxa"/>
            <w:tcBorders>
              <w:top w:val="nil"/>
              <w:left w:val="single" w:sz="8" w:space="0" w:color="000000"/>
              <w:bottom w:val="single" w:sz="8" w:space="0" w:color="000000"/>
              <w:right w:val="single" w:sz="8" w:space="0" w:color="000000"/>
            </w:tcBorders>
            <w:shd w:val="clear" w:color="auto" w:fill="auto"/>
            <w:vAlign w:val="center"/>
            <w:hideMark/>
          </w:tcPr>
          <w:p w:rsidR="007B7392" w:rsidRPr="00A44D03" w:rsidRDefault="007B7392" w:rsidP="00C47F9F">
            <w:pPr>
              <w:spacing w:line="60" w:lineRule="atLeast"/>
              <w:jc w:val="center"/>
              <w:rPr>
                <w:rFonts w:ascii="宋体" w:hAnsi="宋体" w:cs="宋体"/>
                <w:color w:val="000000"/>
                <w:sz w:val="16"/>
                <w:szCs w:val="16"/>
              </w:rPr>
            </w:pPr>
            <w:r w:rsidRPr="00A44D03">
              <w:rPr>
                <w:rFonts w:ascii="宋体" w:hAnsi="宋体" w:cs="宋体" w:hint="eastAsia"/>
                <w:color w:val="000000"/>
                <w:sz w:val="16"/>
                <w:szCs w:val="16"/>
              </w:rPr>
              <w:t>4</w:t>
            </w:r>
          </w:p>
        </w:tc>
        <w:tc>
          <w:tcPr>
            <w:tcW w:w="1619" w:type="dxa"/>
            <w:tcBorders>
              <w:top w:val="nil"/>
              <w:left w:val="nil"/>
              <w:bottom w:val="single" w:sz="8" w:space="0" w:color="000000"/>
              <w:right w:val="single" w:sz="8" w:space="0" w:color="000000"/>
            </w:tcBorders>
            <w:shd w:val="clear" w:color="auto" w:fill="auto"/>
            <w:vAlign w:val="center"/>
          </w:tcPr>
          <w:p w:rsidR="007B7392" w:rsidRPr="00A44D03" w:rsidRDefault="007B7392" w:rsidP="00C47F9F">
            <w:pPr>
              <w:spacing w:line="60" w:lineRule="atLeast"/>
              <w:rPr>
                <w:rFonts w:ascii="宋体" w:hAnsi="宋体" w:cs="宋体"/>
                <w:color w:val="000000"/>
                <w:sz w:val="16"/>
                <w:szCs w:val="16"/>
              </w:rPr>
            </w:pPr>
            <w:r w:rsidRPr="00A44D03">
              <w:rPr>
                <w:rFonts w:ascii="宋体" w:hAnsi="宋体" w:cs="宋体" w:hint="eastAsia"/>
                <w:color w:val="000000"/>
                <w:sz w:val="16"/>
                <w:szCs w:val="16"/>
              </w:rPr>
              <w:t>读取输出</w:t>
            </w:r>
            <w:r>
              <w:rPr>
                <w:rFonts w:ascii="宋体" w:hAnsi="宋体" w:cs="宋体" w:hint="eastAsia"/>
                <w:color w:val="000000"/>
                <w:sz w:val="16"/>
                <w:szCs w:val="16"/>
              </w:rPr>
              <w:t>电压</w:t>
            </w:r>
            <w:r w:rsidRPr="00A44D03">
              <w:rPr>
                <w:rFonts w:ascii="宋体" w:hAnsi="宋体" w:cs="宋体" w:hint="eastAsia"/>
                <w:color w:val="000000"/>
                <w:sz w:val="16"/>
                <w:szCs w:val="16"/>
              </w:rPr>
              <w:t>_3</w:t>
            </w:r>
          </w:p>
        </w:tc>
        <w:tc>
          <w:tcPr>
            <w:tcW w:w="1033" w:type="dxa"/>
            <w:tcBorders>
              <w:top w:val="nil"/>
              <w:left w:val="nil"/>
              <w:bottom w:val="single" w:sz="8" w:space="0" w:color="000000"/>
              <w:right w:val="single" w:sz="8" w:space="0" w:color="000000"/>
            </w:tcBorders>
            <w:shd w:val="clear" w:color="auto" w:fill="auto"/>
            <w:vAlign w:val="center"/>
          </w:tcPr>
          <w:p w:rsidR="007B7392" w:rsidRPr="00A44D03" w:rsidRDefault="007B7392" w:rsidP="00C47F9F">
            <w:pPr>
              <w:spacing w:line="60" w:lineRule="atLeast"/>
              <w:rPr>
                <w:rFonts w:ascii="宋体" w:hAnsi="宋体" w:cs="宋体"/>
                <w:color w:val="000000"/>
                <w:sz w:val="16"/>
                <w:szCs w:val="16"/>
              </w:rPr>
            </w:pPr>
            <w:r w:rsidRPr="00A44D03">
              <w:rPr>
                <w:rFonts w:ascii="宋体" w:hAnsi="宋体" w:cs="宋体" w:hint="eastAsia"/>
                <w:color w:val="000000"/>
                <w:sz w:val="16"/>
                <w:szCs w:val="16"/>
              </w:rPr>
              <w:t xml:space="preserve">0x0C 0x33 </w:t>
            </w:r>
          </w:p>
        </w:tc>
        <w:tc>
          <w:tcPr>
            <w:tcW w:w="982" w:type="dxa"/>
            <w:tcBorders>
              <w:top w:val="nil"/>
              <w:left w:val="nil"/>
              <w:bottom w:val="single" w:sz="8" w:space="0" w:color="000000"/>
              <w:right w:val="single" w:sz="8" w:space="0" w:color="000000"/>
            </w:tcBorders>
            <w:shd w:val="clear" w:color="auto" w:fill="auto"/>
            <w:vAlign w:val="center"/>
          </w:tcPr>
          <w:p w:rsidR="007B7392" w:rsidRPr="00A44D03" w:rsidRDefault="007B7392" w:rsidP="00C47F9F">
            <w:pPr>
              <w:spacing w:line="60" w:lineRule="atLeast"/>
              <w:rPr>
                <w:rFonts w:ascii="宋体" w:hAnsi="宋体" w:cs="宋体"/>
                <w:color w:val="000000"/>
                <w:sz w:val="16"/>
                <w:szCs w:val="16"/>
              </w:rPr>
            </w:pPr>
            <w:r w:rsidRPr="00A44D03">
              <w:rPr>
                <w:rFonts w:ascii="宋体" w:hAnsi="宋体" w:cs="宋体" w:hint="eastAsia"/>
                <w:color w:val="000000"/>
                <w:sz w:val="16"/>
                <w:szCs w:val="16"/>
              </w:rPr>
              <w:t xml:space="preserve">ACK Data0   </w:t>
            </w:r>
          </w:p>
        </w:tc>
        <w:tc>
          <w:tcPr>
            <w:tcW w:w="557" w:type="dxa"/>
            <w:tcBorders>
              <w:top w:val="nil"/>
              <w:left w:val="nil"/>
              <w:bottom w:val="single" w:sz="8" w:space="0" w:color="000000"/>
              <w:right w:val="single" w:sz="8" w:space="0" w:color="000000"/>
            </w:tcBorders>
            <w:shd w:val="clear" w:color="auto" w:fill="auto"/>
            <w:vAlign w:val="center"/>
          </w:tcPr>
          <w:p w:rsidR="007B7392" w:rsidRPr="00A44D03" w:rsidRDefault="007B7392" w:rsidP="00C47F9F">
            <w:pPr>
              <w:spacing w:line="60" w:lineRule="atLeast"/>
              <w:rPr>
                <w:rFonts w:ascii="宋体" w:hAnsi="宋体" w:cs="宋体"/>
                <w:color w:val="000000"/>
                <w:sz w:val="16"/>
                <w:szCs w:val="16"/>
              </w:rPr>
            </w:pPr>
            <w:r w:rsidRPr="00A44D03">
              <w:rPr>
                <w:rFonts w:ascii="宋体" w:hAnsi="宋体" w:cs="宋体" w:hint="eastAsia"/>
                <w:color w:val="000000"/>
                <w:sz w:val="16"/>
                <w:szCs w:val="16"/>
              </w:rPr>
              <w:t>XX</w:t>
            </w:r>
          </w:p>
        </w:tc>
        <w:tc>
          <w:tcPr>
            <w:tcW w:w="840" w:type="dxa"/>
            <w:tcBorders>
              <w:top w:val="nil"/>
              <w:left w:val="nil"/>
              <w:bottom w:val="single" w:sz="8" w:space="0" w:color="000000"/>
              <w:right w:val="single" w:sz="8" w:space="0" w:color="000000"/>
            </w:tcBorders>
            <w:shd w:val="clear" w:color="auto" w:fill="auto"/>
            <w:vAlign w:val="center"/>
          </w:tcPr>
          <w:p w:rsidR="007B7392" w:rsidRPr="00A44D03" w:rsidRDefault="007B7392" w:rsidP="00C47F9F">
            <w:pPr>
              <w:spacing w:line="60" w:lineRule="atLeast"/>
              <w:rPr>
                <w:rFonts w:ascii="宋体" w:hAnsi="宋体" w:cs="宋体"/>
                <w:color w:val="000000"/>
                <w:sz w:val="16"/>
                <w:szCs w:val="16"/>
              </w:rPr>
            </w:pPr>
            <w:r w:rsidRPr="00A44D03">
              <w:rPr>
                <w:rFonts w:ascii="宋体" w:hAnsi="宋体" w:cs="宋体" w:hint="eastAsia"/>
                <w:color w:val="000000"/>
                <w:sz w:val="16"/>
                <w:szCs w:val="16"/>
              </w:rPr>
              <w:t>0.1V/位</w:t>
            </w:r>
          </w:p>
        </w:tc>
        <w:tc>
          <w:tcPr>
            <w:tcW w:w="3221" w:type="dxa"/>
            <w:vMerge/>
            <w:tcBorders>
              <w:left w:val="nil"/>
              <w:right w:val="single" w:sz="8" w:space="0" w:color="000000"/>
            </w:tcBorders>
            <w:shd w:val="clear" w:color="auto" w:fill="auto"/>
            <w:vAlign w:val="center"/>
          </w:tcPr>
          <w:p w:rsidR="007B7392" w:rsidRPr="00582F38" w:rsidRDefault="007B7392" w:rsidP="00601741">
            <w:pPr>
              <w:pStyle w:val="afffffffb"/>
              <w:numPr>
                <w:ilvl w:val="0"/>
                <w:numId w:val="25"/>
              </w:numPr>
              <w:spacing w:line="20" w:lineRule="atLeast"/>
              <w:rPr>
                <w:rFonts w:ascii="宋体" w:hAnsi="宋体" w:cs="宋体"/>
                <w:snapToGrid/>
                <w:color w:val="000000"/>
                <w:sz w:val="16"/>
                <w:szCs w:val="16"/>
              </w:rPr>
            </w:pPr>
          </w:p>
        </w:tc>
      </w:tr>
      <w:tr w:rsidR="007B7392" w:rsidRPr="00A44D03" w:rsidTr="007B7392">
        <w:trPr>
          <w:trHeight w:val="227"/>
          <w:jc w:val="center"/>
        </w:trPr>
        <w:tc>
          <w:tcPr>
            <w:tcW w:w="479" w:type="dxa"/>
            <w:tcBorders>
              <w:top w:val="nil"/>
              <w:left w:val="single" w:sz="8" w:space="0" w:color="000000"/>
              <w:bottom w:val="single" w:sz="8" w:space="0" w:color="000000"/>
              <w:right w:val="single" w:sz="8" w:space="0" w:color="000000"/>
            </w:tcBorders>
            <w:shd w:val="clear" w:color="auto" w:fill="auto"/>
            <w:vAlign w:val="center"/>
            <w:hideMark/>
          </w:tcPr>
          <w:p w:rsidR="007B7392" w:rsidRPr="00A44D03" w:rsidRDefault="007B7392" w:rsidP="00C47F9F">
            <w:pPr>
              <w:spacing w:line="60" w:lineRule="atLeast"/>
              <w:jc w:val="center"/>
              <w:rPr>
                <w:rFonts w:ascii="宋体" w:hAnsi="宋体" w:cs="宋体"/>
                <w:color w:val="000000"/>
                <w:sz w:val="16"/>
                <w:szCs w:val="16"/>
              </w:rPr>
            </w:pPr>
            <w:r w:rsidRPr="00A44D03">
              <w:rPr>
                <w:rFonts w:ascii="宋体" w:hAnsi="宋体" w:cs="宋体" w:hint="eastAsia"/>
                <w:color w:val="000000"/>
                <w:sz w:val="16"/>
                <w:szCs w:val="16"/>
              </w:rPr>
              <w:t>5</w:t>
            </w:r>
          </w:p>
        </w:tc>
        <w:tc>
          <w:tcPr>
            <w:tcW w:w="1619" w:type="dxa"/>
            <w:tcBorders>
              <w:top w:val="nil"/>
              <w:left w:val="nil"/>
              <w:bottom w:val="single" w:sz="8" w:space="0" w:color="000000"/>
              <w:right w:val="single" w:sz="8" w:space="0" w:color="000000"/>
            </w:tcBorders>
            <w:shd w:val="clear" w:color="auto" w:fill="auto"/>
            <w:vAlign w:val="center"/>
          </w:tcPr>
          <w:p w:rsidR="007B7392" w:rsidRPr="00A44D03" w:rsidRDefault="007B7392" w:rsidP="00C47F9F">
            <w:pPr>
              <w:spacing w:line="60" w:lineRule="atLeast"/>
              <w:rPr>
                <w:rFonts w:ascii="宋体" w:hAnsi="宋体" w:cs="宋体"/>
                <w:color w:val="000000"/>
                <w:sz w:val="16"/>
                <w:szCs w:val="16"/>
              </w:rPr>
            </w:pPr>
            <w:r w:rsidRPr="00A44D03">
              <w:rPr>
                <w:rFonts w:ascii="宋体" w:hAnsi="宋体" w:cs="宋体" w:hint="eastAsia"/>
                <w:color w:val="000000"/>
                <w:sz w:val="16"/>
                <w:szCs w:val="16"/>
              </w:rPr>
              <w:t>读取输出</w:t>
            </w:r>
            <w:r>
              <w:rPr>
                <w:rFonts w:ascii="宋体" w:hAnsi="宋体" w:cs="宋体" w:hint="eastAsia"/>
                <w:color w:val="000000"/>
                <w:sz w:val="16"/>
                <w:szCs w:val="16"/>
              </w:rPr>
              <w:t>电压</w:t>
            </w:r>
            <w:r w:rsidRPr="00A44D03">
              <w:rPr>
                <w:rFonts w:ascii="宋体" w:hAnsi="宋体" w:cs="宋体" w:hint="eastAsia"/>
                <w:color w:val="000000"/>
                <w:sz w:val="16"/>
                <w:szCs w:val="16"/>
              </w:rPr>
              <w:t>_4</w:t>
            </w:r>
          </w:p>
        </w:tc>
        <w:tc>
          <w:tcPr>
            <w:tcW w:w="1033" w:type="dxa"/>
            <w:tcBorders>
              <w:top w:val="nil"/>
              <w:left w:val="nil"/>
              <w:bottom w:val="single" w:sz="8" w:space="0" w:color="000000"/>
              <w:right w:val="single" w:sz="8" w:space="0" w:color="000000"/>
            </w:tcBorders>
            <w:shd w:val="clear" w:color="auto" w:fill="auto"/>
            <w:vAlign w:val="center"/>
          </w:tcPr>
          <w:p w:rsidR="007B7392" w:rsidRPr="00A44D03" w:rsidRDefault="007B7392" w:rsidP="00C47F9F">
            <w:pPr>
              <w:spacing w:line="60" w:lineRule="atLeast"/>
              <w:rPr>
                <w:rFonts w:ascii="宋体" w:hAnsi="宋体" w:cs="宋体"/>
                <w:color w:val="000000"/>
                <w:sz w:val="16"/>
                <w:szCs w:val="16"/>
              </w:rPr>
            </w:pPr>
            <w:r w:rsidRPr="00A44D03">
              <w:rPr>
                <w:rFonts w:ascii="宋体" w:hAnsi="宋体" w:cs="宋体" w:hint="eastAsia"/>
                <w:color w:val="000000"/>
                <w:sz w:val="16"/>
                <w:szCs w:val="16"/>
              </w:rPr>
              <w:t xml:space="preserve">0x0C 0x34 </w:t>
            </w:r>
          </w:p>
        </w:tc>
        <w:tc>
          <w:tcPr>
            <w:tcW w:w="982" w:type="dxa"/>
            <w:tcBorders>
              <w:top w:val="nil"/>
              <w:left w:val="nil"/>
              <w:bottom w:val="single" w:sz="8" w:space="0" w:color="000000"/>
              <w:right w:val="single" w:sz="8" w:space="0" w:color="000000"/>
            </w:tcBorders>
            <w:shd w:val="clear" w:color="auto" w:fill="auto"/>
            <w:vAlign w:val="center"/>
          </w:tcPr>
          <w:p w:rsidR="007B7392" w:rsidRPr="00A44D03" w:rsidRDefault="007B7392" w:rsidP="00C47F9F">
            <w:pPr>
              <w:spacing w:line="60" w:lineRule="atLeast"/>
              <w:rPr>
                <w:rFonts w:ascii="宋体" w:hAnsi="宋体" w:cs="宋体"/>
                <w:color w:val="000000"/>
                <w:sz w:val="16"/>
                <w:szCs w:val="16"/>
              </w:rPr>
            </w:pPr>
            <w:r w:rsidRPr="00A44D03">
              <w:rPr>
                <w:rFonts w:ascii="宋体" w:hAnsi="宋体" w:cs="宋体" w:hint="eastAsia"/>
                <w:color w:val="000000"/>
                <w:sz w:val="16"/>
                <w:szCs w:val="16"/>
              </w:rPr>
              <w:t xml:space="preserve">ACK Data0   </w:t>
            </w:r>
          </w:p>
        </w:tc>
        <w:tc>
          <w:tcPr>
            <w:tcW w:w="557" w:type="dxa"/>
            <w:tcBorders>
              <w:top w:val="nil"/>
              <w:left w:val="nil"/>
              <w:bottom w:val="single" w:sz="8" w:space="0" w:color="000000"/>
              <w:right w:val="single" w:sz="8" w:space="0" w:color="000000"/>
            </w:tcBorders>
            <w:shd w:val="clear" w:color="auto" w:fill="auto"/>
            <w:vAlign w:val="center"/>
          </w:tcPr>
          <w:p w:rsidR="007B7392" w:rsidRPr="00A44D03" w:rsidRDefault="007B7392" w:rsidP="00C47F9F">
            <w:pPr>
              <w:spacing w:line="60" w:lineRule="atLeast"/>
              <w:rPr>
                <w:rFonts w:ascii="宋体" w:hAnsi="宋体" w:cs="宋体"/>
                <w:color w:val="000000"/>
                <w:sz w:val="16"/>
                <w:szCs w:val="16"/>
              </w:rPr>
            </w:pPr>
            <w:r w:rsidRPr="00A44D03">
              <w:rPr>
                <w:rFonts w:ascii="宋体" w:hAnsi="宋体" w:cs="宋体" w:hint="eastAsia"/>
                <w:color w:val="000000"/>
                <w:sz w:val="16"/>
                <w:szCs w:val="16"/>
              </w:rPr>
              <w:t>XX</w:t>
            </w:r>
          </w:p>
        </w:tc>
        <w:tc>
          <w:tcPr>
            <w:tcW w:w="840" w:type="dxa"/>
            <w:tcBorders>
              <w:top w:val="nil"/>
              <w:left w:val="nil"/>
              <w:bottom w:val="single" w:sz="8" w:space="0" w:color="000000"/>
              <w:right w:val="single" w:sz="8" w:space="0" w:color="000000"/>
            </w:tcBorders>
            <w:shd w:val="clear" w:color="auto" w:fill="auto"/>
            <w:vAlign w:val="center"/>
          </w:tcPr>
          <w:p w:rsidR="007B7392" w:rsidRPr="00A44D03" w:rsidRDefault="007B7392" w:rsidP="00C47F9F">
            <w:pPr>
              <w:spacing w:line="60" w:lineRule="atLeast"/>
              <w:rPr>
                <w:rFonts w:ascii="宋体" w:hAnsi="宋体" w:cs="宋体"/>
                <w:color w:val="000000"/>
                <w:sz w:val="16"/>
                <w:szCs w:val="16"/>
              </w:rPr>
            </w:pPr>
            <w:r w:rsidRPr="00A44D03">
              <w:rPr>
                <w:rFonts w:ascii="宋体" w:hAnsi="宋体" w:cs="宋体" w:hint="eastAsia"/>
                <w:color w:val="000000"/>
                <w:sz w:val="16"/>
                <w:szCs w:val="16"/>
              </w:rPr>
              <w:t>0.1V/位</w:t>
            </w:r>
          </w:p>
        </w:tc>
        <w:tc>
          <w:tcPr>
            <w:tcW w:w="3221" w:type="dxa"/>
            <w:vMerge/>
            <w:tcBorders>
              <w:left w:val="nil"/>
              <w:right w:val="single" w:sz="8" w:space="0" w:color="000000"/>
            </w:tcBorders>
            <w:shd w:val="clear" w:color="auto" w:fill="auto"/>
            <w:vAlign w:val="center"/>
          </w:tcPr>
          <w:p w:rsidR="007B7392" w:rsidRPr="00582F38" w:rsidRDefault="007B7392" w:rsidP="00601741">
            <w:pPr>
              <w:pStyle w:val="afffffffb"/>
              <w:numPr>
                <w:ilvl w:val="0"/>
                <w:numId w:val="25"/>
              </w:numPr>
              <w:spacing w:line="20" w:lineRule="atLeast"/>
              <w:rPr>
                <w:rFonts w:ascii="宋体" w:hAnsi="宋体" w:cs="宋体"/>
                <w:snapToGrid/>
                <w:color w:val="000000"/>
                <w:sz w:val="16"/>
                <w:szCs w:val="16"/>
              </w:rPr>
            </w:pPr>
          </w:p>
        </w:tc>
      </w:tr>
      <w:tr w:rsidR="007B7392" w:rsidRPr="00A44D03" w:rsidTr="007B7392">
        <w:trPr>
          <w:trHeight w:val="227"/>
          <w:jc w:val="center"/>
        </w:trPr>
        <w:tc>
          <w:tcPr>
            <w:tcW w:w="479" w:type="dxa"/>
            <w:tcBorders>
              <w:top w:val="nil"/>
              <w:left w:val="single" w:sz="8" w:space="0" w:color="000000"/>
              <w:bottom w:val="single" w:sz="8" w:space="0" w:color="000000"/>
              <w:right w:val="single" w:sz="8" w:space="0" w:color="000000"/>
            </w:tcBorders>
            <w:shd w:val="clear" w:color="auto" w:fill="auto"/>
            <w:vAlign w:val="center"/>
            <w:hideMark/>
          </w:tcPr>
          <w:p w:rsidR="007B7392" w:rsidRPr="00A44D03" w:rsidRDefault="007B7392" w:rsidP="00C47F9F">
            <w:pPr>
              <w:spacing w:line="60" w:lineRule="atLeast"/>
              <w:jc w:val="center"/>
              <w:rPr>
                <w:rFonts w:ascii="宋体" w:hAnsi="宋体" w:cs="宋体"/>
                <w:color w:val="000000"/>
                <w:sz w:val="16"/>
                <w:szCs w:val="16"/>
              </w:rPr>
            </w:pPr>
            <w:r w:rsidRPr="00A44D03">
              <w:rPr>
                <w:rFonts w:ascii="宋体" w:hAnsi="宋体" w:cs="宋体" w:hint="eastAsia"/>
                <w:color w:val="000000"/>
                <w:sz w:val="16"/>
                <w:szCs w:val="16"/>
              </w:rPr>
              <w:t>6</w:t>
            </w:r>
          </w:p>
        </w:tc>
        <w:tc>
          <w:tcPr>
            <w:tcW w:w="1619" w:type="dxa"/>
            <w:tcBorders>
              <w:top w:val="nil"/>
              <w:left w:val="nil"/>
              <w:bottom w:val="single" w:sz="8" w:space="0" w:color="000000"/>
              <w:right w:val="single" w:sz="8" w:space="0" w:color="000000"/>
            </w:tcBorders>
            <w:shd w:val="clear" w:color="auto" w:fill="auto"/>
            <w:vAlign w:val="center"/>
          </w:tcPr>
          <w:p w:rsidR="007B7392" w:rsidRPr="00A44D03" w:rsidRDefault="007B7392" w:rsidP="00C47F9F">
            <w:pPr>
              <w:spacing w:line="60" w:lineRule="atLeast"/>
              <w:rPr>
                <w:rFonts w:ascii="宋体" w:hAnsi="宋体" w:cs="宋体"/>
                <w:color w:val="000000"/>
                <w:sz w:val="16"/>
                <w:szCs w:val="16"/>
              </w:rPr>
            </w:pPr>
            <w:r w:rsidRPr="00A44D03">
              <w:rPr>
                <w:rFonts w:ascii="宋体" w:hAnsi="宋体" w:cs="宋体" w:hint="eastAsia"/>
                <w:color w:val="000000"/>
                <w:sz w:val="16"/>
                <w:szCs w:val="16"/>
              </w:rPr>
              <w:t>读取输出</w:t>
            </w:r>
            <w:r>
              <w:rPr>
                <w:rFonts w:ascii="宋体" w:hAnsi="宋体" w:cs="宋体" w:hint="eastAsia"/>
                <w:color w:val="000000"/>
                <w:sz w:val="16"/>
                <w:szCs w:val="16"/>
              </w:rPr>
              <w:t>电压</w:t>
            </w:r>
            <w:r w:rsidRPr="00A44D03">
              <w:rPr>
                <w:rFonts w:ascii="宋体" w:hAnsi="宋体" w:cs="宋体" w:hint="eastAsia"/>
                <w:color w:val="000000"/>
                <w:sz w:val="16"/>
                <w:szCs w:val="16"/>
              </w:rPr>
              <w:t>_5</w:t>
            </w:r>
          </w:p>
        </w:tc>
        <w:tc>
          <w:tcPr>
            <w:tcW w:w="1033" w:type="dxa"/>
            <w:tcBorders>
              <w:top w:val="nil"/>
              <w:left w:val="nil"/>
              <w:bottom w:val="single" w:sz="8" w:space="0" w:color="000000"/>
              <w:right w:val="single" w:sz="8" w:space="0" w:color="000000"/>
            </w:tcBorders>
            <w:shd w:val="clear" w:color="auto" w:fill="auto"/>
            <w:vAlign w:val="center"/>
          </w:tcPr>
          <w:p w:rsidR="007B7392" w:rsidRPr="00A44D03" w:rsidRDefault="007B7392" w:rsidP="00C47F9F">
            <w:pPr>
              <w:spacing w:line="60" w:lineRule="atLeast"/>
              <w:rPr>
                <w:rFonts w:ascii="宋体" w:hAnsi="宋体" w:cs="宋体"/>
                <w:color w:val="000000"/>
                <w:sz w:val="16"/>
                <w:szCs w:val="16"/>
              </w:rPr>
            </w:pPr>
            <w:r w:rsidRPr="00A44D03">
              <w:rPr>
                <w:rFonts w:ascii="宋体" w:hAnsi="宋体" w:cs="宋体" w:hint="eastAsia"/>
                <w:color w:val="000000"/>
                <w:sz w:val="16"/>
                <w:szCs w:val="16"/>
              </w:rPr>
              <w:t xml:space="preserve">0x0C 0x35 </w:t>
            </w:r>
          </w:p>
        </w:tc>
        <w:tc>
          <w:tcPr>
            <w:tcW w:w="982" w:type="dxa"/>
            <w:tcBorders>
              <w:top w:val="nil"/>
              <w:left w:val="nil"/>
              <w:bottom w:val="single" w:sz="8" w:space="0" w:color="000000"/>
              <w:right w:val="single" w:sz="8" w:space="0" w:color="000000"/>
            </w:tcBorders>
            <w:shd w:val="clear" w:color="auto" w:fill="auto"/>
            <w:vAlign w:val="center"/>
          </w:tcPr>
          <w:p w:rsidR="007B7392" w:rsidRPr="00A44D03" w:rsidRDefault="007B7392" w:rsidP="00C47F9F">
            <w:pPr>
              <w:spacing w:line="60" w:lineRule="atLeast"/>
              <w:rPr>
                <w:rFonts w:ascii="宋体" w:hAnsi="宋体" w:cs="宋体"/>
                <w:color w:val="000000"/>
                <w:sz w:val="16"/>
                <w:szCs w:val="16"/>
              </w:rPr>
            </w:pPr>
            <w:r w:rsidRPr="00A44D03">
              <w:rPr>
                <w:rFonts w:ascii="宋体" w:hAnsi="宋体" w:cs="宋体" w:hint="eastAsia"/>
                <w:color w:val="000000"/>
                <w:sz w:val="16"/>
                <w:szCs w:val="16"/>
              </w:rPr>
              <w:t xml:space="preserve">ACK Data0   </w:t>
            </w:r>
          </w:p>
        </w:tc>
        <w:tc>
          <w:tcPr>
            <w:tcW w:w="557" w:type="dxa"/>
            <w:tcBorders>
              <w:top w:val="nil"/>
              <w:left w:val="nil"/>
              <w:bottom w:val="single" w:sz="8" w:space="0" w:color="000000"/>
              <w:right w:val="single" w:sz="8" w:space="0" w:color="000000"/>
            </w:tcBorders>
            <w:shd w:val="clear" w:color="auto" w:fill="auto"/>
            <w:vAlign w:val="center"/>
          </w:tcPr>
          <w:p w:rsidR="007B7392" w:rsidRPr="00A44D03" w:rsidRDefault="007B7392" w:rsidP="00C47F9F">
            <w:pPr>
              <w:spacing w:line="60" w:lineRule="atLeast"/>
              <w:rPr>
                <w:rFonts w:ascii="宋体" w:hAnsi="宋体" w:cs="宋体"/>
                <w:color w:val="000000"/>
                <w:sz w:val="16"/>
                <w:szCs w:val="16"/>
              </w:rPr>
            </w:pPr>
            <w:r w:rsidRPr="00A44D03">
              <w:rPr>
                <w:rFonts w:ascii="宋体" w:hAnsi="宋体" w:cs="宋体" w:hint="eastAsia"/>
                <w:color w:val="000000"/>
                <w:sz w:val="16"/>
                <w:szCs w:val="16"/>
              </w:rPr>
              <w:t>XX</w:t>
            </w:r>
          </w:p>
        </w:tc>
        <w:tc>
          <w:tcPr>
            <w:tcW w:w="840" w:type="dxa"/>
            <w:tcBorders>
              <w:top w:val="nil"/>
              <w:left w:val="nil"/>
              <w:bottom w:val="single" w:sz="8" w:space="0" w:color="000000"/>
              <w:right w:val="single" w:sz="8" w:space="0" w:color="000000"/>
            </w:tcBorders>
            <w:shd w:val="clear" w:color="auto" w:fill="auto"/>
            <w:vAlign w:val="center"/>
          </w:tcPr>
          <w:p w:rsidR="007B7392" w:rsidRPr="00A44D03" w:rsidRDefault="007B7392" w:rsidP="00C47F9F">
            <w:pPr>
              <w:spacing w:line="60" w:lineRule="atLeast"/>
              <w:rPr>
                <w:rFonts w:ascii="宋体" w:hAnsi="宋体" w:cs="宋体"/>
                <w:color w:val="000000"/>
                <w:sz w:val="16"/>
                <w:szCs w:val="16"/>
              </w:rPr>
            </w:pPr>
            <w:r w:rsidRPr="00A44D03">
              <w:rPr>
                <w:rFonts w:ascii="宋体" w:hAnsi="宋体" w:cs="宋体" w:hint="eastAsia"/>
                <w:color w:val="000000"/>
                <w:sz w:val="16"/>
                <w:szCs w:val="16"/>
              </w:rPr>
              <w:t>0.1V/位</w:t>
            </w:r>
          </w:p>
        </w:tc>
        <w:tc>
          <w:tcPr>
            <w:tcW w:w="3221" w:type="dxa"/>
            <w:vMerge/>
            <w:tcBorders>
              <w:left w:val="nil"/>
              <w:right w:val="single" w:sz="8" w:space="0" w:color="000000"/>
            </w:tcBorders>
            <w:shd w:val="clear" w:color="auto" w:fill="auto"/>
            <w:vAlign w:val="center"/>
          </w:tcPr>
          <w:p w:rsidR="007B7392" w:rsidRPr="00582F38" w:rsidRDefault="007B7392" w:rsidP="00601741">
            <w:pPr>
              <w:pStyle w:val="afffffffb"/>
              <w:numPr>
                <w:ilvl w:val="0"/>
                <w:numId w:val="25"/>
              </w:numPr>
              <w:spacing w:line="20" w:lineRule="atLeast"/>
              <w:rPr>
                <w:rFonts w:ascii="宋体" w:hAnsi="宋体" w:cs="宋体"/>
                <w:snapToGrid/>
                <w:color w:val="000000"/>
                <w:sz w:val="16"/>
                <w:szCs w:val="16"/>
              </w:rPr>
            </w:pPr>
          </w:p>
        </w:tc>
      </w:tr>
      <w:tr w:rsidR="007B7392" w:rsidRPr="00A44D03" w:rsidTr="007B7392">
        <w:trPr>
          <w:trHeight w:val="227"/>
          <w:jc w:val="center"/>
        </w:trPr>
        <w:tc>
          <w:tcPr>
            <w:tcW w:w="479" w:type="dxa"/>
            <w:tcBorders>
              <w:top w:val="nil"/>
              <w:left w:val="single" w:sz="8" w:space="0" w:color="000000"/>
              <w:bottom w:val="single" w:sz="8" w:space="0" w:color="000000"/>
              <w:right w:val="single" w:sz="8" w:space="0" w:color="000000"/>
            </w:tcBorders>
            <w:shd w:val="clear" w:color="auto" w:fill="auto"/>
            <w:vAlign w:val="center"/>
            <w:hideMark/>
          </w:tcPr>
          <w:p w:rsidR="007B7392" w:rsidRPr="00A44D03" w:rsidRDefault="007B7392" w:rsidP="00C47F9F">
            <w:pPr>
              <w:spacing w:line="60" w:lineRule="atLeast"/>
              <w:jc w:val="center"/>
              <w:rPr>
                <w:rFonts w:ascii="宋体" w:hAnsi="宋体" w:cs="宋体"/>
                <w:color w:val="000000"/>
                <w:sz w:val="16"/>
                <w:szCs w:val="16"/>
              </w:rPr>
            </w:pPr>
            <w:r w:rsidRPr="00A44D03">
              <w:rPr>
                <w:rFonts w:ascii="宋体" w:hAnsi="宋体" w:cs="宋体" w:hint="eastAsia"/>
                <w:color w:val="000000"/>
                <w:sz w:val="16"/>
                <w:szCs w:val="16"/>
              </w:rPr>
              <w:t>7</w:t>
            </w:r>
          </w:p>
        </w:tc>
        <w:tc>
          <w:tcPr>
            <w:tcW w:w="1619" w:type="dxa"/>
            <w:tcBorders>
              <w:top w:val="nil"/>
              <w:left w:val="nil"/>
              <w:bottom w:val="single" w:sz="8" w:space="0" w:color="000000"/>
              <w:right w:val="single" w:sz="8" w:space="0" w:color="000000"/>
            </w:tcBorders>
            <w:shd w:val="clear" w:color="auto" w:fill="auto"/>
            <w:vAlign w:val="center"/>
          </w:tcPr>
          <w:p w:rsidR="007B7392" w:rsidRPr="00A44D03" w:rsidRDefault="007B7392" w:rsidP="00C47F9F">
            <w:pPr>
              <w:spacing w:line="60" w:lineRule="atLeast"/>
              <w:rPr>
                <w:rFonts w:ascii="宋体" w:hAnsi="宋体" w:cs="宋体"/>
                <w:color w:val="000000"/>
                <w:sz w:val="16"/>
                <w:szCs w:val="16"/>
              </w:rPr>
            </w:pPr>
            <w:r w:rsidRPr="00A44D03">
              <w:rPr>
                <w:rFonts w:ascii="宋体" w:hAnsi="宋体" w:cs="宋体" w:hint="eastAsia"/>
                <w:color w:val="000000"/>
                <w:sz w:val="16"/>
                <w:szCs w:val="16"/>
              </w:rPr>
              <w:t>读取输出</w:t>
            </w:r>
            <w:r>
              <w:rPr>
                <w:rFonts w:ascii="宋体" w:hAnsi="宋体" w:cs="宋体" w:hint="eastAsia"/>
                <w:color w:val="000000"/>
                <w:sz w:val="16"/>
                <w:szCs w:val="16"/>
              </w:rPr>
              <w:t>电压</w:t>
            </w:r>
            <w:r w:rsidRPr="00A44D03">
              <w:rPr>
                <w:rFonts w:ascii="宋体" w:hAnsi="宋体" w:cs="宋体" w:hint="eastAsia"/>
                <w:color w:val="000000"/>
                <w:sz w:val="16"/>
                <w:szCs w:val="16"/>
              </w:rPr>
              <w:t>_6</w:t>
            </w:r>
          </w:p>
        </w:tc>
        <w:tc>
          <w:tcPr>
            <w:tcW w:w="1033" w:type="dxa"/>
            <w:tcBorders>
              <w:top w:val="nil"/>
              <w:left w:val="nil"/>
              <w:bottom w:val="single" w:sz="8" w:space="0" w:color="000000"/>
              <w:right w:val="single" w:sz="8" w:space="0" w:color="000000"/>
            </w:tcBorders>
            <w:shd w:val="clear" w:color="auto" w:fill="auto"/>
            <w:vAlign w:val="center"/>
          </w:tcPr>
          <w:p w:rsidR="007B7392" w:rsidRPr="00A44D03" w:rsidRDefault="007B7392" w:rsidP="00C47F9F">
            <w:pPr>
              <w:spacing w:line="60" w:lineRule="atLeast"/>
              <w:rPr>
                <w:rFonts w:ascii="宋体" w:hAnsi="宋体" w:cs="宋体"/>
                <w:color w:val="000000"/>
                <w:sz w:val="16"/>
                <w:szCs w:val="16"/>
              </w:rPr>
            </w:pPr>
            <w:r w:rsidRPr="00A44D03">
              <w:rPr>
                <w:rFonts w:ascii="宋体" w:hAnsi="宋体" w:cs="宋体" w:hint="eastAsia"/>
                <w:color w:val="000000"/>
                <w:sz w:val="16"/>
                <w:szCs w:val="16"/>
              </w:rPr>
              <w:t xml:space="preserve">0x0C 0x36 </w:t>
            </w:r>
          </w:p>
        </w:tc>
        <w:tc>
          <w:tcPr>
            <w:tcW w:w="982" w:type="dxa"/>
            <w:tcBorders>
              <w:top w:val="nil"/>
              <w:left w:val="nil"/>
              <w:bottom w:val="single" w:sz="8" w:space="0" w:color="000000"/>
              <w:right w:val="single" w:sz="8" w:space="0" w:color="000000"/>
            </w:tcBorders>
            <w:shd w:val="clear" w:color="auto" w:fill="auto"/>
            <w:vAlign w:val="center"/>
          </w:tcPr>
          <w:p w:rsidR="007B7392" w:rsidRPr="00A44D03" w:rsidRDefault="007B7392" w:rsidP="00C47F9F">
            <w:pPr>
              <w:spacing w:line="60" w:lineRule="atLeast"/>
              <w:rPr>
                <w:rFonts w:ascii="宋体" w:hAnsi="宋体" w:cs="宋体"/>
                <w:color w:val="000000"/>
                <w:sz w:val="16"/>
                <w:szCs w:val="16"/>
              </w:rPr>
            </w:pPr>
            <w:r w:rsidRPr="00A44D03">
              <w:rPr>
                <w:rFonts w:ascii="宋体" w:hAnsi="宋体" w:cs="宋体" w:hint="eastAsia"/>
                <w:color w:val="000000"/>
                <w:sz w:val="16"/>
                <w:szCs w:val="16"/>
              </w:rPr>
              <w:t xml:space="preserve">ACK Data0   </w:t>
            </w:r>
          </w:p>
        </w:tc>
        <w:tc>
          <w:tcPr>
            <w:tcW w:w="557" w:type="dxa"/>
            <w:tcBorders>
              <w:top w:val="nil"/>
              <w:left w:val="nil"/>
              <w:bottom w:val="single" w:sz="8" w:space="0" w:color="000000"/>
              <w:right w:val="single" w:sz="8" w:space="0" w:color="000000"/>
            </w:tcBorders>
            <w:shd w:val="clear" w:color="auto" w:fill="auto"/>
            <w:vAlign w:val="center"/>
          </w:tcPr>
          <w:p w:rsidR="007B7392" w:rsidRPr="00A44D03" w:rsidRDefault="007B7392" w:rsidP="00C47F9F">
            <w:pPr>
              <w:spacing w:line="60" w:lineRule="atLeast"/>
              <w:rPr>
                <w:rFonts w:ascii="宋体" w:hAnsi="宋体" w:cs="宋体"/>
                <w:color w:val="000000"/>
                <w:sz w:val="16"/>
                <w:szCs w:val="16"/>
              </w:rPr>
            </w:pPr>
            <w:r w:rsidRPr="00A44D03">
              <w:rPr>
                <w:rFonts w:ascii="宋体" w:hAnsi="宋体" w:cs="宋体" w:hint="eastAsia"/>
                <w:color w:val="000000"/>
                <w:sz w:val="16"/>
                <w:szCs w:val="16"/>
              </w:rPr>
              <w:t>XX</w:t>
            </w:r>
          </w:p>
        </w:tc>
        <w:tc>
          <w:tcPr>
            <w:tcW w:w="840" w:type="dxa"/>
            <w:tcBorders>
              <w:top w:val="nil"/>
              <w:left w:val="nil"/>
              <w:bottom w:val="single" w:sz="8" w:space="0" w:color="000000"/>
              <w:right w:val="single" w:sz="8" w:space="0" w:color="000000"/>
            </w:tcBorders>
            <w:shd w:val="clear" w:color="auto" w:fill="auto"/>
            <w:vAlign w:val="center"/>
          </w:tcPr>
          <w:p w:rsidR="007B7392" w:rsidRPr="00A44D03" w:rsidRDefault="007B7392" w:rsidP="00C47F9F">
            <w:pPr>
              <w:spacing w:line="60" w:lineRule="atLeast"/>
              <w:rPr>
                <w:rFonts w:ascii="宋体" w:hAnsi="宋体" w:cs="宋体"/>
                <w:color w:val="000000"/>
                <w:sz w:val="16"/>
                <w:szCs w:val="16"/>
              </w:rPr>
            </w:pPr>
            <w:r w:rsidRPr="00A44D03">
              <w:rPr>
                <w:rFonts w:ascii="宋体" w:hAnsi="宋体" w:cs="宋体" w:hint="eastAsia"/>
                <w:color w:val="000000"/>
                <w:sz w:val="16"/>
                <w:szCs w:val="16"/>
              </w:rPr>
              <w:t>0.1V/位</w:t>
            </w:r>
          </w:p>
        </w:tc>
        <w:tc>
          <w:tcPr>
            <w:tcW w:w="3221" w:type="dxa"/>
            <w:vMerge/>
            <w:tcBorders>
              <w:left w:val="nil"/>
              <w:right w:val="single" w:sz="8" w:space="0" w:color="000000"/>
            </w:tcBorders>
            <w:shd w:val="clear" w:color="auto" w:fill="auto"/>
            <w:vAlign w:val="center"/>
          </w:tcPr>
          <w:p w:rsidR="007B7392" w:rsidRPr="00582F38" w:rsidRDefault="007B7392" w:rsidP="00601741">
            <w:pPr>
              <w:pStyle w:val="afffffffb"/>
              <w:numPr>
                <w:ilvl w:val="0"/>
                <w:numId w:val="25"/>
              </w:numPr>
              <w:spacing w:line="20" w:lineRule="atLeast"/>
              <w:rPr>
                <w:rFonts w:ascii="宋体" w:hAnsi="宋体" w:cs="宋体"/>
                <w:snapToGrid/>
                <w:color w:val="000000"/>
                <w:sz w:val="16"/>
                <w:szCs w:val="16"/>
              </w:rPr>
            </w:pPr>
          </w:p>
        </w:tc>
      </w:tr>
      <w:tr w:rsidR="007B7392" w:rsidRPr="00A44D03" w:rsidTr="007B7392">
        <w:trPr>
          <w:trHeight w:val="227"/>
          <w:jc w:val="center"/>
        </w:trPr>
        <w:tc>
          <w:tcPr>
            <w:tcW w:w="479" w:type="dxa"/>
            <w:tcBorders>
              <w:top w:val="nil"/>
              <w:left w:val="single" w:sz="8" w:space="0" w:color="000000"/>
              <w:bottom w:val="single" w:sz="4" w:space="0" w:color="auto"/>
              <w:right w:val="single" w:sz="8" w:space="0" w:color="000000"/>
            </w:tcBorders>
            <w:shd w:val="clear" w:color="auto" w:fill="auto"/>
            <w:vAlign w:val="center"/>
            <w:hideMark/>
          </w:tcPr>
          <w:p w:rsidR="007B7392" w:rsidRPr="00A44D03" w:rsidRDefault="007B7392" w:rsidP="00C47F9F">
            <w:pPr>
              <w:spacing w:line="60" w:lineRule="atLeast"/>
              <w:jc w:val="center"/>
              <w:rPr>
                <w:rFonts w:ascii="宋体" w:hAnsi="宋体" w:cs="宋体"/>
                <w:color w:val="000000"/>
                <w:sz w:val="16"/>
                <w:szCs w:val="16"/>
              </w:rPr>
            </w:pPr>
            <w:r w:rsidRPr="00A44D03">
              <w:rPr>
                <w:rFonts w:ascii="宋体" w:hAnsi="宋体" w:cs="宋体" w:hint="eastAsia"/>
                <w:color w:val="000000"/>
                <w:sz w:val="16"/>
                <w:szCs w:val="16"/>
              </w:rPr>
              <w:t>8</w:t>
            </w:r>
          </w:p>
        </w:tc>
        <w:tc>
          <w:tcPr>
            <w:tcW w:w="1619" w:type="dxa"/>
            <w:tcBorders>
              <w:top w:val="nil"/>
              <w:left w:val="nil"/>
              <w:bottom w:val="single" w:sz="4" w:space="0" w:color="auto"/>
              <w:right w:val="single" w:sz="8" w:space="0" w:color="000000"/>
            </w:tcBorders>
            <w:shd w:val="clear" w:color="auto" w:fill="auto"/>
            <w:vAlign w:val="center"/>
          </w:tcPr>
          <w:p w:rsidR="007B7392" w:rsidRPr="00A44D03" w:rsidRDefault="007B7392" w:rsidP="00C47F9F">
            <w:pPr>
              <w:spacing w:line="60" w:lineRule="atLeast"/>
              <w:rPr>
                <w:rFonts w:ascii="宋体" w:hAnsi="宋体" w:cs="宋体"/>
                <w:color w:val="000000"/>
                <w:sz w:val="16"/>
                <w:szCs w:val="16"/>
              </w:rPr>
            </w:pPr>
            <w:r w:rsidRPr="00A44D03">
              <w:rPr>
                <w:rFonts w:ascii="宋体" w:hAnsi="宋体" w:cs="宋体" w:hint="eastAsia"/>
                <w:color w:val="000000"/>
                <w:sz w:val="16"/>
                <w:szCs w:val="16"/>
              </w:rPr>
              <w:t>读取输出</w:t>
            </w:r>
            <w:r>
              <w:rPr>
                <w:rFonts w:ascii="宋体" w:hAnsi="宋体" w:cs="宋体" w:hint="eastAsia"/>
                <w:color w:val="000000"/>
                <w:sz w:val="16"/>
                <w:szCs w:val="16"/>
              </w:rPr>
              <w:t>电压</w:t>
            </w:r>
            <w:r w:rsidRPr="00A44D03">
              <w:rPr>
                <w:rFonts w:ascii="宋体" w:hAnsi="宋体" w:cs="宋体" w:hint="eastAsia"/>
                <w:color w:val="000000"/>
                <w:sz w:val="16"/>
                <w:szCs w:val="16"/>
              </w:rPr>
              <w:t>_7</w:t>
            </w:r>
          </w:p>
        </w:tc>
        <w:tc>
          <w:tcPr>
            <w:tcW w:w="1033" w:type="dxa"/>
            <w:tcBorders>
              <w:top w:val="nil"/>
              <w:left w:val="nil"/>
              <w:bottom w:val="single" w:sz="4" w:space="0" w:color="auto"/>
              <w:right w:val="single" w:sz="8" w:space="0" w:color="000000"/>
            </w:tcBorders>
            <w:shd w:val="clear" w:color="auto" w:fill="auto"/>
            <w:vAlign w:val="center"/>
          </w:tcPr>
          <w:p w:rsidR="007B7392" w:rsidRPr="00A44D03" w:rsidRDefault="007B7392" w:rsidP="00C47F9F">
            <w:pPr>
              <w:spacing w:line="60" w:lineRule="atLeast"/>
              <w:rPr>
                <w:rFonts w:ascii="宋体" w:hAnsi="宋体" w:cs="宋体"/>
                <w:color w:val="000000"/>
                <w:sz w:val="16"/>
                <w:szCs w:val="16"/>
              </w:rPr>
            </w:pPr>
            <w:r w:rsidRPr="00A44D03">
              <w:rPr>
                <w:rFonts w:ascii="宋体" w:hAnsi="宋体" w:cs="宋体" w:hint="eastAsia"/>
                <w:color w:val="000000"/>
                <w:sz w:val="16"/>
                <w:szCs w:val="16"/>
              </w:rPr>
              <w:t xml:space="preserve">0x0C 0x37 </w:t>
            </w:r>
          </w:p>
        </w:tc>
        <w:tc>
          <w:tcPr>
            <w:tcW w:w="982" w:type="dxa"/>
            <w:tcBorders>
              <w:top w:val="nil"/>
              <w:left w:val="nil"/>
              <w:bottom w:val="single" w:sz="4" w:space="0" w:color="auto"/>
              <w:right w:val="single" w:sz="8" w:space="0" w:color="000000"/>
            </w:tcBorders>
            <w:shd w:val="clear" w:color="auto" w:fill="auto"/>
            <w:vAlign w:val="center"/>
          </w:tcPr>
          <w:p w:rsidR="007B7392" w:rsidRPr="00A44D03" w:rsidRDefault="007B7392" w:rsidP="00C47F9F">
            <w:pPr>
              <w:spacing w:line="60" w:lineRule="atLeast"/>
              <w:rPr>
                <w:rFonts w:ascii="宋体" w:hAnsi="宋体" w:cs="宋体"/>
                <w:color w:val="000000"/>
                <w:sz w:val="16"/>
                <w:szCs w:val="16"/>
              </w:rPr>
            </w:pPr>
            <w:r w:rsidRPr="00A44D03">
              <w:rPr>
                <w:rFonts w:ascii="宋体" w:hAnsi="宋体" w:cs="宋体" w:hint="eastAsia"/>
                <w:color w:val="000000"/>
                <w:sz w:val="16"/>
                <w:szCs w:val="16"/>
              </w:rPr>
              <w:t xml:space="preserve">ACK Data0   </w:t>
            </w:r>
          </w:p>
        </w:tc>
        <w:tc>
          <w:tcPr>
            <w:tcW w:w="557" w:type="dxa"/>
            <w:tcBorders>
              <w:top w:val="nil"/>
              <w:left w:val="nil"/>
              <w:bottom w:val="single" w:sz="4" w:space="0" w:color="auto"/>
              <w:right w:val="single" w:sz="8" w:space="0" w:color="000000"/>
            </w:tcBorders>
            <w:shd w:val="clear" w:color="auto" w:fill="auto"/>
            <w:vAlign w:val="center"/>
          </w:tcPr>
          <w:p w:rsidR="007B7392" w:rsidRPr="00A44D03" w:rsidRDefault="007B7392" w:rsidP="00C47F9F">
            <w:pPr>
              <w:spacing w:line="60" w:lineRule="atLeast"/>
              <w:rPr>
                <w:rFonts w:ascii="宋体" w:hAnsi="宋体" w:cs="宋体"/>
                <w:color w:val="000000"/>
                <w:sz w:val="16"/>
                <w:szCs w:val="16"/>
              </w:rPr>
            </w:pPr>
            <w:r w:rsidRPr="00A44D03">
              <w:rPr>
                <w:rFonts w:ascii="宋体" w:hAnsi="宋体" w:cs="宋体" w:hint="eastAsia"/>
                <w:color w:val="000000"/>
                <w:sz w:val="16"/>
                <w:szCs w:val="16"/>
              </w:rPr>
              <w:t>XX</w:t>
            </w:r>
          </w:p>
        </w:tc>
        <w:tc>
          <w:tcPr>
            <w:tcW w:w="840" w:type="dxa"/>
            <w:tcBorders>
              <w:top w:val="nil"/>
              <w:left w:val="nil"/>
              <w:bottom w:val="single" w:sz="4" w:space="0" w:color="auto"/>
              <w:right w:val="single" w:sz="8" w:space="0" w:color="000000"/>
            </w:tcBorders>
            <w:shd w:val="clear" w:color="auto" w:fill="auto"/>
            <w:vAlign w:val="center"/>
          </w:tcPr>
          <w:p w:rsidR="007B7392" w:rsidRPr="00A44D03" w:rsidRDefault="007B7392" w:rsidP="00C47F9F">
            <w:pPr>
              <w:spacing w:line="60" w:lineRule="atLeast"/>
              <w:rPr>
                <w:rFonts w:ascii="宋体" w:hAnsi="宋体" w:cs="宋体"/>
                <w:color w:val="000000"/>
                <w:sz w:val="16"/>
                <w:szCs w:val="16"/>
              </w:rPr>
            </w:pPr>
            <w:r w:rsidRPr="00A44D03">
              <w:rPr>
                <w:rFonts w:ascii="宋体" w:hAnsi="宋体" w:cs="宋体" w:hint="eastAsia"/>
                <w:color w:val="000000"/>
                <w:sz w:val="16"/>
                <w:szCs w:val="16"/>
              </w:rPr>
              <w:t>0.1V/位</w:t>
            </w:r>
          </w:p>
        </w:tc>
        <w:tc>
          <w:tcPr>
            <w:tcW w:w="3221" w:type="dxa"/>
            <w:vMerge/>
            <w:tcBorders>
              <w:left w:val="nil"/>
              <w:right w:val="single" w:sz="8" w:space="0" w:color="000000"/>
            </w:tcBorders>
            <w:shd w:val="clear" w:color="auto" w:fill="auto"/>
            <w:vAlign w:val="center"/>
          </w:tcPr>
          <w:p w:rsidR="007B7392" w:rsidRPr="00582F38" w:rsidRDefault="007B7392" w:rsidP="00601741">
            <w:pPr>
              <w:pStyle w:val="afffffffb"/>
              <w:numPr>
                <w:ilvl w:val="0"/>
                <w:numId w:val="25"/>
              </w:numPr>
              <w:spacing w:line="20" w:lineRule="atLeast"/>
              <w:rPr>
                <w:rFonts w:ascii="宋体" w:hAnsi="宋体" w:cs="宋体"/>
                <w:snapToGrid/>
                <w:color w:val="000000"/>
                <w:sz w:val="16"/>
                <w:szCs w:val="16"/>
              </w:rPr>
            </w:pPr>
          </w:p>
        </w:tc>
      </w:tr>
      <w:tr w:rsidR="007B7392" w:rsidRPr="00A44D03" w:rsidTr="007B7392">
        <w:trPr>
          <w:trHeight w:val="227"/>
          <w:jc w:val="center"/>
        </w:trPr>
        <w:tc>
          <w:tcPr>
            <w:tcW w:w="479" w:type="dxa"/>
            <w:tcBorders>
              <w:top w:val="single" w:sz="4" w:space="0" w:color="auto"/>
              <w:left w:val="single" w:sz="4" w:space="0" w:color="auto"/>
              <w:bottom w:val="single" w:sz="4" w:space="0" w:color="auto"/>
              <w:right w:val="single" w:sz="4" w:space="0" w:color="auto"/>
            </w:tcBorders>
            <w:shd w:val="clear" w:color="auto" w:fill="auto"/>
            <w:vAlign w:val="center"/>
          </w:tcPr>
          <w:p w:rsidR="007B7392" w:rsidRPr="00A44D03" w:rsidRDefault="007B7392" w:rsidP="00C47F9F">
            <w:pPr>
              <w:spacing w:line="60" w:lineRule="atLeast"/>
              <w:jc w:val="center"/>
              <w:rPr>
                <w:rFonts w:ascii="宋体" w:hAnsi="宋体" w:cs="宋体"/>
                <w:color w:val="000000"/>
                <w:sz w:val="16"/>
                <w:szCs w:val="16"/>
              </w:rPr>
            </w:pPr>
            <w:r>
              <w:rPr>
                <w:rFonts w:ascii="宋体" w:hAnsi="宋体" w:cs="宋体" w:hint="eastAsia"/>
                <w:color w:val="000000"/>
                <w:sz w:val="16"/>
                <w:szCs w:val="16"/>
              </w:rPr>
              <w:t>9</w:t>
            </w:r>
          </w:p>
        </w:tc>
        <w:tc>
          <w:tcPr>
            <w:tcW w:w="1619" w:type="dxa"/>
            <w:tcBorders>
              <w:top w:val="single" w:sz="4" w:space="0" w:color="auto"/>
              <w:left w:val="single" w:sz="4" w:space="0" w:color="auto"/>
              <w:bottom w:val="single" w:sz="4" w:space="0" w:color="auto"/>
              <w:right w:val="single" w:sz="4" w:space="0" w:color="auto"/>
            </w:tcBorders>
            <w:shd w:val="clear" w:color="auto" w:fill="auto"/>
            <w:vAlign w:val="center"/>
          </w:tcPr>
          <w:p w:rsidR="007B7392" w:rsidRPr="00A44D03" w:rsidRDefault="007B7392" w:rsidP="00C47F9F">
            <w:pPr>
              <w:spacing w:line="60" w:lineRule="atLeast"/>
              <w:rPr>
                <w:rFonts w:ascii="宋体" w:hAnsi="宋体" w:cs="宋体"/>
                <w:color w:val="000000"/>
                <w:sz w:val="16"/>
                <w:szCs w:val="16"/>
              </w:rPr>
            </w:pPr>
            <w:r w:rsidRPr="00A44D03">
              <w:rPr>
                <w:rFonts w:ascii="宋体" w:hAnsi="宋体" w:cs="宋体" w:hint="eastAsia"/>
                <w:color w:val="000000"/>
                <w:sz w:val="16"/>
                <w:szCs w:val="16"/>
              </w:rPr>
              <w:t>读取输出</w:t>
            </w:r>
            <w:r>
              <w:rPr>
                <w:rFonts w:ascii="宋体" w:hAnsi="宋体" w:cs="宋体" w:hint="eastAsia"/>
                <w:color w:val="000000"/>
                <w:sz w:val="16"/>
                <w:szCs w:val="16"/>
              </w:rPr>
              <w:t>电压</w:t>
            </w:r>
            <w:r w:rsidRPr="00A44D03">
              <w:rPr>
                <w:rFonts w:ascii="宋体" w:hAnsi="宋体" w:cs="宋体" w:hint="eastAsia"/>
                <w:color w:val="000000"/>
                <w:sz w:val="16"/>
                <w:szCs w:val="16"/>
              </w:rPr>
              <w:t>_</w:t>
            </w:r>
            <w:r>
              <w:rPr>
                <w:rFonts w:ascii="宋体" w:hAnsi="宋体" w:cs="宋体"/>
                <w:color w:val="000000"/>
                <w:sz w:val="16"/>
                <w:szCs w:val="16"/>
              </w:rPr>
              <w:t>8</w:t>
            </w:r>
          </w:p>
        </w:tc>
        <w:tc>
          <w:tcPr>
            <w:tcW w:w="1033" w:type="dxa"/>
            <w:tcBorders>
              <w:top w:val="single" w:sz="4" w:space="0" w:color="auto"/>
              <w:left w:val="single" w:sz="4" w:space="0" w:color="auto"/>
              <w:bottom w:val="single" w:sz="4" w:space="0" w:color="auto"/>
              <w:right w:val="single" w:sz="4" w:space="0" w:color="auto"/>
            </w:tcBorders>
            <w:shd w:val="clear" w:color="auto" w:fill="auto"/>
            <w:vAlign w:val="center"/>
          </w:tcPr>
          <w:p w:rsidR="007B7392" w:rsidRPr="00A44D03" w:rsidRDefault="007B7392" w:rsidP="00C47F9F">
            <w:pPr>
              <w:spacing w:line="60" w:lineRule="atLeast"/>
              <w:rPr>
                <w:rFonts w:ascii="宋体" w:hAnsi="宋体" w:cs="宋体"/>
                <w:color w:val="000000"/>
                <w:sz w:val="16"/>
                <w:szCs w:val="16"/>
              </w:rPr>
            </w:pPr>
            <w:r w:rsidRPr="00A44D03">
              <w:rPr>
                <w:rFonts w:ascii="宋体" w:hAnsi="宋体" w:cs="宋体" w:hint="eastAsia"/>
                <w:color w:val="000000"/>
                <w:sz w:val="16"/>
                <w:szCs w:val="16"/>
              </w:rPr>
              <w:t>0x0C 0x3</w:t>
            </w:r>
            <w:r>
              <w:rPr>
                <w:rFonts w:ascii="宋体" w:hAnsi="宋体" w:cs="宋体"/>
                <w:color w:val="000000"/>
                <w:sz w:val="16"/>
                <w:szCs w:val="16"/>
              </w:rPr>
              <w:t>8</w:t>
            </w:r>
          </w:p>
        </w:tc>
        <w:tc>
          <w:tcPr>
            <w:tcW w:w="982" w:type="dxa"/>
            <w:tcBorders>
              <w:top w:val="single" w:sz="4" w:space="0" w:color="auto"/>
              <w:left w:val="single" w:sz="4" w:space="0" w:color="auto"/>
              <w:bottom w:val="single" w:sz="4" w:space="0" w:color="auto"/>
              <w:right w:val="single" w:sz="4" w:space="0" w:color="auto"/>
            </w:tcBorders>
            <w:shd w:val="clear" w:color="auto" w:fill="auto"/>
            <w:vAlign w:val="center"/>
          </w:tcPr>
          <w:p w:rsidR="007B7392" w:rsidRPr="00A44D03" w:rsidRDefault="007B7392" w:rsidP="00C47F9F">
            <w:pPr>
              <w:spacing w:line="60" w:lineRule="atLeast"/>
              <w:rPr>
                <w:rFonts w:ascii="宋体" w:hAnsi="宋体" w:cs="宋体"/>
                <w:color w:val="000000"/>
                <w:sz w:val="16"/>
                <w:szCs w:val="16"/>
              </w:rPr>
            </w:pPr>
            <w:r w:rsidRPr="00A44D03">
              <w:rPr>
                <w:rFonts w:ascii="宋体" w:hAnsi="宋体" w:cs="宋体" w:hint="eastAsia"/>
                <w:color w:val="000000"/>
                <w:sz w:val="16"/>
                <w:szCs w:val="16"/>
              </w:rPr>
              <w:t xml:space="preserve">ACK Data0   </w:t>
            </w:r>
          </w:p>
        </w:tc>
        <w:tc>
          <w:tcPr>
            <w:tcW w:w="557" w:type="dxa"/>
            <w:tcBorders>
              <w:top w:val="single" w:sz="4" w:space="0" w:color="auto"/>
              <w:left w:val="single" w:sz="4" w:space="0" w:color="auto"/>
              <w:bottom w:val="single" w:sz="4" w:space="0" w:color="auto"/>
              <w:right w:val="single" w:sz="4" w:space="0" w:color="auto"/>
            </w:tcBorders>
            <w:shd w:val="clear" w:color="auto" w:fill="auto"/>
            <w:vAlign w:val="center"/>
          </w:tcPr>
          <w:p w:rsidR="007B7392" w:rsidRPr="00A44D03" w:rsidRDefault="007B7392" w:rsidP="00C47F9F">
            <w:pPr>
              <w:spacing w:line="60" w:lineRule="atLeast"/>
              <w:rPr>
                <w:rFonts w:ascii="宋体" w:hAnsi="宋体" w:cs="宋体"/>
                <w:color w:val="000000"/>
                <w:sz w:val="16"/>
                <w:szCs w:val="16"/>
              </w:rPr>
            </w:pPr>
            <w:r w:rsidRPr="00A44D03">
              <w:rPr>
                <w:rFonts w:ascii="宋体" w:hAnsi="宋体" w:cs="宋体" w:hint="eastAsia"/>
                <w:color w:val="000000"/>
                <w:sz w:val="16"/>
                <w:szCs w:val="16"/>
              </w:rPr>
              <w:t>XX</w:t>
            </w:r>
          </w:p>
        </w:tc>
        <w:tc>
          <w:tcPr>
            <w:tcW w:w="840" w:type="dxa"/>
            <w:tcBorders>
              <w:top w:val="single" w:sz="4" w:space="0" w:color="auto"/>
              <w:left w:val="single" w:sz="4" w:space="0" w:color="auto"/>
              <w:bottom w:val="single" w:sz="4" w:space="0" w:color="auto"/>
              <w:right w:val="single" w:sz="4" w:space="0" w:color="auto"/>
            </w:tcBorders>
            <w:shd w:val="clear" w:color="auto" w:fill="auto"/>
            <w:vAlign w:val="center"/>
          </w:tcPr>
          <w:p w:rsidR="007B7392" w:rsidRPr="00A44D03" w:rsidRDefault="007B7392" w:rsidP="00C47F9F">
            <w:pPr>
              <w:spacing w:line="60" w:lineRule="atLeast"/>
              <w:rPr>
                <w:rFonts w:ascii="宋体" w:hAnsi="宋体" w:cs="宋体"/>
                <w:color w:val="000000"/>
                <w:sz w:val="16"/>
                <w:szCs w:val="16"/>
              </w:rPr>
            </w:pPr>
            <w:r w:rsidRPr="00A44D03">
              <w:rPr>
                <w:rFonts w:ascii="宋体" w:hAnsi="宋体" w:cs="宋体" w:hint="eastAsia"/>
                <w:color w:val="000000"/>
                <w:sz w:val="16"/>
                <w:szCs w:val="16"/>
              </w:rPr>
              <w:t>0.1V/位</w:t>
            </w:r>
          </w:p>
        </w:tc>
        <w:tc>
          <w:tcPr>
            <w:tcW w:w="3221" w:type="dxa"/>
            <w:vMerge/>
            <w:tcBorders>
              <w:left w:val="single" w:sz="4" w:space="0" w:color="auto"/>
              <w:right w:val="single" w:sz="8" w:space="0" w:color="000000"/>
            </w:tcBorders>
            <w:shd w:val="clear" w:color="auto" w:fill="auto"/>
            <w:vAlign w:val="center"/>
          </w:tcPr>
          <w:p w:rsidR="007B7392" w:rsidRPr="00582F38" w:rsidRDefault="007B7392" w:rsidP="00601741">
            <w:pPr>
              <w:pStyle w:val="afffffffb"/>
              <w:numPr>
                <w:ilvl w:val="0"/>
                <w:numId w:val="25"/>
              </w:numPr>
              <w:spacing w:line="20" w:lineRule="atLeast"/>
              <w:rPr>
                <w:rFonts w:ascii="宋体" w:hAnsi="宋体" w:cs="宋体"/>
                <w:snapToGrid/>
                <w:color w:val="000000"/>
                <w:sz w:val="16"/>
                <w:szCs w:val="16"/>
              </w:rPr>
            </w:pPr>
          </w:p>
        </w:tc>
      </w:tr>
      <w:tr w:rsidR="007B7392" w:rsidRPr="00A44D03" w:rsidTr="007B7392">
        <w:trPr>
          <w:trHeight w:val="227"/>
          <w:jc w:val="center"/>
        </w:trPr>
        <w:tc>
          <w:tcPr>
            <w:tcW w:w="479" w:type="dxa"/>
            <w:tcBorders>
              <w:top w:val="single" w:sz="4" w:space="0" w:color="auto"/>
              <w:left w:val="single" w:sz="4" w:space="0" w:color="auto"/>
              <w:bottom w:val="single" w:sz="4" w:space="0" w:color="auto"/>
              <w:right w:val="single" w:sz="4" w:space="0" w:color="auto"/>
            </w:tcBorders>
            <w:shd w:val="clear" w:color="auto" w:fill="auto"/>
            <w:vAlign w:val="center"/>
          </w:tcPr>
          <w:p w:rsidR="007B7392" w:rsidRPr="00A44D03" w:rsidRDefault="007B7392" w:rsidP="00C47F9F">
            <w:pPr>
              <w:spacing w:line="60" w:lineRule="atLeast"/>
              <w:jc w:val="center"/>
              <w:rPr>
                <w:rFonts w:ascii="宋体" w:hAnsi="宋体" w:cs="宋体"/>
                <w:color w:val="000000"/>
                <w:sz w:val="16"/>
                <w:szCs w:val="16"/>
              </w:rPr>
            </w:pPr>
            <w:r>
              <w:rPr>
                <w:rFonts w:ascii="宋体" w:hAnsi="宋体" w:cs="宋体" w:hint="eastAsia"/>
                <w:color w:val="000000"/>
                <w:sz w:val="16"/>
                <w:szCs w:val="16"/>
              </w:rPr>
              <w:t>10</w:t>
            </w:r>
          </w:p>
        </w:tc>
        <w:tc>
          <w:tcPr>
            <w:tcW w:w="1619" w:type="dxa"/>
            <w:tcBorders>
              <w:top w:val="single" w:sz="4" w:space="0" w:color="auto"/>
              <w:left w:val="single" w:sz="4" w:space="0" w:color="auto"/>
              <w:bottom w:val="single" w:sz="4" w:space="0" w:color="auto"/>
              <w:right w:val="single" w:sz="4" w:space="0" w:color="auto"/>
            </w:tcBorders>
            <w:shd w:val="clear" w:color="auto" w:fill="auto"/>
            <w:vAlign w:val="center"/>
          </w:tcPr>
          <w:p w:rsidR="007B7392" w:rsidRPr="00A44D03" w:rsidRDefault="007B7392" w:rsidP="00C47F9F">
            <w:pPr>
              <w:spacing w:line="60" w:lineRule="atLeast"/>
              <w:rPr>
                <w:rFonts w:ascii="宋体" w:hAnsi="宋体" w:cs="宋体"/>
                <w:color w:val="000000"/>
                <w:sz w:val="16"/>
                <w:szCs w:val="16"/>
              </w:rPr>
            </w:pPr>
            <w:r w:rsidRPr="00A44D03">
              <w:rPr>
                <w:rFonts w:ascii="宋体" w:hAnsi="宋体" w:cs="宋体" w:hint="eastAsia"/>
                <w:color w:val="000000"/>
                <w:sz w:val="16"/>
                <w:szCs w:val="16"/>
              </w:rPr>
              <w:t>读取输出</w:t>
            </w:r>
            <w:r>
              <w:rPr>
                <w:rFonts w:ascii="宋体" w:hAnsi="宋体" w:cs="宋体" w:hint="eastAsia"/>
                <w:color w:val="000000"/>
                <w:sz w:val="16"/>
                <w:szCs w:val="16"/>
              </w:rPr>
              <w:t>电压</w:t>
            </w:r>
            <w:r w:rsidRPr="00A44D03">
              <w:rPr>
                <w:rFonts w:ascii="宋体" w:hAnsi="宋体" w:cs="宋体" w:hint="eastAsia"/>
                <w:color w:val="000000"/>
                <w:sz w:val="16"/>
                <w:szCs w:val="16"/>
              </w:rPr>
              <w:t>_</w:t>
            </w:r>
            <w:r>
              <w:rPr>
                <w:rFonts w:ascii="宋体" w:hAnsi="宋体" w:cs="宋体"/>
                <w:color w:val="000000"/>
                <w:sz w:val="16"/>
                <w:szCs w:val="16"/>
              </w:rPr>
              <w:t>9</w:t>
            </w:r>
          </w:p>
        </w:tc>
        <w:tc>
          <w:tcPr>
            <w:tcW w:w="1033" w:type="dxa"/>
            <w:tcBorders>
              <w:top w:val="single" w:sz="4" w:space="0" w:color="auto"/>
              <w:left w:val="single" w:sz="4" w:space="0" w:color="auto"/>
              <w:bottom w:val="single" w:sz="4" w:space="0" w:color="auto"/>
              <w:right w:val="single" w:sz="4" w:space="0" w:color="auto"/>
            </w:tcBorders>
            <w:shd w:val="clear" w:color="auto" w:fill="auto"/>
            <w:vAlign w:val="center"/>
          </w:tcPr>
          <w:p w:rsidR="007B7392" w:rsidRPr="00A44D03" w:rsidRDefault="007B7392" w:rsidP="00C47F9F">
            <w:pPr>
              <w:spacing w:line="60" w:lineRule="atLeast"/>
              <w:rPr>
                <w:rFonts w:ascii="宋体" w:hAnsi="宋体" w:cs="宋体"/>
                <w:color w:val="000000"/>
                <w:sz w:val="16"/>
                <w:szCs w:val="16"/>
              </w:rPr>
            </w:pPr>
            <w:r w:rsidRPr="00A44D03">
              <w:rPr>
                <w:rFonts w:ascii="宋体" w:hAnsi="宋体" w:cs="宋体" w:hint="eastAsia"/>
                <w:color w:val="000000"/>
                <w:sz w:val="16"/>
                <w:szCs w:val="16"/>
              </w:rPr>
              <w:t>0x0C 0x3</w:t>
            </w:r>
            <w:r>
              <w:rPr>
                <w:rFonts w:ascii="宋体" w:hAnsi="宋体" w:cs="宋体"/>
                <w:color w:val="000000"/>
                <w:sz w:val="16"/>
                <w:szCs w:val="16"/>
              </w:rPr>
              <w:t>9</w:t>
            </w:r>
          </w:p>
        </w:tc>
        <w:tc>
          <w:tcPr>
            <w:tcW w:w="982" w:type="dxa"/>
            <w:tcBorders>
              <w:top w:val="single" w:sz="4" w:space="0" w:color="auto"/>
              <w:left w:val="single" w:sz="4" w:space="0" w:color="auto"/>
              <w:bottom w:val="single" w:sz="4" w:space="0" w:color="auto"/>
              <w:right w:val="single" w:sz="4" w:space="0" w:color="auto"/>
            </w:tcBorders>
            <w:shd w:val="clear" w:color="auto" w:fill="auto"/>
            <w:vAlign w:val="center"/>
          </w:tcPr>
          <w:p w:rsidR="007B7392" w:rsidRPr="00A44D03" w:rsidRDefault="007B7392" w:rsidP="00C47F9F">
            <w:pPr>
              <w:spacing w:line="60" w:lineRule="atLeast"/>
              <w:rPr>
                <w:rFonts w:ascii="宋体" w:hAnsi="宋体" w:cs="宋体"/>
                <w:color w:val="000000"/>
                <w:sz w:val="16"/>
                <w:szCs w:val="16"/>
              </w:rPr>
            </w:pPr>
            <w:r w:rsidRPr="00A44D03">
              <w:rPr>
                <w:rFonts w:ascii="宋体" w:hAnsi="宋体" w:cs="宋体" w:hint="eastAsia"/>
                <w:color w:val="000000"/>
                <w:sz w:val="16"/>
                <w:szCs w:val="16"/>
              </w:rPr>
              <w:t xml:space="preserve">ACK Data0   </w:t>
            </w:r>
          </w:p>
        </w:tc>
        <w:tc>
          <w:tcPr>
            <w:tcW w:w="557" w:type="dxa"/>
            <w:tcBorders>
              <w:top w:val="single" w:sz="4" w:space="0" w:color="auto"/>
              <w:left w:val="single" w:sz="4" w:space="0" w:color="auto"/>
              <w:bottom w:val="single" w:sz="4" w:space="0" w:color="auto"/>
              <w:right w:val="single" w:sz="4" w:space="0" w:color="auto"/>
            </w:tcBorders>
            <w:shd w:val="clear" w:color="auto" w:fill="auto"/>
            <w:vAlign w:val="center"/>
          </w:tcPr>
          <w:p w:rsidR="007B7392" w:rsidRPr="00A44D03" w:rsidRDefault="007B7392" w:rsidP="00C47F9F">
            <w:pPr>
              <w:spacing w:line="60" w:lineRule="atLeast"/>
              <w:rPr>
                <w:rFonts w:ascii="宋体" w:hAnsi="宋体" w:cs="宋体"/>
                <w:color w:val="000000"/>
                <w:sz w:val="16"/>
                <w:szCs w:val="16"/>
              </w:rPr>
            </w:pPr>
            <w:r w:rsidRPr="00A44D03">
              <w:rPr>
                <w:rFonts w:ascii="宋体" w:hAnsi="宋体" w:cs="宋体" w:hint="eastAsia"/>
                <w:color w:val="000000"/>
                <w:sz w:val="16"/>
                <w:szCs w:val="16"/>
              </w:rPr>
              <w:t>XX</w:t>
            </w:r>
          </w:p>
        </w:tc>
        <w:tc>
          <w:tcPr>
            <w:tcW w:w="840" w:type="dxa"/>
            <w:tcBorders>
              <w:top w:val="single" w:sz="4" w:space="0" w:color="auto"/>
              <w:left w:val="single" w:sz="4" w:space="0" w:color="auto"/>
              <w:bottom w:val="single" w:sz="4" w:space="0" w:color="auto"/>
              <w:right w:val="single" w:sz="4" w:space="0" w:color="auto"/>
            </w:tcBorders>
            <w:shd w:val="clear" w:color="auto" w:fill="auto"/>
            <w:vAlign w:val="center"/>
          </w:tcPr>
          <w:p w:rsidR="007B7392" w:rsidRPr="00A44D03" w:rsidRDefault="007B7392" w:rsidP="00C47F9F">
            <w:pPr>
              <w:spacing w:line="60" w:lineRule="atLeast"/>
              <w:rPr>
                <w:rFonts w:ascii="宋体" w:hAnsi="宋体" w:cs="宋体"/>
                <w:color w:val="000000"/>
                <w:sz w:val="16"/>
                <w:szCs w:val="16"/>
              </w:rPr>
            </w:pPr>
            <w:r w:rsidRPr="00A44D03">
              <w:rPr>
                <w:rFonts w:ascii="宋体" w:hAnsi="宋体" w:cs="宋体" w:hint="eastAsia"/>
                <w:color w:val="000000"/>
                <w:sz w:val="16"/>
                <w:szCs w:val="16"/>
              </w:rPr>
              <w:t>0.1V/位</w:t>
            </w:r>
          </w:p>
        </w:tc>
        <w:tc>
          <w:tcPr>
            <w:tcW w:w="3221" w:type="dxa"/>
            <w:vMerge/>
            <w:tcBorders>
              <w:left w:val="single" w:sz="4" w:space="0" w:color="auto"/>
              <w:bottom w:val="single" w:sz="8" w:space="0" w:color="000000"/>
              <w:right w:val="single" w:sz="8" w:space="0" w:color="000000"/>
            </w:tcBorders>
            <w:shd w:val="clear" w:color="auto" w:fill="auto"/>
            <w:vAlign w:val="center"/>
          </w:tcPr>
          <w:p w:rsidR="007B7392" w:rsidRPr="00582F38" w:rsidRDefault="007B7392" w:rsidP="00601741">
            <w:pPr>
              <w:pStyle w:val="afffffffb"/>
              <w:numPr>
                <w:ilvl w:val="0"/>
                <w:numId w:val="25"/>
              </w:numPr>
              <w:spacing w:line="20" w:lineRule="atLeast"/>
              <w:rPr>
                <w:rFonts w:ascii="宋体" w:hAnsi="宋体" w:cs="宋体"/>
                <w:snapToGrid/>
                <w:color w:val="000000"/>
                <w:sz w:val="16"/>
                <w:szCs w:val="16"/>
              </w:rPr>
            </w:pPr>
          </w:p>
        </w:tc>
      </w:tr>
    </w:tbl>
    <w:p w:rsidR="007B7392" w:rsidRPr="00EB55AE" w:rsidRDefault="00EB55AE" w:rsidP="00EB55AE">
      <w:pPr>
        <w:pStyle w:val="afd"/>
        <w:spacing w:before="156" w:after="156"/>
      </w:pPr>
      <w:bookmarkStart w:id="1148" w:name="_Toc443427792"/>
      <w:r w:rsidRPr="00EB55AE">
        <w:rPr>
          <w:rFonts w:hint="eastAsia"/>
        </w:rPr>
        <w:t>输出欠压</w:t>
      </w:r>
      <w:r w:rsidRPr="00EB55AE">
        <w:t>配置</w:t>
      </w:r>
      <w:r w:rsidRPr="00EB55AE">
        <w:rPr>
          <w:rFonts w:hint="eastAsia"/>
        </w:rPr>
        <w:t>信息</w:t>
      </w:r>
      <w:r w:rsidRPr="00EB55AE">
        <w:t>应答命令</w:t>
      </w:r>
      <w:bookmarkEnd w:id="1148"/>
    </w:p>
    <w:p w:rsidR="00EB55AE" w:rsidRDefault="00EB55AE" w:rsidP="00A52AAB">
      <w:pPr>
        <w:pStyle w:val="afff2"/>
      </w:pPr>
      <w:r w:rsidRPr="00EB55AE">
        <w:rPr>
          <w:rFonts w:hint="eastAsia"/>
        </w:rPr>
        <w:lastRenderedPageBreak/>
        <w:t>下面</w:t>
      </w:r>
      <w:r w:rsidRPr="00EB55AE">
        <w:t>命令</w:t>
      </w:r>
      <w:r w:rsidRPr="00EB55AE">
        <w:rPr>
          <w:rFonts w:hint="eastAsia"/>
        </w:rPr>
        <w:t>读取A类充电器</w:t>
      </w:r>
      <w:r w:rsidRPr="00EB55AE">
        <w:t>支持的电压档</w:t>
      </w:r>
      <w:r w:rsidRPr="00EB55AE">
        <w:rPr>
          <w:rFonts w:hint="eastAsia"/>
        </w:rPr>
        <w:t>的对应</w:t>
      </w:r>
      <w:r w:rsidRPr="00EB55AE">
        <w:t>输出欠压信息；</w:t>
      </w:r>
      <w:r w:rsidRPr="00EB55AE">
        <w:rPr>
          <w:rFonts w:hint="eastAsia"/>
        </w:rPr>
        <w:t>有</w:t>
      </w:r>
      <w:r w:rsidRPr="00EB55AE">
        <w:t>多少个输出电压，就对应有多少个</w:t>
      </w:r>
      <w:r w:rsidRPr="00EB55AE">
        <w:rPr>
          <w:rFonts w:hint="eastAsia"/>
        </w:rPr>
        <w:t>输出</w:t>
      </w:r>
      <w:r w:rsidRPr="00EB55AE">
        <w:t>欠压信息。</w:t>
      </w:r>
      <w:r w:rsidRPr="00EB55AE">
        <w:rPr>
          <w:rFonts w:hint="eastAsia"/>
        </w:rPr>
        <w:t>实际充电器支持输出电压档数由读取输出参数0x0C 0x21命令获得。并与A类充电器设备的类型命令</w:t>
      </w:r>
      <w:r w:rsidRPr="00EB55AE">
        <w:t>0x0C 0x2B</w:t>
      </w:r>
      <w:r w:rsidRPr="00EB55AE">
        <w:rPr>
          <w:rFonts w:hint="eastAsia"/>
        </w:rPr>
        <w:t>返回</w:t>
      </w:r>
      <w:r w:rsidRPr="00EB55AE">
        <w:t>信息一一对应</w:t>
      </w:r>
      <w:r w:rsidRPr="00EB55AE">
        <w:rPr>
          <w:rFonts w:hint="eastAsia"/>
        </w:rPr>
        <w:t>。</w:t>
      </w:r>
    </w:p>
    <w:p w:rsidR="00EB55AE" w:rsidRDefault="00EB55AE" w:rsidP="00EB55AE">
      <w:pPr>
        <w:pStyle w:val="af9"/>
        <w:spacing w:before="156" w:after="156"/>
      </w:pPr>
      <w:r w:rsidRPr="00EB55AE">
        <w:rPr>
          <w:rFonts w:hint="eastAsia"/>
        </w:rPr>
        <w:t>输出欠压</w:t>
      </w:r>
      <w:r w:rsidRPr="00EB55AE">
        <w:t>配置</w:t>
      </w:r>
      <w:r w:rsidRPr="00EB55AE">
        <w:rPr>
          <w:rFonts w:hint="eastAsia"/>
        </w:rPr>
        <w:t>信息</w:t>
      </w:r>
      <w:r w:rsidRPr="00EB55AE">
        <w:t>应答命令</w:t>
      </w:r>
    </w:p>
    <w:tbl>
      <w:tblPr>
        <w:tblW w:w="8731" w:type="dxa"/>
        <w:jc w:val="center"/>
        <w:tblLayout w:type="fixed"/>
        <w:tblLook w:val="04A0"/>
      </w:tblPr>
      <w:tblGrid>
        <w:gridCol w:w="479"/>
        <w:gridCol w:w="1619"/>
        <w:gridCol w:w="1033"/>
        <w:gridCol w:w="982"/>
        <w:gridCol w:w="557"/>
        <w:gridCol w:w="840"/>
        <w:gridCol w:w="3221"/>
      </w:tblGrid>
      <w:tr w:rsidR="00EB55AE" w:rsidRPr="00A44D03" w:rsidTr="00EB55AE">
        <w:trPr>
          <w:trHeight w:val="227"/>
          <w:jc w:val="center"/>
        </w:trPr>
        <w:tc>
          <w:tcPr>
            <w:tcW w:w="479" w:type="dxa"/>
            <w:tcBorders>
              <w:top w:val="single" w:sz="8" w:space="0" w:color="000000"/>
              <w:left w:val="nil"/>
              <w:bottom w:val="nil"/>
              <w:right w:val="single" w:sz="8" w:space="0" w:color="000000"/>
            </w:tcBorders>
            <w:shd w:val="clear" w:color="000000" w:fill="595959"/>
            <w:vAlign w:val="center"/>
            <w:hideMark/>
          </w:tcPr>
          <w:p w:rsidR="00EB55AE" w:rsidRPr="00A44D03" w:rsidRDefault="00EB55AE" w:rsidP="00C47F9F">
            <w:pPr>
              <w:widowControl/>
              <w:jc w:val="center"/>
              <w:rPr>
                <w:rFonts w:ascii="Arial Unicode MS" w:eastAsia="Arial Unicode MS" w:hAnsi="Arial Unicode MS" w:cs="Arial Unicode MS"/>
                <w:b/>
                <w:bCs/>
                <w:color w:val="FFFFFF"/>
                <w:sz w:val="16"/>
                <w:szCs w:val="16"/>
              </w:rPr>
            </w:pPr>
            <w:r w:rsidRPr="00A44D03">
              <w:rPr>
                <w:rFonts w:ascii="Arial Unicode MS" w:eastAsia="Arial Unicode MS" w:hAnsi="Arial Unicode MS" w:cs="Arial Unicode MS" w:hint="eastAsia"/>
                <w:b/>
                <w:bCs/>
                <w:color w:val="FFFFFF"/>
                <w:sz w:val="16"/>
                <w:szCs w:val="16"/>
              </w:rPr>
              <w:t>序号</w:t>
            </w:r>
          </w:p>
        </w:tc>
        <w:tc>
          <w:tcPr>
            <w:tcW w:w="1619" w:type="dxa"/>
            <w:tcBorders>
              <w:top w:val="single" w:sz="8" w:space="0" w:color="000000"/>
              <w:left w:val="nil"/>
              <w:bottom w:val="nil"/>
              <w:right w:val="single" w:sz="8" w:space="0" w:color="000000"/>
            </w:tcBorders>
            <w:shd w:val="clear" w:color="000000" w:fill="595959"/>
            <w:vAlign w:val="center"/>
            <w:hideMark/>
          </w:tcPr>
          <w:p w:rsidR="00EB55AE" w:rsidRPr="00A44D03" w:rsidRDefault="00EB55AE" w:rsidP="00C47F9F">
            <w:pPr>
              <w:widowControl/>
              <w:rPr>
                <w:rFonts w:ascii="Arial Unicode MS" w:eastAsia="Arial Unicode MS" w:hAnsi="Arial Unicode MS" w:cs="Arial Unicode MS"/>
                <w:b/>
                <w:bCs/>
                <w:color w:val="FFFFFF"/>
                <w:sz w:val="16"/>
                <w:szCs w:val="16"/>
              </w:rPr>
            </w:pPr>
            <w:r>
              <w:rPr>
                <w:rFonts w:ascii="Arial Unicode MS" w:eastAsia="Arial Unicode MS" w:hAnsi="Arial Unicode MS" w:cs="Arial Unicode MS" w:hint="eastAsia"/>
                <w:b/>
                <w:bCs/>
                <w:color w:val="FFFFFF"/>
                <w:sz w:val="16"/>
                <w:szCs w:val="16"/>
              </w:rPr>
              <w:t>终端</w:t>
            </w:r>
            <w:r w:rsidRPr="00A44D03">
              <w:rPr>
                <w:rFonts w:ascii="Arial Unicode MS" w:eastAsia="Arial Unicode MS" w:hAnsi="Arial Unicode MS" w:cs="Arial Unicode MS" w:hint="eastAsia"/>
                <w:b/>
                <w:bCs/>
                <w:color w:val="FFFFFF"/>
                <w:sz w:val="16"/>
                <w:szCs w:val="16"/>
              </w:rPr>
              <w:t>命令说明</w:t>
            </w:r>
          </w:p>
        </w:tc>
        <w:tc>
          <w:tcPr>
            <w:tcW w:w="1033" w:type="dxa"/>
            <w:tcBorders>
              <w:top w:val="single" w:sz="8" w:space="0" w:color="000000"/>
              <w:left w:val="nil"/>
              <w:bottom w:val="nil"/>
              <w:right w:val="single" w:sz="8" w:space="0" w:color="000000"/>
            </w:tcBorders>
            <w:shd w:val="clear" w:color="000000" w:fill="595959"/>
            <w:vAlign w:val="center"/>
            <w:hideMark/>
          </w:tcPr>
          <w:p w:rsidR="00EB55AE" w:rsidRPr="00A44D03" w:rsidRDefault="00EB55AE" w:rsidP="00C47F9F">
            <w:pPr>
              <w:widowControl/>
              <w:jc w:val="center"/>
              <w:rPr>
                <w:rFonts w:ascii="Arial Unicode MS" w:eastAsia="Arial Unicode MS" w:hAnsi="Arial Unicode MS" w:cs="Arial Unicode MS"/>
                <w:b/>
                <w:bCs/>
                <w:color w:val="FFFFFF"/>
                <w:sz w:val="16"/>
                <w:szCs w:val="16"/>
              </w:rPr>
            </w:pPr>
            <w:r>
              <w:rPr>
                <w:rFonts w:ascii="Arial Unicode MS" w:eastAsia="Arial Unicode MS" w:hAnsi="Arial Unicode MS" w:cs="Arial Unicode MS" w:hint="eastAsia"/>
                <w:b/>
                <w:bCs/>
                <w:color w:val="FFFFFF"/>
                <w:sz w:val="16"/>
                <w:szCs w:val="16"/>
              </w:rPr>
              <w:t>终端</w:t>
            </w:r>
            <w:r w:rsidRPr="00A44D03">
              <w:rPr>
                <w:rFonts w:ascii="Arial Unicode MS" w:eastAsia="Arial Unicode MS" w:hAnsi="Arial Unicode MS" w:cs="Arial Unicode MS" w:hint="eastAsia"/>
                <w:b/>
                <w:bCs/>
                <w:color w:val="FFFFFF"/>
                <w:sz w:val="16"/>
                <w:szCs w:val="16"/>
              </w:rPr>
              <w:t>命令</w:t>
            </w:r>
          </w:p>
        </w:tc>
        <w:tc>
          <w:tcPr>
            <w:tcW w:w="982" w:type="dxa"/>
            <w:tcBorders>
              <w:top w:val="single" w:sz="8" w:space="0" w:color="000000"/>
              <w:left w:val="nil"/>
              <w:bottom w:val="nil"/>
              <w:right w:val="single" w:sz="8" w:space="0" w:color="000000"/>
            </w:tcBorders>
            <w:shd w:val="clear" w:color="000000" w:fill="595959"/>
            <w:vAlign w:val="center"/>
            <w:hideMark/>
          </w:tcPr>
          <w:p w:rsidR="00EB55AE" w:rsidRPr="00A44D03" w:rsidRDefault="00EB55AE" w:rsidP="00C47F9F">
            <w:pPr>
              <w:widowControl/>
              <w:jc w:val="center"/>
              <w:rPr>
                <w:rFonts w:ascii="Arial Unicode MS" w:eastAsia="Arial Unicode MS" w:hAnsi="Arial Unicode MS" w:cs="Arial Unicode MS"/>
                <w:b/>
                <w:bCs/>
                <w:color w:val="FFFFFF"/>
                <w:sz w:val="16"/>
                <w:szCs w:val="16"/>
              </w:rPr>
            </w:pPr>
            <w:r>
              <w:rPr>
                <w:rFonts w:ascii="Arial Unicode MS" w:eastAsia="Arial Unicode MS" w:hAnsi="Arial Unicode MS" w:cs="Arial Unicode MS" w:hint="eastAsia"/>
                <w:b/>
                <w:bCs/>
                <w:color w:val="FFFFFF"/>
                <w:sz w:val="16"/>
                <w:szCs w:val="16"/>
              </w:rPr>
              <w:t>充电器</w:t>
            </w:r>
            <w:r w:rsidRPr="00A44D03">
              <w:rPr>
                <w:rFonts w:ascii="Arial Unicode MS" w:eastAsia="Arial Unicode MS" w:hAnsi="Arial Unicode MS" w:cs="Arial Unicode MS" w:hint="eastAsia"/>
                <w:b/>
                <w:bCs/>
                <w:color w:val="FFFFFF"/>
                <w:sz w:val="16"/>
                <w:szCs w:val="16"/>
              </w:rPr>
              <w:t>应答</w:t>
            </w:r>
          </w:p>
        </w:tc>
        <w:tc>
          <w:tcPr>
            <w:tcW w:w="557" w:type="dxa"/>
            <w:tcBorders>
              <w:top w:val="single" w:sz="8" w:space="0" w:color="000000"/>
              <w:left w:val="nil"/>
              <w:bottom w:val="nil"/>
              <w:right w:val="single" w:sz="8" w:space="0" w:color="000000"/>
            </w:tcBorders>
            <w:shd w:val="clear" w:color="000000" w:fill="595959"/>
            <w:vAlign w:val="center"/>
            <w:hideMark/>
          </w:tcPr>
          <w:p w:rsidR="00EB55AE" w:rsidRPr="00A44D03" w:rsidRDefault="00EB55AE" w:rsidP="00C47F9F">
            <w:pPr>
              <w:widowControl/>
              <w:jc w:val="center"/>
              <w:rPr>
                <w:rFonts w:ascii="Arial Unicode MS" w:eastAsia="Arial Unicode MS" w:hAnsi="Arial Unicode MS" w:cs="Arial Unicode MS"/>
                <w:b/>
                <w:bCs/>
                <w:color w:val="FFFFFF"/>
                <w:sz w:val="16"/>
                <w:szCs w:val="16"/>
              </w:rPr>
            </w:pPr>
            <w:r w:rsidRPr="00A44D03">
              <w:rPr>
                <w:rFonts w:ascii="Arial Unicode MS" w:eastAsia="Arial Unicode MS" w:hAnsi="Arial Unicode MS" w:cs="Arial Unicode MS" w:hint="eastAsia"/>
                <w:b/>
                <w:bCs/>
                <w:color w:val="FFFFFF"/>
                <w:sz w:val="16"/>
                <w:szCs w:val="16"/>
              </w:rPr>
              <w:t>复位及</w:t>
            </w:r>
            <w:r w:rsidRPr="00A44D03">
              <w:rPr>
                <w:rFonts w:ascii="Arial Unicode MS" w:eastAsia="Arial Unicode MS" w:hAnsi="Arial Unicode MS" w:cs="Arial Unicode MS" w:hint="eastAsia"/>
                <w:b/>
                <w:bCs/>
                <w:color w:val="FFFFFF"/>
                <w:sz w:val="16"/>
                <w:szCs w:val="16"/>
              </w:rPr>
              <w:br/>
              <w:t>缺省值</w:t>
            </w:r>
          </w:p>
        </w:tc>
        <w:tc>
          <w:tcPr>
            <w:tcW w:w="840" w:type="dxa"/>
            <w:tcBorders>
              <w:top w:val="single" w:sz="8" w:space="0" w:color="000000"/>
              <w:left w:val="nil"/>
              <w:bottom w:val="nil"/>
              <w:right w:val="single" w:sz="8" w:space="0" w:color="000000"/>
            </w:tcBorders>
            <w:shd w:val="clear" w:color="000000" w:fill="595959"/>
            <w:vAlign w:val="center"/>
            <w:hideMark/>
          </w:tcPr>
          <w:p w:rsidR="00EB55AE" w:rsidRPr="00A44D03" w:rsidRDefault="00EB55AE" w:rsidP="00C47F9F">
            <w:pPr>
              <w:widowControl/>
              <w:jc w:val="center"/>
              <w:rPr>
                <w:rFonts w:ascii="Arial Unicode MS" w:eastAsia="Arial Unicode MS" w:hAnsi="Arial Unicode MS" w:cs="Arial Unicode MS"/>
                <w:b/>
                <w:bCs/>
                <w:color w:val="FFFFFF"/>
                <w:sz w:val="16"/>
                <w:szCs w:val="16"/>
              </w:rPr>
            </w:pPr>
            <w:r w:rsidRPr="00A44D03">
              <w:rPr>
                <w:rFonts w:ascii="Arial Unicode MS" w:eastAsia="Arial Unicode MS" w:hAnsi="Arial Unicode MS" w:cs="Arial Unicode MS" w:hint="eastAsia"/>
                <w:b/>
                <w:bCs/>
                <w:color w:val="FFFFFF"/>
                <w:sz w:val="16"/>
                <w:szCs w:val="16"/>
              </w:rPr>
              <w:t>刻度</w:t>
            </w:r>
          </w:p>
        </w:tc>
        <w:tc>
          <w:tcPr>
            <w:tcW w:w="3221" w:type="dxa"/>
            <w:tcBorders>
              <w:top w:val="single" w:sz="8" w:space="0" w:color="000000"/>
              <w:left w:val="nil"/>
              <w:bottom w:val="nil"/>
              <w:right w:val="single" w:sz="8" w:space="0" w:color="000000"/>
            </w:tcBorders>
            <w:shd w:val="clear" w:color="000000" w:fill="595959"/>
            <w:vAlign w:val="center"/>
            <w:hideMark/>
          </w:tcPr>
          <w:p w:rsidR="00EB55AE" w:rsidRPr="00A44D03" w:rsidRDefault="00EB55AE" w:rsidP="00C47F9F">
            <w:pPr>
              <w:widowControl/>
              <w:jc w:val="center"/>
              <w:rPr>
                <w:rFonts w:ascii="Arial Unicode MS" w:eastAsia="Arial Unicode MS" w:hAnsi="Arial Unicode MS" w:cs="Arial Unicode MS"/>
                <w:b/>
                <w:bCs/>
                <w:color w:val="FFFFFF"/>
                <w:sz w:val="16"/>
                <w:szCs w:val="16"/>
              </w:rPr>
            </w:pPr>
            <w:r w:rsidRPr="00A44D03">
              <w:rPr>
                <w:rFonts w:ascii="Arial Unicode MS" w:eastAsia="Arial Unicode MS" w:hAnsi="Arial Unicode MS" w:cs="Arial Unicode MS" w:hint="eastAsia"/>
                <w:b/>
                <w:bCs/>
                <w:color w:val="FFFFFF"/>
                <w:sz w:val="16"/>
                <w:szCs w:val="16"/>
              </w:rPr>
              <w:t>描述</w:t>
            </w:r>
          </w:p>
        </w:tc>
      </w:tr>
      <w:tr w:rsidR="00EB55AE" w:rsidRPr="00A44D03" w:rsidTr="00EB55AE">
        <w:trPr>
          <w:trHeight w:val="227"/>
          <w:jc w:val="center"/>
        </w:trPr>
        <w:tc>
          <w:tcPr>
            <w:tcW w:w="479" w:type="dxa"/>
            <w:tcBorders>
              <w:top w:val="nil"/>
              <w:left w:val="single" w:sz="8" w:space="0" w:color="000000"/>
              <w:bottom w:val="single" w:sz="8" w:space="0" w:color="000000"/>
              <w:right w:val="single" w:sz="8" w:space="0" w:color="000000"/>
            </w:tcBorders>
            <w:shd w:val="clear" w:color="auto" w:fill="auto"/>
            <w:vAlign w:val="center"/>
            <w:hideMark/>
          </w:tcPr>
          <w:p w:rsidR="00EB55AE" w:rsidRPr="00A44D03" w:rsidRDefault="00EB55AE" w:rsidP="00C47F9F">
            <w:pPr>
              <w:spacing w:line="60" w:lineRule="atLeast"/>
              <w:jc w:val="center"/>
              <w:rPr>
                <w:rFonts w:ascii="宋体" w:hAnsi="宋体" w:cs="宋体"/>
                <w:color w:val="000000"/>
                <w:sz w:val="16"/>
                <w:szCs w:val="16"/>
              </w:rPr>
            </w:pPr>
            <w:r>
              <w:rPr>
                <w:rFonts w:ascii="宋体" w:hAnsi="宋体" w:cs="宋体" w:hint="eastAsia"/>
                <w:color w:val="000000"/>
                <w:sz w:val="16"/>
                <w:szCs w:val="16"/>
              </w:rPr>
              <w:t>1</w:t>
            </w:r>
          </w:p>
        </w:tc>
        <w:tc>
          <w:tcPr>
            <w:tcW w:w="1619" w:type="dxa"/>
            <w:tcBorders>
              <w:top w:val="nil"/>
              <w:left w:val="nil"/>
              <w:bottom w:val="single" w:sz="8" w:space="0" w:color="000000"/>
              <w:right w:val="single" w:sz="8" w:space="0" w:color="000000"/>
            </w:tcBorders>
            <w:shd w:val="clear" w:color="auto" w:fill="auto"/>
            <w:vAlign w:val="center"/>
          </w:tcPr>
          <w:p w:rsidR="00EB55AE" w:rsidRPr="00A44D03" w:rsidRDefault="00EB55AE" w:rsidP="00C47F9F">
            <w:pPr>
              <w:spacing w:line="60" w:lineRule="atLeast"/>
              <w:rPr>
                <w:rFonts w:ascii="宋体" w:hAnsi="宋体" w:cs="宋体"/>
                <w:color w:val="000000"/>
                <w:sz w:val="16"/>
                <w:szCs w:val="16"/>
              </w:rPr>
            </w:pPr>
            <w:r w:rsidRPr="00A44D03">
              <w:rPr>
                <w:rFonts w:ascii="宋体" w:hAnsi="宋体" w:cs="宋体" w:hint="eastAsia"/>
                <w:color w:val="000000"/>
                <w:sz w:val="16"/>
                <w:szCs w:val="16"/>
              </w:rPr>
              <w:t>读取输出电压UVP_0</w:t>
            </w:r>
          </w:p>
        </w:tc>
        <w:tc>
          <w:tcPr>
            <w:tcW w:w="1033" w:type="dxa"/>
            <w:tcBorders>
              <w:top w:val="nil"/>
              <w:left w:val="nil"/>
              <w:bottom w:val="single" w:sz="8" w:space="0" w:color="000000"/>
              <w:right w:val="single" w:sz="8" w:space="0" w:color="000000"/>
            </w:tcBorders>
            <w:shd w:val="clear" w:color="auto" w:fill="auto"/>
            <w:vAlign w:val="center"/>
          </w:tcPr>
          <w:p w:rsidR="00EB55AE" w:rsidRPr="00A44D03" w:rsidRDefault="00EB55AE" w:rsidP="00C47F9F">
            <w:pPr>
              <w:spacing w:line="60" w:lineRule="atLeast"/>
              <w:rPr>
                <w:rFonts w:ascii="宋体" w:hAnsi="宋体" w:cs="宋体"/>
                <w:color w:val="000000"/>
                <w:sz w:val="16"/>
                <w:szCs w:val="16"/>
              </w:rPr>
            </w:pPr>
            <w:r w:rsidRPr="00A44D03">
              <w:rPr>
                <w:rFonts w:ascii="宋体" w:hAnsi="宋体" w:cs="宋体" w:hint="eastAsia"/>
                <w:color w:val="000000"/>
                <w:sz w:val="16"/>
                <w:szCs w:val="16"/>
              </w:rPr>
              <w:t xml:space="preserve">0x0C 0x40 </w:t>
            </w:r>
          </w:p>
        </w:tc>
        <w:tc>
          <w:tcPr>
            <w:tcW w:w="982" w:type="dxa"/>
            <w:tcBorders>
              <w:top w:val="nil"/>
              <w:left w:val="nil"/>
              <w:bottom w:val="single" w:sz="8" w:space="0" w:color="000000"/>
              <w:right w:val="single" w:sz="8" w:space="0" w:color="000000"/>
            </w:tcBorders>
            <w:shd w:val="clear" w:color="auto" w:fill="auto"/>
            <w:vAlign w:val="center"/>
          </w:tcPr>
          <w:p w:rsidR="00EB55AE" w:rsidRPr="00A44D03" w:rsidRDefault="00EB55AE" w:rsidP="00C47F9F">
            <w:pPr>
              <w:spacing w:line="60" w:lineRule="atLeast"/>
              <w:rPr>
                <w:rFonts w:ascii="宋体" w:hAnsi="宋体" w:cs="宋体"/>
                <w:color w:val="000000"/>
                <w:sz w:val="16"/>
                <w:szCs w:val="16"/>
              </w:rPr>
            </w:pPr>
            <w:r w:rsidRPr="00A44D03">
              <w:rPr>
                <w:rFonts w:ascii="宋体" w:hAnsi="宋体" w:cs="宋体" w:hint="eastAsia"/>
                <w:color w:val="000000"/>
                <w:sz w:val="16"/>
                <w:szCs w:val="16"/>
              </w:rPr>
              <w:t xml:space="preserve">ACK Data0   </w:t>
            </w:r>
          </w:p>
        </w:tc>
        <w:tc>
          <w:tcPr>
            <w:tcW w:w="557" w:type="dxa"/>
            <w:tcBorders>
              <w:top w:val="nil"/>
              <w:left w:val="nil"/>
              <w:bottom w:val="single" w:sz="8" w:space="0" w:color="000000"/>
              <w:right w:val="single" w:sz="8" w:space="0" w:color="000000"/>
            </w:tcBorders>
            <w:shd w:val="clear" w:color="auto" w:fill="auto"/>
            <w:vAlign w:val="center"/>
          </w:tcPr>
          <w:p w:rsidR="00EB55AE" w:rsidRPr="00A44D03" w:rsidRDefault="00EB55AE" w:rsidP="00C47F9F">
            <w:pPr>
              <w:spacing w:line="60" w:lineRule="atLeast"/>
              <w:rPr>
                <w:rFonts w:ascii="宋体" w:hAnsi="宋体" w:cs="宋体"/>
                <w:color w:val="000000"/>
                <w:sz w:val="16"/>
                <w:szCs w:val="16"/>
              </w:rPr>
            </w:pPr>
            <w:r w:rsidRPr="00A44D03">
              <w:rPr>
                <w:rFonts w:ascii="宋体" w:hAnsi="宋体" w:cs="宋体" w:hint="eastAsia"/>
                <w:color w:val="000000"/>
                <w:sz w:val="16"/>
                <w:szCs w:val="16"/>
              </w:rPr>
              <w:t>XX</w:t>
            </w:r>
          </w:p>
        </w:tc>
        <w:tc>
          <w:tcPr>
            <w:tcW w:w="840" w:type="dxa"/>
            <w:tcBorders>
              <w:top w:val="nil"/>
              <w:left w:val="nil"/>
              <w:bottom w:val="single" w:sz="8" w:space="0" w:color="000000"/>
              <w:right w:val="single" w:sz="8" w:space="0" w:color="000000"/>
            </w:tcBorders>
            <w:shd w:val="clear" w:color="auto" w:fill="auto"/>
            <w:vAlign w:val="center"/>
          </w:tcPr>
          <w:p w:rsidR="00EB55AE" w:rsidRPr="00A44D03" w:rsidRDefault="00EB55AE" w:rsidP="00C47F9F">
            <w:pPr>
              <w:spacing w:line="60" w:lineRule="atLeast"/>
              <w:rPr>
                <w:rFonts w:ascii="宋体" w:hAnsi="宋体" w:cs="宋体"/>
                <w:color w:val="000000"/>
                <w:sz w:val="16"/>
                <w:szCs w:val="16"/>
              </w:rPr>
            </w:pPr>
            <w:r w:rsidRPr="00A44D03">
              <w:rPr>
                <w:rFonts w:ascii="宋体" w:hAnsi="宋体" w:cs="宋体" w:hint="eastAsia"/>
                <w:color w:val="000000"/>
                <w:sz w:val="16"/>
                <w:szCs w:val="16"/>
              </w:rPr>
              <w:t>0.1V/位</w:t>
            </w:r>
          </w:p>
        </w:tc>
        <w:tc>
          <w:tcPr>
            <w:tcW w:w="3221" w:type="dxa"/>
            <w:vMerge w:val="restart"/>
            <w:tcBorders>
              <w:top w:val="nil"/>
              <w:left w:val="nil"/>
              <w:right w:val="single" w:sz="8" w:space="0" w:color="000000"/>
            </w:tcBorders>
            <w:shd w:val="clear" w:color="auto" w:fill="auto"/>
            <w:vAlign w:val="center"/>
          </w:tcPr>
          <w:p w:rsidR="00EB55AE" w:rsidRPr="00582F38" w:rsidRDefault="00EB55AE" w:rsidP="00601741">
            <w:pPr>
              <w:pStyle w:val="afffffffb"/>
              <w:numPr>
                <w:ilvl w:val="0"/>
                <w:numId w:val="26"/>
              </w:numPr>
              <w:spacing w:line="20" w:lineRule="atLeast"/>
              <w:rPr>
                <w:rFonts w:asciiTheme="minorEastAsia" w:eastAsiaTheme="minorEastAsia" w:hAnsiTheme="minorEastAsia"/>
                <w:snapToGrid/>
                <w:sz w:val="16"/>
                <w:szCs w:val="16"/>
              </w:rPr>
            </w:pPr>
            <w:r w:rsidRPr="00582F38">
              <w:rPr>
                <w:rFonts w:asciiTheme="minorEastAsia" w:eastAsiaTheme="minorEastAsia" w:hAnsiTheme="minorEastAsia" w:hint="eastAsia"/>
                <w:snapToGrid/>
                <w:sz w:val="16"/>
                <w:szCs w:val="16"/>
              </w:rPr>
              <w:t>读取</w:t>
            </w:r>
            <w:r>
              <w:rPr>
                <w:rFonts w:asciiTheme="minorEastAsia" w:eastAsiaTheme="minorEastAsia" w:hAnsiTheme="minorEastAsia" w:hint="eastAsia"/>
                <w:snapToGrid/>
                <w:sz w:val="16"/>
                <w:szCs w:val="16"/>
              </w:rPr>
              <w:t>A类充电器</w:t>
            </w:r>
            <w:r w:rsidRPr="00582F38">
              <w:rPr>
                <w:rFonts w:asciiTheme="minorEastAsia" w:eastAsiaTheme="minorEastAsia" w:hAnsiTheme="minorEastAsia" w:hint="eastAsia"/>
                <w:snapToGrid/>
                <w:sz w:val="16"/>
                <w:szCs w:val="16"/>
              </w:rPr>
              <w:t>输出支持</w:t>
            </w:r>
            <w:r w:rsidRPr="00582F38">
              <w:rPr>
                <w:rFonts w:asciiTheme="minorEastAsia" w:eastAsiaTheme="minorEastAsia" w:hAnsiTheme="minorEastAsia"/>
                <w:snapToGrid/>
                <w:sz w:val="16"/>
                <w:szCs w:val="16"/>
              </w:rPr>
              <w:t>的</w:t>
            </w:r>
            <w:r w:rsidRPr="00582F38">
              <w:rPr>
                <w:rFonts w:asciiTheme="minorEastAsia" w:eastAsiaTheme="minorEastAsia" w:hAnsiTheme="minorEastAsia" w:hint="eastAsia"/>
                <w:snapToGrid/>
                <w:sz w:val="16"/>
                <w:szCs w:val="16"/>
              </w:rPr>
              <w:t>电压档位的</w:t>
            </w:r>
            <w:r w:rsidRPr="00582F38">
              <w:rPr>
                <w:rFonts w:asciiTheme="minorEastAsia" w:eastAsiaTheme="minorEastAsia" w:hAnsiTheme="minorEastAsia"/>
                <w:snapToGrid/>
                <w:sz w:val="16"/>
                <w:szCs w:val="16"/>
              </w:rPr>
              <w:t>欠压</w:t>
            </w:r>
            <w:r w:rsidRPr="00582F38">
              <w:rPr>
                <w:rFonts w:asciiTheme="minorEastAsia" w:eastAsiaTheme="minorEastAsia" w:hAnsiTheme="minorEastAsia" w:hint="eastAsia"/>
                <w:snapToGrid/>
                <w:sz w:val="16"/>
                <w:szCs w:val="16"/>
              </w:rPr>
              <w:t>设置</w:t>
            </w:r>
            <w:r w:rsidRPr="00582F38">
              <w:rPr>
                <w:rFonts w:asciiTheme="minorEastAsia" w:eastAsiaTheme="minorEastAsia" w:hAnsiTheme="minorEastAsia"/>
                <w:snapToGrid/>
                <w:sz w:val="16"/>
                <w:szCs w:val="16"/>
              </w:rPr>
              <w:t>值</w:t>
            </w:r>
          </w:p>
          <w:p w:rsidR="00EB55AE" w:rsidRPr="00582F38" w:rsidRDefault="00EB55AE" w:rsidP="00601741">
            <w:pPr>
              <w:pStyle w:val="afffffffb"/>
              <w:numPr>
                <w:ilvl w:val="0"/>
                <w:numId w:val="26"/>
              </w:numPr>
              <w:spacing w:line="20" w:lineRule="atLeast"/>
              <w:rPr>
                <w:rFonts w:asciiTheme="minorEastAsia" w:eastAsiaTheme="minorEastAsia" w:hAnsiTheme="minorEastAsia"/>
                <w:snapToGrid/>
                <w:sz w:val="16"/>
                <w:szCs w:val="16"/>
              </w:rPr>
            </w:pPr>
            <w:r w:rsidRPr="00582F38">
              <w:rPr>
                <w:rFonts w:asciiTheme="minorEastAsia" w:eastAsiaTheme="minorEastAsia" w:hAnsiTheme="minorEastAsia" w:hint="eastAsia"/>
                <w:snapToGrid/>
                <w:sz w:val="16"/>
                <w:szCs w:val="16"/>
              </w:rPr>
              <w:t>每个</w:t>
            </w:r>
            <w:r w:rsidRPr="00582F38">
              <w:rPr>
                <w:rFonts w:asciiTheme="minorEastAsia" w:eastAsiaTheme="minorEastAsia" w:hAnsiTheme="minorEastAsia"/>
                <w:snapToGrid/>
                <w:sz w:val="16"/>
                <w:szCs w:val="16"/>
              </w:rPr>
              <w:t>命令代表读取一个档</w:t>
            </w:r>
            <w:r w:rsidRPr="00582F38">
              <w:rPr>
                <w:rFonts w:asciiTheme="minorEastAsia" w:eastAsiaTheme="minorEastAsia" w:hAnsiTheme="minorEastAsia" w:hint="eastAsia"/>
                <w:snapToGrid/>
                <w:sz w:val="16"/>
                <w:szCs w:val="16"/>
              </w:rPr>
              <w:t>欠压</w:t>
            </w:r>
            <w:r w:rsidRPr="00582F38">
              <w:rPr>
                <w:rFonts w:asciiTheme="minorEastAsia" w:eastAsiaTheme="minorEastAsia" w:hAnsiTheme="minorEastAsia"/>
                <w:snapToGrid/>
                <w:sz w:val="16"/>
                <w:szCs w:val="16"/>
              </w:rPr>
              <w:t>设置值，</w:t>
            </w:r>
            <w:r w:rsidRPr="00582F38">
              <w:rPr>
                <w:rFonts w:asciiTheme="minorEastAsia" w:eastAsiaTheme="minorEastAsia" w:hAnsiTheme="minorEastAsia" w:hint="eastAsia"/>
                <w:snapToGrid/>
                <w:sz w:val="16"/>
                <w:szCs w:val="16"/>
              </w:rPr>
              <w:t>并与</w:t>
            </w:r>
            <w:r>
              <w:rPr>
                <w:rFonts w:asciiTheme="minorEastAsia" w:eastAsiaTheme="minorEastAsia" w:hAnsiTheme="minorEastAsia" w:hint="eastAsia"/>
                <w:snapToGrid/>
                <w:sz w:val="16"/>
                <w:szCs w:val="16"/>
              </w:rPr>
              <w:t>输出电压</w:t>
            </w:r>
            <w:r>
              <w:rPr>
                <w:rFonts w:asciiTheme="minorEastAsia" w:eastAsiaTheme="minorEastAsia" w:hAnsiTheme="minorEastAsia"/>
                <w:snapToGrid/>
                <w:sz w:val="16"/>
                <w:szCs w:val="16"/>
              </w:rPr>
              <w:t>档位一一对应</w:t>
            </w:r>
            <w:r w:rsidRPr="00582F38">
              <w:rPr>
                <w:rFonts w:asciiTheme="minorEastAsia" w:eastAsiaTheme="minorEastAsia" w:hAnsiTheme="minorEastAsia" w:hint="eastAsia"/>
                <w:snapToGrid/>
                <w:sz w:val="16"/>
                <w:szCs w:val="16"/>
              </w:rPr>
              <w:t>；</w:t>
            </w:r>
          </w:p>
          <w:p w:rsidR="00EB55AE" w:rsidRPr="00582F38" w:rsidRDefault="00EB55AE" w:rsidP="00601741">
            <w:pPr>
              <w:pStyle w:val="afffffffb"/>
              <w:numPr>
                <w:ilvl w:val="0"/>
                <w:numId w:val="26"/>
              </w:numPr>
              <w:spacing w:line="20" w:lineRule="atLeast"/>
              <w:rPr>
                <w:rFonts w:asciiTheme="minorEastAsia" w:eastAsiaTheme="minorEastAsia" w:hAnsiTheme="minorEastAsia"/>
                <w:snapToGrid/>
                <w:sz w:val="16"/>
                <w:szCs w:val="16"/>
              </w:rPr>
            </w:pPr>
            <w:r w:rsidRPr="00582F38">
              <w:rPr>
                <w:rFonts w:asciiTheme="minorEastAsia" w:eastAsiaTheme="minorEastAsia" w:hAnsiTheme="minorEastAsia" w:hint="eastAsia"/>
                <w:snapToGrid/>
                <w:sz w:val="16"/>
                <w:szCs w:val="16"/>
              </w:rPr>
              <w:t>实际</w:t>
            </w:r>
            <w:r w:rsidRPr="00582F38">
              <w:rPr>
                <w:rFonts w:asciiTheme="minorEastAsia" w:eastAsiaTheme="minorEastAsia" w:hAnsiTheme="minorEastAsia"/>
                <w:snapToGrid/>
                <w:sz w:val="16"/>
                <w:szCs w:val="16"/>
              </w:rPr>
              <w:t>充电器</w:t>
            </w:r>
            <w:r w:rsidRPr="00582F38">
              <w:rPr>
                <w:rFonts w:asciiTheme="minorEastAsia" w:eastAsiaTheme="minorEastAsia" w:hAnsiTheme="minorEastAsia" w:hint="eastAsia"/>
                <w:snapToGrid/>
                <w:sz w:val="16"/>
                <w:szCs w:val="16"/>
              </w:rPr>
              <w:t>支持的</w:t>
            </w:r>
            <w:r w:rsidRPr="00582F38">
              <w:rPr>
                <w:rFonts w:asciiTheme="minorEastAsia" w:eastAsiaTheme="minorEastAsia" w:hAnsiTheme="minorEastAsia"/>
                <w:snapToGrid/>
                <w:sz w:val="16"/>
                <w:szCs w:val="16"/>
              </w:rPr>
              <w:t>出电压档数</w:t>
            </w:r>
            <w:r w:rsidRPr="00582F38">
              <w:rPr>
                <w:rFonts w:asciiTheme="minorEastAsia" w:eastAsiaTheme="minorEastAsia" w:hAnsiTheme="minorEastAsia" w:hint="eastAsia"/>
                <w:snapToGrid/>
                <w:sz w:val="16"/>
                <w:szCs w:val="16"/>
              </w:rPr>
              <w:t>由读取输出参数0x0C 0x21命令</w:t>
            </w:r>
            <w:r w:rsidRPr="00582F38">
              <w:rPr>
                <w:rFonts w:asciiTheme="minorEastAsia" w:eastAsiaTheme="minorEastAsia" w:hAnsiTheme="minorEastAsia"/>
                <w:snapToGrid/>
                <w:sz w:val="16"/>
                <w:szCs w:val="16"/>
              </w:rPr>
              <w:t>获得</w:t>
            </w:r>
            <w:r w:rsidRPr="00582F38">
              <w:rPr>
                <w:rFonts w:asciiTheme="minorEastAsia" w:eastAsiaTheme="minorEastAsia" w:hAnsiTheme="minorEastAsia" w:hint="eastAsia"/>
                <w:snapToGrid/>
                <w:sz w:val="16"/>
                <w:szCs w:val="16"/>
              </w:rPr>
              <w:t>；</w:t>
            </w:r>
          </w:p>
          <w:p w:rsidR="00EB55AE" w:rsidRPr="00582F38" w:rsidRDefault="00EB55AE" w:rsidP="00601741">
            <w:pPr>
              <w:pStyle w:val="afffffffb"/>
              <w:numPr>
                <w:ilvl w:val="0"/>
                <w:numId w:val="26"/>
              </w:numPr>
              <w:spacing w:line="20" w:lineRule="atLeast"/>
              <w:rPr>
                <w:rFonts w:asciiTheme="minorEastAsia" w:eastAsiaTheme="minorEastAsia" w:hAnsiTheme="minorEastAsia"/>
                <w:snapToGrid/>
                <w:sz w:val="16"/>
                <w:szCs w:val="16"/>
              </w:rPr>
            </w:pPr>
            <w:r w:rsidRPr="00A44D03">
              <w:rPr>
                <w:rFonts w:ascii="宋体" w:hAnsi="宋体" w:cs="宋体" w:hint="eastAsia"/>
                <w:snapToGrid/>
                <w:color w:val="000000"/>
                <w:sz w:val="16"/>
                <w:szCs w:val="16"/>
              </w:rPr>
              <w:t>UVP_0</w:t>
            </w:r>
            <w:r w:rsidRPr="00582F38">
              <w:rPr>
                <w:rFonts w:asciiTheme="minorEastAsia" w:eastAsiaTheme="minorEastAsia" w:hAnsiTheme="minorEastAsia" w:hint="eastAsia"/>
                <w:snapToGrid/>
                <w:sz w:val="16"/>
                <w:szCs w:val="16"/>
              </w:rPr>
              <w:t>默认</w:t>
            </w:r>
            <w:r w:rsidRPr="00582F38">
              <w:rPr>
                <w:rFonts w:asciiTheme="minorEastAsia" w:eastAsiaTheme="minorEastAsia" w:hAnsiTheme="minorEastAsia"/>
                <w:snapToGrid/>
                <w:sz w:val="16"/>
                <w:szCs w:val="16"/>
              </w:rPr>
              <w:t>为3V</w:t>
            </w:r>
            <w:r>
              <w:rPr>
                <w:rFonts w:asciiTheme="minorEastAsia" w:eastAsiaTheme="minorEastAsia" w:hAnsiTheme="minorEastAsia" w:hint="eastAsia"/>
                <w:snapToGrid/>
                <w:sz w:val="16"/>
                <w:szCs w:val="16"/>
              </w:rPr>
              <w:t>。</w:t>
            </w:r>
            <w:r>
              <w:rPr>
                <w:rFonts w:asciiTheme="minorEastAsia" w:eastAsiaTheme="minorEastAsia" w:hAnsiTheme="minorEastAsia"/>
                <w:snapToGrid/>
                <w:sz w:val="16"/>
                <w:szCs w:val="16"/>
              </w:rPr>
              <w:t>。</w:t>
            </w:r>
          </w:p>
          <w:p w:rsidR="00EB55AE" w:rsidRPr="00582F38" w:rsidRDefault="00EB55AE" w:rsidP="00601741">
            <w:pPr>
              <w:pStyle w:val="afffffffb"/>
              <w:numPr>
                <w:ilvl w:val="0"/>
                <w:numId w:val="26"/>
              </w:numPr>
              <w:spacing w:line="20" w:lineRule="atLeast"/>
              <w:rPr>
                <w:rFonts w:ascii="宋体" w:hAnsi="宋体" w:cs="宋体"/>
                <w:snapToGrid/>
                <w:color w:val="000000"/>
                <w:sz w:val="16"/>
                <w:szCs w:val="16"/>
              </w:rPr>
            </w:pPr>
            <w:r w:rsidRPr="00582F38">
              <w:rPr>
                <w:rFonts w:asciiTheme="minorEastAsia" w:eastAsiaTheme="minorEastAsia" w:hAnsiTheme="minorEastAsia" w:hint="eastAsia"/>
                <w:bCs/>
                <w:snapToGrid/>
                <w:sz w:val="16"/>
                <w:szCs w:val="16"/>
              </w:rPr>
              <w:t>输出</w:t>
            </w:r>
            <w:r>
              <w:rPr>
                <w:rFonts w:asciiTheme="minorEastAsia" w:eastAsiaTheme="minorEastAsia" w:hAnsiTheme="minorEastAsia" w:hint="eastAsia"/>
                <w:bCs/>
                <w:snapToGrid/>
                <w:sz w:val="16"/>
                <w:szCs w:val="16"/>
              </w:rPr>
              <w:t>欠压</w:t>
            </w:r>
            <w:r w:rsidRPr="00582F38">
              <w:rPr>
                <w:rFonts w:asciiTheme="minorEastAsia" w:eastAsiaTheme="minorEastAsia" w:hAnsiTheme="minorEastAsia" w:hint="eastAsia"/>
                <w:bCs/>
                <w:snapToGrid/>
                <w:sz w:val="16"/>
                <w:szCs w:val="16"/>
              </w:rPr>
              <w:t xml:space="preserve">电压设置（V）= </w:t>
            </w:r>
            <w:r>
              <w:rPr>
                <w:rFonts w:asciiTheme="minorEastAsia" w:eastAsiaTheme="minorEastAsia" w:hAnsiTheme="minorEastAsia" w:hint="eastAsia"/>
                <w:snapToGrid/>
                <w:sz w:val="16"/>
                <w:szCs w:val="16"/>
              </w:rPr>
              <w:t>Data0</w:t>
            </w:r>
            <w:r w:rsidRPr="00582F38">
              <w:rPr>
                <w:rFonts w:asciiTheme="minorEastAsia" w:eastAsiaTheme="minorEastAsia" w:hAnsiTheme="minorEastAsia" w:hint="eastAsia"/>
                <w:bCs/>
                <w:snapToGrid/>
                <w:sz w:val="16"/>
                <w:szCs w:val="16"/>
              </w:rPr>
              <w:t xml:space="preserve">/10　　</w:t>
            </w:r>
          </w:p>
        </w:tc>
      </w:tr>
      <w:tr w:rsidR="00EB55AE" w:rsidRPr="00A44D03" w:rsidTr="00EB55AE">
        <w:trPr>
          <w:trHeight w:val="227"/>
          <w:jc w:val="center"/>
        </w:trPr>
        <w:tc>
          <w:tcPr>
            <w:tcW w:w="479" w:type="dxa"/>
            <w:tcBorders>
              <w:top w:val="nil"/>
              <w:left w:val="single" w:sz="8" w:space="0" w:color="000000"/>
              <w:bottom w:val="single" w:sz="8" w:space="0" w:color="000000"/>
              <w:right w:val="single" w:sz="8" w:space="0" w:color="000000"/>
            </w:tcBorders>
            <w:shd w:val="clear" w:color="auto" w:fill="auto"/>
            <w:vAlign w:val="center"/>
            <w:hideMark/>
          </w:tcPr>
          <w:p w:rsidR="00EB55AE" w:rsidRPr="00A44D03" w:rsidRDefault="00EB55AE" w:rsidP="00C47F9F">
            <w:pPr>
              <w:spacing w:line="60" w:lineRule="atLeast"/>
              <w:jc w:val="center"/>
              <w:rPr>
                <w:rFonts w:ascii="宋体" w:hAnsi="宋体" w:cs="宋体"/>
                <w:color w:val="000000"/>
                <w:sz w:val="16"/>
                <w:szCs w:val="16"/>
              </w:rPr>
            </w:pPr>
            <w:r>
              <w:rPr>
                <w:rFonts w:ascii="宋体" w:hAnsi="宋体" w:cs="宋体" w:hint="eastAsia"/>
                <w:color w:val="000000"/>
                <w:sz w:val="16"/>
                <w:szCs w:val="16"/>
              </w:rPr>
              <w:t>2</w:t>
            </w:r>
          </w:p>
        </w:tc>
        <w:tc>
          <w:tcPr>
            <w:tcW w:w="1619" w:type="dxa"/>
            <w:tcBorders>
              <w:top w:val="nil"/>
              <w:left w:val="nil"/>
              <w:bottom w:val="single" w:sz="8" w:space="0" w:color="000000"/>
              <w:right w:val="single" w:sz="8" w:space="0" w:color="000000"/>
            </w:tcBorders>
            <w:shd w:val="clear" w:color="auto" w:fill="auto"/>
            <w:vAlign w:val="center"/>
          </w:tcPr>
          <w:p w:rsidR="00EB55AE" w:rsidRPr="00A44D03" w:rsidRDefault="00EB55AE" w:rsidP="00C47F9F">
            <w:pPr>
              <w:spacing w:line="60" w:lineRule="atLeast"/>
              <w:rPr>
                <w:rFonts w:ascii="宋体" w:hAnsi="宋体" w:cs="宋体"/>
                <w:color w:val="000000"/>
                <w:sz w:val="16"/>
                <w:szCs w:val="16"/>
              </w:rPr>
            </w:pPr>
            <w:r w:rsidRPr="00A44D03">
              <w:rPr>
                <w:rFonts w:ascii="宋体" w:hAnsi="宋体" w:cs="宋体" w:hint="eastAsia"/>
                <w:color w:val="000000"/>
                <w:sz w:val="16"/>
                <w:szCs w:val="16"/>
              </w:rPr>
              <w:t>读取输出电压UVP_1</w:t>
            </w:r>
          </w:p>
        </w:tc>
        <w:tc>
          <w:tcPr>
            <w:tcW w:w="1033" w:type="dxa"/>
            <w:tcBorders>
              <w:top w:val="nil"/>
              <w:left w:val="nil"/>
              <w:bottom w:val="single" w:sz="8" w:space="0" w:color="000000"/>
              <w:right w:val="single" w:sz="8" w:space="0" w:color="000000"/>
            </w:tcBorders>
            <w:shd w:val="clear" w:color="auto" w:fill="auto"/>
            <w:vAlign w:val="center"/>
          </w:tcPr>
          <w:p w:rsidR="00EB55AE" w:rsidRPr="00A44D03" w:rsidRDefault="00EB55AE" w:rsidP="00C47F9F">
            <w:pPr>
              <w:spacing w:line="60" w:lineRule="atLeast"/>
              <w:rPr>
                <w:rFonts w:ascii="宋体" w:hAnsi="宋体" w:cs="宋体"/>
                <w:color w:val="000000"/>
                <w:sz w:val="16"/>
                <w:szCs w:val="16"/>
              </w:rPr>
            </w:pPr>
            <w:r w:rsidRPr="00A44D03">
              <w:rPr>
                <w:rFonts w:ascii="宋体" w:hAnsi="宋体" w:cs="宋体" w:hint="eastAsia"/>
                <w:color w:val="000000"/>
                <w:sz w:val="16"/>
                <w:szCs w:val="16"/>
              </w:rPr>
              <w:t xml:space="preserve">0x0C 0x41 </w:t>
            </w:r>
          </w:p>
        </w:tc>
        <w:tc>
          <w:tcPr>
            <w:tcW w:w="982" w:type="dxa"/>
            <w:tcBorders>
              <w:top w:val="nil"/>
              <w:left w:val="nil"/>
              <w:bottom w:val="single" w:sz="8" w:space="0" w:color="000000"/>
              <w:right w:val="single" w:sz="8" w:space="0" w:color="000000"/>
            </w:tcBorders>
            <w:shd w:val="clear" w:color="auto" w:fill="auto"/>
            <w:vAlign w:val="center"/>
          </w:tcPr>
          <w:p w:rsidR="00EB55AE" w:rsidRPr="00A44D03" w:rsidRDefault="00EB55AE" w:rsidP="00C47F9F">
            <w:pPr>
              <w:spacing w:line="60" w:lineRule="atLeast"/>
              <w:rPr>
                <w:rFonts w:ascii="宋体" w:hAnsi="宋体" w:cs="宋体"/>
                <w:color w:val="000000"/>
                <w:sz w:val="16"/>
                <w:szCs w:val="16"/>
              </w:rPr>
            </w:pPr>
            <w:r w:rsidRPr="00A44D03">
              <w:rPr>
                <w:rFonts w:ascii="宋体" w:hAnsi="宋体" w:cs="宋体" w:hint="eastAsia"/>
                <w:color w:val="000000"/>
                <w:sz w:val="16"/>
                <w:szCs w:val="16"/>
              </w:rPr>
              <w:t xml:space="preserve">ACK Data0   </w:t>
            </w:r>
          </w:p>
        </w:tc>
        <w:tc>
          <w:tcPr>
            <w:tcW w:w="557" w:type="dxa"/>
            <w:tcBorders>
              <w:top w:val="nil"/>
              <w:left w:val="nil"/>
              <w:bottom w:val="single" w:sz="8" w:space="0" w:color="000000"/>
              <w:right w:val="single" w:sz="8" w:space="0" w:color="000000"/>
            </w:tcBorders>
            <w:shd w:val="clear" w:color="auto" w:fill="auto"/>
            <w:vAlign w:val="center"/>
          </w:tcPr>
          <w:p w:rsidR="00EB55AE" w:rsidRPr="00A44D03" w:rsidRDefault="00EB55AE" w:rsidP="00C47F9F">
            <w:pPr>
              <w:spacing w:line="60" w:lineRule="atLeast"/>
              <w:rPr>
                <w:rFonts w:ascii="宋体" w:hAnsi="宋体" w:cs="宋体"/>
                <w:color w:val="000000"/>
                <w:sz w:val="16"/>
                <w:szCs w:val="16"/>
              </w:rPr>
            </w:pPr>
            <w:r w:rsidRPr="00A44D03">
              <w:rPr>
                <w:rFonts w:ascii="宋体" w:hAnsi="宋体" w:cs="宋体" w:hint="eastAsia"/>
                <w:color w:val="000000"/>
                <w:sz w:val="16"/>
                <w:szCs w:val="16"/>
              </w:rPr>
              <w:t>XX</w:t>
            </w:r>
          </w:p>
        </w:tc>
        <w:tc>
          <w:tcPr>
            <w:tcW w:w="840" w:type="dxa"/>
            <w:tcBorders>
              <w:top w:val="nil"/>
              <w:left w:val="nil"/>
              <w:bottom w:val="single" w:sz="8" w:space="0" w:color="000000"/>
              <w:right w:val="single" w:sz="8" w:space="0" w:color="000000"/>
            </w:tcBorders>
            <w:shd w:val="clear" w:color="auto" w:fill="auto"/>
            <w:vAlign w:val="center"/>
          </w:tcPr>
          <w:p w:rsidR="00EB55AE" w:rsidRPr="00A44D03" w:rsidRDefault="00EB55AE" w:rsidP="00C47F9F">
            <w:pPr>
              <w:spacing w:line="60" w:lineRule="atLeast"/>
              <w:rPr>
                <w:rFonts w:ascii="宋体" w:hAnsi="宋体" w:cs="宋体"/>
                <w:color w:val="000000"/>
                <w:sz w:val="16"/>
                <w:szCs w:val="16"/>
              </w:rPr>
            </w:pPr>
            <w:r w:rsidRPr="00A44D03">
              <w:rPr>
                <w:rFonts w:ascii="宋体" w:hAnsi="宋体" w:cs="宋体" w:hint="eastAsia"/>
                <w:color w:val="000000"/>
                <w:sz w:val="16"/>
                <w:szCs w:val="16"/>
              </w:rPr>
              <w:t>0.1V/位</w:t>
            </w:r>
          </w:p>
        </w:tc>
        <w:tc>
          <w:tcPr>
            <w:tcW w:w="3221" w:type="dxa"/>
            <w:vMerge/>
            <w:tcBorders>
              <w:left w:val="nil"/>
              <w:right w:val="single" w:sz="8" w:space="0" w:color="000000"/>
            </w:tcBorders>
            <w:shd w:val="clear" w:color="auto" w:fill="auto"/>
            <w:vAlign w:val="center"/>
          </w:tcPr>
          <w:p w:rsidR="00EB55AE" w:rsidRPr="00582F38" w:rsidRDefault="00EB55AE" w:rsidP="00601741">
            <w:pPr>
              <w:pStyle w:val="afffffffb"/>
              <w:numPr>
                <w:ilvl w:val="0"/>
                <w:numId w:val="26"/>
              </w:numPr>
              <w:spacing w:line="20" w:lineRule="atLeast"/>
              <w:rPr>
                <w:rFonts w:ascii="宋体" w:hAnsi="宋体" w:cs="宋体"/>
                <w:snapToGrid/>
                <w:color w:val="000000"/>
                <w:sz w:val="16"/>
                <w:szCs w:val="16"/>
              </w:rPr>
            </w:pPr>
          </w:p>
        </w:tc>
      </w:tr>
      <w:tr w:rsidR="00EB55AE" w:rsidRPr="00A44D03" w:rsidTr="00EB55AE">
        <w:trPr>
          <w:trHeight w:val="227"/>
          <w:jc w:val="center"/>
        </w:trPr>
        <w:tc>
          <w:tcPr>
            <w:tcW w:w="479" w:type="dxa"/>
            <w:tcBorders>
              <w:top w:val="nil"/>
              <w:left w:val="single" w:sz="8" w:space="0" w:color="000000"/>
              <w:bottom w:val="single" w:sz="8" w:space="0" w:color="000000"/>
              <w:right w:val="single" w:sz="8" w:space="0" w:color="000000"/>
            </w:tcBorders>
            <w:shd w:val="clear" w:color="auto" w:fill="auto"/>
            <w:vAlign w:val="center"/>
            <w:hideMark/>
          </w:tcPr>
          <w:p w:rsidR="00EB55AE" w:rsidRPr="00A44D03" w:rsidRDefault="00EB55AE" w:rsidP="00C47F9F">
            <w:pPr>
              <w:spacing w:line="60" w:lineRule="atLeast"/>
              <w:jc w:val="center"/>
              <w:rPr>
                <w:rFonts w:ascii="宋体" w:hAnsi="宋体" w:cs="宋体"/>
                <w:color w:val="000000"/>
                <w:sz w:val="16"/>
                <w:szCs w:val="16"/>
              </w:rPr>
            </w:pPr>
            <w:r w:rsidRPr="00A44D03">
              <w:rPr>
                <w:rFonts w:ascii="宋体" w:hAnsi="宋体" w:cs="宋体" w:hint="eastAsia"/>
                <w:color w:val="000000"/>
                <w:sz w:val="16"/>
                <w:szCs w:val="16"/>
              </w:rPr>
              <w:t>3</w:t>
            </w:r>
          </w:p>
        </w:tc>
        <w:tc>
          <w:tcPr>
            <w:tcW w:w="1619" w:type="dxa"/>
            <w:tcBorders>
              <w:top w:val="nil"/>
              <w:left w:val="nil"/>
              <w:bottom w:val="single" w:sz="8" w:space="0" w:color="000000"/>
              <w:right w:val="single" w:sz="8" w:space="0" w:color="000000"/>
            </w:tcBorders>
            <w:shd w:val="clear" w:color="auto" w:fill="auto"/>
            <w:vAlign w:val="center"/>
          </w:tcPr>
          <w:p w:rsidR="00EB55AE" w:rsidRPr="00A44D03" w:rsidRDefault="00EB55AE" w:rsidP="00C47F9F">
            <w:pPr>
              <w:spacing w:line="60" w:lineRule="atLeast"/>
              <w:rPr>
                <w:rFonts w:ascii="宋体" w:hAnsi="宋体" w:cs="宋体"/>
                <w:color w:val="000000"/>
                <w:sz w:val="16"/>
                <w:szCs w:val="16"/>
              </w:rPr>
            </w:pPr>
            <w:r w:rsidRPr="00A44D03">
              <w:rPr>
                <w:rFonts w:ascii="宋体" w:hAnsi="宋体" w:cs="宋体" w:hint="eastAsia"/>
                <w:color w:val="000000"/>
                <w:sz w:val="16"/>
                <w:szCs w:val="16"/>
              </w:rPr>
              <w:t>读取输出电压UVP_2</w:t>
            </w:r>
          </w:p>
        </w:tc>
        <w:tc>
          <w:tcPr>
            <w:tcW w:w="1033" w:type="dxa"/>
            <w:tcBorders>
              <w:top w:val="nil"/>
              <w:left w:val="nil"/>
              <w:bottom w:val="single" w:sz="8" w:space="0" w:color="000000"/>
              <w:right w:val="single" w:sz="8" w:space="0" w:color="000000"/>
            </w:tcBorders>
            <w:shd w:val="clear" w:color="auto" w:fill="auto"/>
            <w:vAlign w:val="center"/>
          </w:tcPr>
          <w:p w:rsidR="00EB55AE" w:rsidRPr="00A44D03" w:rsidRDefault="00EB55AE" w:rsidP="00C47F9F">
            <w:pPr>
              <w:spacing w:line="60" w:lineRule="atLeast"/>
              <w:rPr>
                <w:rFonts w:ascii="宋体" w:hAnsi="宋体" w:cs="宋体"/>
                <w:color w:val="000000"/>
                <w:sz w:val="16"/>
                <w:szCs w:val="16"/>
              </w:rPr>
            </w:pPr>
            <w:r w:rsidRPr="00A44D03">
              <w:rPr>
                <w:rFonts w:ascii="宋体" w:hAnsi="宋体" w:cs="宋体" w:hint="eastAsia"/>
                <w:color w:val="000000"/>
                <w:sz w:val="16"/>
                <w:szCs w:val="16"/>
              </w:rPr>
              <w:t xml:space="preserve">0x0C 0x42 </w:t>
            </w:r>
          </w:p>
        </w:tc>
        <w:tc>
          <w:tcPr>
            <w:tcW w:w="982" w:type="dxa"/>
            <w:tcBorders>
              <w:top w:val="nil"/>
              <w:left w:val="nil"/>
              <w:bottom w:val="single" w:sz="8" w:space="0" w:color="000000"/>
              <w:right w:val="single" w:sz="8" w:space="0" w:color="000000"/>
            </w:tcBorders>
            <w:shd w:val="clear" w:color="auto" w:fill="auto"/>
            <w:vAlign w:val="center"/>
          </w:tcPr>
          <w:p w:rsidR="00EB55AE" w:rsidRPr="00A44D03" w:rsidRDefault="00EB55AE" w:rsidP="00C47F9F">
            <w:pPr>
              <w:spacing w:line="60" w:lineRule="atLeast"/>
              <w:rPr>
                <w:rFonts w:ascii="宋体" w:hAnsi="宋体" w:cs="宋体"/>
                <w:color w:val="000000"/>
                <w:sz w:val="16"/>
                <w:szCs w:val="16"/>
              </w:rPr>
            </w:pPr>
            <w:r w:rsidRPr="00A44D03">
              <w:rPr>
                <w:rFonts w:ascii="宋体" w:hAnsi="宋体" w:cs="宋体" w:hint="eastAsia"/>
                <w:color w:val="000000"/>
                <w:sz w:val="16"/>
                <w:szCs w:val="16"/>
              </w:rPr>
              <w:t xml:space="preserve">ACK Data0   </w:t>
            </w:r>
          </w:p>
        </w:tc>
        <w:tc>
          <w:tcPr>
            <w:tcW w:w="557" w:type="dxa"/>
            <w:tcBorders>
              <w:top w:val="nil"/>
              <w:left w:val="nil"/>
              <w:bottom w:val="single" w:sz="8" w:space="0" w:color="000000"/>
              <w:right w:val="single" w:sz="8" w:space="0" w:color="000000"/>
            </w:tcBorders>
            <w:shd w:val="clear" w:color="auto" w:fill="auto"/>
            <w:vAlign w:val="center"/>
          </w:tcPr>
          <w:p w:rsidR="00EB55AE" w:rsidRPr="00A44D03" w:rsidRDefault="00EB55AE" w:rsidP="00C47F9F">
            <w:pPr>
              <w:spacing w:line="60" w:lineRule="atLeast"/>
              <w:rPr>
                <w:rFonts w:ascii="宋体" w:hAnsi="宋体" w:cs="宋体"/>
                <w:color w:val="000000"/>
                <w:sz w:val="16"/>
                <w:szCs w:val="16"/>
              </w:rPr>
            </w:pPr>
            <w:r w:rsidRPr="00A44D03">
              <w:rPr>
                <w:rFonts w:ascii="宋体" w:hAnsi="宋体" w:cs="宋体" w:hint="eastAsia"/>
                <w:color w:val="000000"/>
                <w:sz w:val="16"/>
                <w:szCs w:val="16"/>
              </w:rPr>
              <w:t>XX</w:t>
            </w:r>
          </w:p>
        </w:tc>
        <w:tc>
          <w:tcPr>
            <w:tcW w:w="840" w:type="dxa"/>
            <w:tcBorders>
              <w:top w:val="nil"/>
              <w:left w:val="nil"/>
              <w:bottom w:val="single" w:sz="8" w:space="0" w:color="000000"/>
              <w:right w:val="single" w:sz="8" w:space="0" w:color="000000"/>
            </w:tcBorders>
            <w:shd w:val="clear" w:color="auto" w:fill="auto"/>
            <w:vAlign w:val="center"/>
          </w:tcPr>
          <w:p w:rsidR="00EB55AE" w:rsidRPr="00A44D03" w:rsidRDefault="00EB55AE" w:rsidP="00C47F9F">
            <w:pPr>
              <w:spacing w:line="60" w:lineRule="atLeast"/>
              <w:rPr>
                <w:rFonts w:ascii="宋体" w:hAnsi="宋体" w:cs="宋体"/>
                <w:color w:val="000000"/>
                <w:sz w:val="16"/>
                <w:szCs w:val="16"/>
              </w:rPr>
            </w:pPr>
            <w:r w:rsidRPr="00A44D03">
              <w:rPr>
                <w:rFonts w:ascii="宋体" w:hAnsi="宋体" w:cs="宋体" w:hint="eastAsia"/>
                <w:color w:val="000000"/>
                <w:sz w:val="16"/>
                <w:szCs w:val="16"/>
              </w:rPr>
              <w:t>0.1V/位</w:t>
            </w:r>
          </w:p>
        </w:tc>
        <w:tc>
          <w:tcPr>
            <w:tcW w:w="3221" w:type="dxa"/>
            <w:vMerge/>
            <w:tcBorders>
              <w:left w:val="nil"/>
              <w:right w:val="single" w:sz="8" w:space="0" w:color="000000"/>
            </w:tcBorders>
            <w:shd w:val="clear" w:color="auto" w:fill="auto"/>
            <w:vAlign w:val="center"/>
          </w:tcPr>
          <w:p w:rsidR="00EB55AE" w:rsidRPr="00582F38" w:rsidRDefault="00EB55AE" w:rsidP="00601741">
            <w:pPr>
              <w:pStyle w:val="afffffffb"/>
              <w:numPr>
                <w:ilvl w:val="0"/>
                <w:numId w:val="26"/>
              </w:numPr>
              <w:spacing w:line="20" w:lineRule="atLeast"/>
              <w:rPr>
                <w:rFonts w:ascii="宋体" w:hAnsi="宋体" w:cs="宋体"/>
                <w:snapToGrid/>
                <w:color w:val="000000"/>
                <w:sz w:val="16"/>
                <w:szCs w:val="16"/>
              </w:rPr>
            </w:pPr>
          </w:p>
        </w:tc>
      </w:tr>
      <w:tr w:rsidR="00EB55AE" w:rsidRPr="00A44D03" w:rsidTr="00EB55AE">
        <w:trPr>
          <w:trHeight w:val="227"/>
          <w:jc w:val="center"/>
        </w:trPr>
        <w:tc>
          <w:tcPr>
            <w:tcW w:w="479" w:type="dxa"/>
            <w:tcBorders>
              <w:top w:val="nil"/>
              <w:left w:val="single" w:sz="8" w:space="0" w:color="000000"/>
              <w:bottom w:val="single" w:sz="8" w:space="0" w:color="000000"/>
              <w:right w:val="single" w:sz="8" w:space="0" w:color="000000"/>
            </w:tcBorders>
            <w:shd w:val="clear" w:color="auto" w:fill="auto"/>
            <w:vAlign w:val="center"/>
            <w:hideMark/>
          </w:tcPr>
          <w:p w:rsidR="00EB55AE" w:rsidRPr="00A44D03" w:rsidRDefault="00EB55AE" w:rsidP="00C47F9F">
            <w:pPr>
              <w:spacing w:line="60" w:lineRule="atLeast"/>
              <w:jc w:val="center"/>
              <w:rPr>
                <w:rFonts w:ascii="宋体" w:hAnsi="宋体" w:cs="宋体"/>
                <w:color w:val="000000"/>
                <w:sz w:val="16"/>
                <w:szCs w:val="16"/>
              </w:rPr>
            </w:pPr>
            <w:r w:rsidRPr="00A44D03">
              <w:rPr>
                <w:rFonts w:ascii="宋体" w:hAnsi="宋体" w:cs="宋体" w:hint="eastAsia"/>
                <w:color w:val="000000"/>
                <w:sz w:val="16"/>
                <w:szCs w:val="16"/>
              </w:rPr>
              <w:t>4</w:t>
            </w:r>
          </w:p>
        </w:tc>
        <w:tc>
          <w:tcPr>
            <w:tcW w:w="1619" w:type="dxa"/>
            <w:tcBorders>
              <w:top w:val="nil"/>
              <w:left w:val="nil"/>
              <w:bottom w:val="single" w:sz="8" w:space="0" w:color="000000"/>
              <w:right w:val="single" w:sz="8" w:space="0" w:color="000000"/>
            </w:tcBorders>
            <w:shd w:val="clear" w:color="auto" w:fill="auto"/>
            <w:vAlign w:val="center"/>
          </w:tcPr>
          <w:p w:rsidR="00EB55AE" w:rsidRPr="00A44D03" w:rsidRDefault="00EB55AE" w:rsidP="00C47F9F">
            <w:pPr>
              <w:spacing w:line="60" w:lineRule="atLeast"/>
              <w:rPr>
                <w:rFonts w:ascii="宋体" w:hAnsi="宋体" w:cs="宋体"/>
                <w:color w:val="000000"/>
                <w:sz w:val="16"/>
                <w:szCs w:val="16"/>
              </w:rPr>
            </w:pPr>
            <w:r w:rsidRPr="00A44D03">
              <w:rPr>
                <w:rFonts w:ascii="宋体" w:hAnsi="宋体" w:cs="宋体" w:hint="eastAsia"/>
                <w:color w:val="000000"/>
                <w:sz w:val="16"/>
                <w:szCs w:val="16"/>
              </w:rPr>
              <w:t>读取输出电压UVP_3</w:t>
            </w:r>
          </w:p>
        </w:tc>
        <w:tc>
          <w:tcPr>
            <w:tcW w:w="1033" w:type="dxa"/>
            <w:tcBorders>
              <w:top w:val="nil"/>
              <w:left w:val="nil"/>
              <w:bottom w:val="single" w:sz="8" w:space="0" w:color="000000"/>
              <w:right w:val="single" w:sz="8" w:space="0" w:color="000000"/>
            </w:tcBorders>
            <w:shd w:val="clear" w:color="auto" w:fill="auto"/>
            <w:vAlign w:val="center"/>
          </w:tcPr>
          <w:p w:rsidR="00EB55AE" w:rsidRPr="00A44D03" w:rsidRDefault="00EB55AE" w:rsidP="00C47F9F">
            <w:pPr>
              <w:spacing w:line="60" w:lineRule="atLeast"/>
              <w:rPr>
                <w:rFonts w:ascii="宋体" w:hAnsi="宋体" w:cs="宋体"/>
                <w:color w:val="000000"/>
                <w:sz w:val="16"/>
                <w:szCs w:val="16"/>
              </w:rPr>
            </w:pPr>
            <w:r w:rsidRPr="00A44D03">
              <w:rPr>
                <w:rFonts w:ascii="宋体" w:hAnsi="宋体" w:cs="宋体" w:hint="eastAsia"/>
                <w:color w:val="000000"/>
                <w:sz w:val="16"/>
                <w:szCs w:val="16"/>
              </w:rPr>
              <w:t xml:space="preserve">0x0C 0x43 </w:t>
            </w:r>
          </w:p>
        </w:tc>
        <w:tc>
          <w:tcPr>
            <w:tcW w:w="982" w:type="dxa"/>
            <w:tcBorders>
              <w:top w:val="nil"/>
              <w:left w:val="nil"/>
              <w:bottom w:val="single" w:sz="8" w:space="0" w:color="000000"/>
              <w:right w:val="single" w:sz="8" w:space="0" w:color="000000"/>
            </w:tcBorders>
            <w:shd w:val="clear" w:color="auto" w:fill="auto"/>
            <w:vAlign w:val="center"/>
          </w:tcPr>
          <w:p w:rsidR="00EB55AE" w:rsidRPr="00A44D03" w:rsidRDefault="00EB55AE" w:rsidP="00C47F9F">
            <w:pPr>
              <w:spacing w:line="60" w:lineRule="atLeast"/>
              <w:rPr>
                <w:rFonts w:ascii="宋体" w:hAnsi="宋体" w:cs="宋体"/>
                <w:color w:val="000000"/>
                <w:sz w:val="16"/>
                <w:szCs w:val="16"/>
              </w:rPr>
            </w:pPr>
            <w:r w:rsidRPr="00A44D03">
              <w:rPr>
                <w:rFonts w:ascii="宋体" w:hAnsi="宋体" w:cs="宋体" w:hint="eastAsia"/>
                <w:color w:val="000000"/>
                <w:sz w:val="16"/>
                <w:szCs w:val="16"/>
              </w:rPr>
              <w:t xml:space="preserve">ACK Data0   </w:t>
            </w:r>
          </w:p>
        </w:tc>
        <w:tc>
          <w:tcPr>
            <w:tcW w:w="557" w:type="dxa"/>
            <w:tcBorders>
              <w:top w:val="nil"/>
              <w:left w:val="nil"/>
              <w:bottom w:val="single" w:sz="8" w:space="0" w:color="000000"/>
              <w:right w:val="single" w:sz="8" w:space="0" w:color="000000"/>
            </w:tcBorders>
            <w:shd w:val="clear" w:color="auto" w:fill="auto"/>
            <w:vAlign w:val="center"/>
          </w:tcPr>
          <w:p w:rsidR="00EB55AE" w:rsidRPr="00A44D03" w:rsidRDefault="00EB55AE" w:rsidP="00C47F9F">
            <w:pPr>
              <w:spacing w:line="60" w:lineRule="atLeast"/>
              <w:rPr>
                <w:rFonts w:ascii="宋体" w:hAnsi="宋体" w:cs="宋体"/>
                <w:color w:val="000000"/>
                <w:sz w:val="16"/>
                <w:szCs w:val="16"/>
              </w:rPr>
            </w:pPr>
            <w:r w:rsidRPr="00A44D03">
              <w:rPr>
                <w:rFonts w:ascii="宋体" w:hAnsi="宋体" w:cs="宋体" w:hint="eastAsia"/>
                <w:color w:val="000000"/>
                <w:sz w:val="16"/>
                <w:szCs w:val="16"/>
              </w:rPr>
              <w:t>XX</w:t>
            </w:r>
          </w:p>
        </w:tc>
        <w:tc>
          <w:tcPr>
            <w:tcW w:w="840" w:type="dxa"/>
            <w:tcBorders>
              <w:top w:val="nil"/>
              <w:left w:val="nil"/>
              <w:bottom w:val="single" w:sz="8" w:space="0" w:color="000000"/>
              <w:right w:val="single" w:sz="8" w:space="0" w:color="000000"/>
            </w:tcBorders>
            <w:shd w:val="clear" w:color="auto" w:fill="auto"/>
            <w:vAlign w:val="center"/>
          </w:tcPr>
          <w:p w:rsidR="00EB55AE" w:rsidRPr="00A44D03" w:rsidRDefault="00EB55AE" w:rsidP="00C47F9F">
            <w:pPr>
              <w:spacing w:line="60" w:lineRule="atLeast"/>
              <w:rPr>
                <w:rFonts w:ascii="宋体" w:hAnsi="宋体" w:cs="宋体"/>
                <w:color w:val="000000"/>
                <w:sz w:val="16"/>
                <w:szCs w:val="16"/>
              </w:rPr>
            </w:pPr>
            <w:r w:rsidRPr="00A44D03">
              <w:rPr>
                <w:rFonts w:ascii="宋体" w:hAnsi="宋体" w:cs="宋体" w:hint="eastAsia"/>
                <w:color w:val="000000"/>
                <w:sz w:val="16"/>
                <w:szCs w:val="16"/>
              </w:rPr>
              <w:t>0.1V/位</w:t>
            </w:r>
          </w:p>
        </w:tc>
        <w:tc>
          <w:tcPr>
            <w:tcW w:w="3221" w:type="dxa"/>
            <w:vMerge/>
            <w:tcBorders>
              <w:left w:val="nil"/>
              <w:right w:val="single" w:sz="8" w:space="0" w:color="000000"/>
            </w:tcBorders>
            <w:shd w:val="clear" w:color="auto" w:fill="auto"/>
            <w:vAlign w:val="center"/>
          </w:tcPr>
          <w:p w:rsidR="00EB55AE" w:rsidRPr="00582F38" w:rsidRDefault="00EB55AE" w:rsidP="00601741">
            <w:pPr>
              <w:pStyle w:val="afffffffb"/>
              <w:numPr>
                <w:ilvl w:val="0"/>
                <w:numId w:val="26"/>
              </w:numPr>
              <w:spacing w:line="20" w:lineRule="atLeast"/>
              <w:rPr>
                <w:rFonts w:ascii="宋体" w:hAnsi="宋体" w:cs="宋体"/>
                <w:snapToGrid/>
                <w:color w:val="000000"/>
                <w:sz w:val="16"/>
                <w:szCs w:val="16"/>
              </w:rPr>
            </w:pPr>
          </w:p>
        </w:tc>
      </w:tr>
      <w:tr w:rsidR="00EB55AE" w:rsidRPr="00A44D03" w:rsidTr="00EB55AE">
        <w:trPr>
          <w:trHeight w:val="227"/>
          <w:jc w:val="center"/>
        </w:trPr>
        <w:tc>
          <w:tcPr>
            <w:tcW w:w="479" w:type="dxa"/>
            <w:tcBorders>
              <w:top w:val="nil"/>
              <w:left w:val="single" w:sz="8" w:space="0" w:color="000000"/>
              <w:bottom w:val="single" w:sz="8" w:space="0" w:color="000000"/>
              <w:right w:val="single" w:sz="8" w:space="0" w:color="000000"/>
            </w:tcBorders>
            <w:shd w:val="clear" w:color="auto" w:fill="auto"/>
            <w:vAlign w:val="center"/>
            <w:hideMark/>
          </w:tcPr>
          <w:p w:rsidR="00EB55AE" w:rsidRPr="00A44D03" w:rsidRDefault="00EB55AE" w:rsidP="00C47F9F">
            <w:pPr>
              <w:spacing w:line="60" w:lineRule="atLeast"/>
              <w:jc w:val="center"/>
              <w:rPr>
                <w:rFonts w:ascii="宋体" w:hAnsi="宋体" w:cs="宋体"/>
                <w:color w:val="000000"/>
                <w:sz w:val="16"/>
                <w:szCs w:val="16"/>
              </w:rPr>
            </w:pPr>
            <w:r w:rsidRPr="00A44D03">
              <w:rPr>
                <w:rFonts w:ascii="宋体" w:hAnsi="宋体" w:cs="宋体" w:hint="eastAsia"/>
                <w:color w:val="000000"/>
                <w:sz w:val="16"/>
                <w:szCs w:val="16"/>
              </w:rPr>
              <w:t>5</w:t>
            </w:r>
          </w:p>
        </w:tc>
        <w:tc>
          <w:tcPr>
            <w:tcW w:w="1619" w:type="dxa"/>
            <w:tcBorders>
              <w:top w:val="nil"/>
              <w:left w:val="nil"/>
              <w:bottom w:val="single" w:sz="8" w:space="0" w:color="000000"/>
              <w:right w:val="single" w:sz="8" w:space="0" w:color="000000"/>
            </w:tcBorders>
            <w:shd w:val="clear" w:color="auto" w:fill="auto"/>
            <w:vAlign w:val="center"/>
          </w:tcPr>
          <w:p w:rsidR="00EB55AE" w:rsidRPr="00A44D03" w:rsidRDefault="00EB55AE" w:rsidP="00C47F9F">
            <w:pPr>
              <w:spacing w:line="60" w:lineRule="atLeast"/>
              <w:rPr>
                <w:rFonts w:ascii="宋体" w:hAnsi="宋体" w:cs="宋体"/>
                <w:color w:val="000000"/>
                <w:sz w:val="16"/>
                <w:szCs w:val="16"/>
              </w:rPr>
            </w:pPr>
            <w:r w:rsidRPr="00A44D03">
              <w:rPr>
                <w:rFonts w:ascii="宋体" w:hAnsi="宋体" w:cs="宋体" w:hint="eastAsia"/>
                <w:color w:val="000000"/>
                <w:sz w:val="16"/>
                <w:szCs w:val="16"/>
              </w:rPr>
              <w:t>读取输出电压UVP_4</w:t>
            </w:r>
          </w:p>
        </w:tc>
        <w:tc>
          <w:tcPr>
            <w:tcW w:w="1033" w:type="dxa"/>
            <w:tcBorders>
              <w:top w:val="nil"/>
              <w:left w:val="nil"/>
              <w:bottom w:val="single" w:sz="8" w:space="0" w:color="000000"/>
              <w:right w:val="single" w:sz="8" w:space="0" w:color="000000"/>
            </w:tcBorders>
            <w:shd w:val="clear" w:color="auto" w:fill="auto"/>
            <w:vAlign w:val="center"/>
          </w:tcPr>
          <w:p w:rsidR="00EB55AE" w:rsidRPr="00A44D03" w:rsidRDefault="00EB55AE" w:rsidP="00C47F9F">
            <w:pPr>
              <w:spacing w:line="60" w:lineRule="atLeast"/>
              <w:rPr>
                <w:rFonts w:ascii="宋体" w:hAnsi="宋体" w:cs="宋体"/>
                <w:color w:val="000000"/>
                <w:sz w:val="16"/>
                <w:szCs w:val="16"/>
              </w:rPr>
            </w:pPr>
            <w:r w:rsidRPr="00A44D03">
              <w:rPr>
                <w:rFonts w:ascii="宋体" w:hAnsi="宋体" w:cs="宋体" w:hint="eastAsia"/>
                <w:color w:val="000000"/>
                <w:sz w:val="16"/>
                <w:szCs w:val="16"/>
              </w:rPr>
              <w:t xml:space="preserve">0x0C 0x44 </w:t>
            </w:r>
          </w:p>
        </w:tc>
        <w:tc>
          <w:tcPr>
            <w:tcW w:w="982" w:type="dxa"/>
            <w:tcBorders>
              <w:top w:val="nil"/>
              <w:left w:val="nil"/>
              <w:bottom w:val="single" w:sz="8" w:space="0" w:color="000000"/>
              <w:right w:val="single" w:sz="8" w:space="0" w:color="000000"/>
            </w:tcBorders>
            <w:shd w:val="clear" w:color="auto" w:fill="auto"/>
            <w:vAlign w:val="center"/>
          </w:tcPr>
          <w:p w:rsidR="00EB55AE" w:rsidRPr="00A44D03" w:rsidRDefault="00EB55AE" w:rsidP="00C47F9F">
            <w:pPr>
              <w:spacing w:line="60" w:lineRule="atLeast"/>
              <w:rPr>
                <w:rFonts w:ascii="宋体" w:hAnsi="宋体" w:cs="宋体"/>
                <w:color w:val="000000"/>
                <w:sz w:val="16"/>
                <w:szCs w:val="16"/>
              </w:rPr>
            </w:pPr>
            <w:r w:rsidRPr="00A44D03">
              <w:rPr>
                <w:rFonts w:ascii="宋体" w:hAnsi="宋体" w:cs="宋体" w:hint="eastAsia"/>
                <w:color w:val="000000"/>
                <w:sz w:val="16"/>
                <w:szCs w:val="16"/>
              </w:rPr>
              <w:t xml:space="preserve">ACK Data0   </w:t>
            </w:r>
          </w:p>
        </w:tc>
        <w:tc>
          <w:tcPr>
            <w:tcW w:w="557" w:type="dxa"/>
            <w:tcBorders>
              <w:top w:val="nil"/>
              <w:left w:val="nil"/>
              <w:bottom w:val="single" w:sz="8" w:space="0" w:color="000000"/>
              <w:right w:val="single" w:sz="8" w:space="0" w:color="000000"/>
            </w:tcBorders>
            <w:shd w:val="clear" w:color="auto" w:fill="auto"/>
            <w:vAlign w:val="center"/>
          </w:tcPr>
          <w:p w:rsidR="00EB55AE" w:rsidRPr="00A44D03" w:rsidRDefault="00EB55AE" w:rsidP="00C47F9F">
            <w:pPr>
              <w:spacing w:line="60" w:lineRule="atLeast"/>
              <w:rPr>
                <w:rFonts w:ascii="宋体" w:hAnsi="宋体" w:cs="宋体"/>
                <w:color w:val="000000"/>
                <w:sz w:val="16"/>
                <w:szCs w:val="16"/>
              </w:rPr>
            </w:pPr>
            <w:r w:rsidRPr="00A44D03">
              <w:rPr>
                <w:rFonts w:ascii="宋体" w:hAnsi="宋体" w:cs="宋体" w:hint="eastAsia"/>
                <w:color w:val="000000"/>
                <w:sz w:val="16"/>
                <w:szCs w:val="16"/>
              </w:rPr>
              <w:t>XX</w:t>
            </w:r>
          </w:p>
        </w:tc>
        <w:tc>
          <w:tcPr>
            <w:tcW w:w="840" w:type="dxa"/>
            <w:tcBorders>
              <w:top w:val="nil"/>
              <w:left w:val="nil"/>
              <w:bottom w:val="single" w:sz="8" w:space="0" w:color="000000"/>
              <w:right w:val="single" w:sz="8" w:space="0" w:color="000000"/>
            </w:tcBorders>
            <w:shd w:val="clear" w:color="auto" w:fill="auto"/>
            <w:vAlign w:val="center"/>
          </w:tcPr>
          <w:p w:rsidR="00EB55AE" w:rsidRPr="00A44D03" w:rsidRDefault="00EB55AE" w:rsidP="00C47F9F">
            <w:pPr>
              <w:spacing w:line="60" w:lineRule="atLeast"/>
              <w:rPr>
                <w:rFonts w:ascii="宋体" w:hAnsi="宋体" w:cs="宋体"/>
                <w:color w:val="000000"/>
                <w:sz w:val="16"/>
                <w:szCs w:val="16"/>
              </w:rPr>
            </w:pPr>
            <w:r w:rsidRPr="00A44D03">
              <w:rPr>
                <w:rFonts w:ascii="宋体" w:hAnsi="宋体" w:cs="宋体" w:hint="eastAsia"/>
                <w:color w:val="000000"/>
                <w:sz w:val="16"/>
                <w:szCs w:val="16"/>
              </w:rPr>
              <w:t>0.1V/位</w:t>
            </w:r>
          </w:p>
        </w:tc>
        <w:tc>
          <w:tcPr>
            <w:tcW w:w="3221" w:type="dxa"/>
            <w:vMerge/>
            <w:tcBorders>
              <w:left w:val="nil"/>
              <w:right w:val="single" w:sz="8" w:space="0" w:color="000000"/>
            </w:tcBorders>
            <w:shd w:val="clear" w:color="auto" w:fill="auto"/>
            <w:vAlign w:val="center"/>
          </w:tcPr>
          <w:p w:rsidR="00EB55AE" w:rsidRPr="00582F38" w:rsidRDefault="00EB55AE" w:rsidP="00601741">
            <w:pPr>
              <w:pStyle w:val="afffffffb"/>
              <w:numPr>
                <w:ilvl w:val="0"/>
                <w:numId w:val="26"/>
              </w:numPr>
              <w:spacing w:line="20" w:lineRule="atLeast"/>
              <w:rPr>
                <w:rFonts w:ascii="宋体" w:hAnsi="宋体" w:cs="宋体"/>
                <w:snapToGrid/>
                <w:color w:val="000000"/>
                <w:sz w:val="16"/>
                <w:szCs w:val="16"/>
              </w:rPr>
            </w:pPr>
          </w:p>
        </w:tc>
      </w:tr>
      <w:tr w:rsidR="00EB55AE" w:rsidRPr="00A44D03" w:rsidTr="00EB55AE">
        <w:trPr>
          <w:trHeight w:val="227"/>
          <w:jc w:val="center"/>
        </w:trPr>
        <w:tc>
          <w:tcPr>
            <w:tcW w:w="479" w:type="dxa"/>
            <w:tcBorders>
              <w:top w:val="nil"/>
              <w:left w:val="single" w:sz="8" w:space="0" w:color="000000"/>
              <w:bottom w:val="single" w:sz="8" w:space="0" w:color="000000"/>
              <w:right w:val="single" w:sz="8" w:space="0" w:color="000000"/>
            </w:tcBorders>
            <w:shd w:val="clear" w:color="auto" w:fill="auto"/>
            <w:vAlign w:val="center"/>
            <w:hideMark/>
          </w:tcPr>
          <w:p w:rsidR="00EB55AE" w:rsidRPr="00A44D03" w:rsidRDefault="00EB55AE" w:rsidP="00C47F9F">
            <w:pPr>
              <w:spacing w:line="60" w:lineRule="atLeast"/>
              <w:jc w:val="center"/>
              <w:rPr>
                <w:rFonts w:ascii="宋体" w:hAnsi="宋体" w:cs="宋体"/>
                <w:color w:val="000000"/>
                <w:sz w:val="16"/>
                <w:szCs w:val="16"/>
              </w:rPr>
            </w:pPr>
            <w:r w:rsidRPr="00A44D03">
              <w:rPr>
                <w:rFonts w:ascii="宋体" w:hAnsi="宋体" w:cs="宋体" w:hint="eastAsia"/>
                <w:color w:val="000000"/>
                <w:sz w:val="16"/>
                <w:szCs w:val="16"/>
              </w:rPr>
              <w:t>6</w:t>
            </w:r>
          </w:p>
        </w:tc>
        <w:tc>
          <w:tcPr>
            <w:tcW w:w="1619" w:type="dxa"/>
            <w:tcBorders>
              <w:top w:val="nil"/>
              <w:left w:val="nil"/>
              <w:bottom w:val="single" w:sz="8" w:space="0" w:color="000000"/>
              <w:right w:val="single" w:sz="8" w:space="0" w:color="000000"/>
            </w:tcBorders>
            <w:shd w:val="clear" w:color="auto" w:fill="auto"/>
            <w:vAlign w:val="center"/>
          </w:tcPr>
          <w:p w:rsidR="00EB55AE" w:rsidRPr="00A44D03" w:rsidRDefault="00EB55AE" w:rsidP="00C47F9F">
            <w:pPr>
              <w:spacing w:line="60" w:lineRule="atLeast"/>
              <w:rPr>
                <w:rFonts w:ascii="宋体" w:hAnsi="宋体" w:cs="宋体"/>
                <w:color w:val="000000"/>
                <w:sz w:val="16"/>
                <w:szCs w:val="16"/>
              </w:rPr>
            </w:pPr>
            <w:r w:rsidRPr="00A44D03">
              <w:rPr>
                <w:rFonts w:ascii="宋体" w:hAnsi="宋体" w:cs="宋体" w:hint="eastAsia"/>
                <w:color w:val="000000"/>
                <w:sz w:val="16"/>
                <w:szCs w:val="16"/>
              </w:rPr>
              <w:t>读取输出电压UVP_5</w:t>
            </w:r>
          </w:p>
        </w:tc>
        <w:tc>
          <w:tcPr>
            <w:tcW w:w="1033" w:type="dxa"/>
            <w:tcBorders>
              <w:top w:val="nil"/>
              <w:left w:val="nil"/>
              <w:bottom w:val="single" w:sz="8" w:space="0" w:color="000000"/>
              <w:right w:val="single" w:sz="8" w:space="0" w:color="000000"/>
            </w:tcBorders>
            <w:shd w:val="clear" w:color="auto" w:fill="auto"/>
            <w:vAlign w:val="center"/>
          </w:tcPr>
          <w:p w:rsidR="00EB55AE" w:rsidRPr="00A44D03" w:rsidRDefault="00EB55AE" w:rsidP="00C47F9F">
            <w:pPr>
              <w:spacing w:line="60" w:lineRule="atLeast"/>
              <w:rPr>
                <w:rFonts w:ascii="宋体" w:hAnsi="宋体" w:cs="宋体"/>
                <w:color w:val="000000"/>
                <w:sz w:val="16"/>
                <w:szCs w:val="16"/>
              </w:rPr>
            </w:pPr>
            <w:r w:rsidRPr="00A44D03">
              <w:rPr>
                <w:rFonts w:ascii="宋体" w:hAnsi="宋体" w:cs="宋体" w:hint="eastAsia"/>
                <w:color w:val="000000"/>
                <w:sz w:val="16"/>
                <w:szCs w:val="16"/>
              </w:rPr>
              <w:t xml:space="preserve">0x0C 0x45 </w:t>
            </w:r>
          </w:p>
        </w:tc>
        <w:tc>
          <w:tcPr>
            <w:tcW w:w="982" w:type="dxa"/>
            <w:tcBorders>
              <w:top w:val="nil"/>
              <w:left w:val="nil"/>
              <w:bottom w:val="single" w:sz="8" w:space="0" w:color="000000"/>
              <w:right w:val="single" w:sz="8" w:space="0" w:color="000000"/>
            </w:tcBorders>
            <w:shd w:val="clear" w:color="auto" w:fill="auto"/>
            <w:vAlign w:val="center"/>
          </w:tcPr>
          <w:p w:rsidR="00EB55AE" w:rsidRPr="00A44D03" w:rsidRDefault="00EB55AE" w:rsidP="00C47F9F">
            <w:pPr>
              <w:spacing w:line="60" w:lineRule="atLeast"/>
              <w:rPr>
                <w:rFonts w:ascii="宋体" w:hAnsi="宋体" w:cs="宋体"/>
                <w:color w:val="000000"/>
                <w:sz w:val="16"/>
                <w:szCs w:val="16"/>
              </w:rPr>
            </w:pPr>
            <w:r w:rsidRPr="00A44D03">
              <w:rPr>
                <w:rFonts w:ascii="宋体" w:hAnsi="宋体" w:cs="宋体" w:hint="eastAsia"/>
                <w:color w:val="000000"/>
                <w:sz w:val="16"/>
                <w:szCs w:val="16"/>
              </w:rPr>
              <w:t xml:space="preserve">ACK Data0   </w:t>
            </w:r>
          </w:p>
        </w:tc>
        <w:tc>
          <w:tcPr>
            <w:tcW w:w="557" w:type="dxa"/>
            <w:tcBorders>
              <w:top w:val="nil"/>
              <w:left w:val="nil"/>
              <w:bottom w:val="single" w:sz="8" w:space="0" w:color="000000"/>
              <w:right w:val="single" w:sz="8" w:space="0" w:color="000000"/>
            </w:tcBorders>
            <w:shd w:val="clear" w:color="auto" w:fill="auto"/>
            <w:vAlign w:val="center"/>
          </w:tcPr>
          <w:p w:rsidR="00EB55AE" w:rsidRPr="00A44D03" w:rsidRDefault="00EB55AE" w:rsidP="00C47F9F">
            <w:pPr>
              <w:spacing w:line="60" w:lineRule="atLeast"/>
              <w:rPr>
                <w:rFonts w:ascii="宋体" w:hAnsi="宋体" w:cs="宋体"/>
                <w:color w:val="000000"/>
                <w:sz w:val="16"/>
                <w:szCs w:val="16"/>
              </w:rPr>
            </w:pPr>
            <w:r w:rsidRPr="00A44D03">
              <w:rPr>
                <w:rFonts w:ascii="宋体" w:hAnsi="宋体" w:cs="宋体" w:hint="eastAsia"/>
                <w:color w:val="000000"/>
                <w:sz w:val="16"/>
                <w:szCs w:val="16"/>
              </w:rPr>
              <w:t>XX</w:t>
            </w:r>
          </w:p>
        </w:tc>
        <w:tc>
          <w:tcPr>
            <w:tcW w:w="840" w:type="dxa"/>
            <w:tcBorders>
              <w:top w:val="nil"/>
              <w:left w:val="nil"/>
              <w:bottom w:val="single" w:sz="8" w:space="0" w:color="000000"/>
              <w:right w:val="single" w:sz="8" w:space="0" w:color="000000"/>
            </w:tcBorders>
            <w:shd w:val="clear" w:color="auto" w:fill="auto"/>
            <w:vAlign w:val="center"/>
          </w:tcPr>
          <w:p w:rsidR="00EB55AE" w:rsidRPr="00A44D03" w:rsidRDefault="00EB55AE" w:rsidP="00C47F9F">
            <w:pPr>
              <w:spacing w:line="60" w:lineRule="atLeast"/>
              <w:rPr>
                <w:rFonts w:ascii="宋体" w:hAnsi="宋体" w:cs="宋体"/>
                <w:color w:val="000000"/>
                <w:sz w:val="16"/>
                <w:szCs w:val="16"/>
              </w:rPr>
            </w:pPr>
            <w:r w:rsidRPr="00A44D03">
              <w:rPr>
                <w:rFonts w:ascii="宋体" w:hAnsi="宋体" w:cs="宋体" w:hint="eastAsia"/>
                <w:color w:val="000000"/>
                <w:sz w:val="16"/>
                <w:szCs w:val="16"/>
              </w:rPr>
              <w:t>0.1V/位</w:t>
            </w:r>
          </w:p>
        </w:tc>
        <w:tc>
          <w:tcPr>
            <w:tcW w:w="3221" w:type="dxa"/>
            <w:vMerge/>
            <w:tcBorders>
              <w:left w:val="nil"/>
              <w:right w:val="single" w:sz="8" w:space="0" w:color="000000"/>
            </w:tcBorders>
            <w:shd w:val="clear" w:color="auto" w:fill="auto"/>
            <w:vAlign w:val="center"/>
          </w:tcPr>
          <w:p w:rsidR="00EB55AE" w:rsidRPr="00582F38" w:rsidRDefault="00EB55AE" w:rsidP="00601741">
            <w:pPr>
              <w:pStyle w:val="afffffffb"/>
              <w:numPr>
                <w:ilvl w:val="0"/>
                <w:numId w:val="26"/>
              </w:numPr>
              <w:spacing w:line="20" w:lineRule="atLeast"/>
              <w:rPr>
                <w:rFonts w:ascii="宋体" w:hAnsi="宋体" w:cs="宋体"/>
                <w:snapToGrid/>
                <w:color w:val="000000"/>
                <w:sz w:val="16"/>
                <w:szCs w:val="16"/>
              </w:rPr>
            </w:pPr>
          </w:p>
        </w:tc>
      </w:tr>
      <w:tr w:rsidR="00EB55AE" w:rsidRPr="00A44D03" w:rsidTr="00EB55AE">
        <w:trPr>
          <w:trHeight w:val="227"/>
          <w:jc w:val="center"/>
        </w:trPr>
        <w:tc>
          <w:tcPr>
            <w:tcW w:w="479" w:type="dxa"/>
            <w:tcBorders>
              <w:top w:val="nil"/>
              <w:left w:val="single" w:sz="8" w:space="0" w:color="000000"/>
              <w:bottom w:val="single" w:sz="8" w:space="0" w:color="000000"/>
              <w:right w:val="single" w:sz="8" w:space="0" w:color="000000"/>
            </w:tcBorders>
            <w:shd w:val="clear" w:color="auto" w:fill="auto"/>
            <w:vAlign w:val="center"/>
            <w:hideMark/>
          </w:tcPr>
          <w:p w:rsidR="00EB55AE" w:rsidRPr="00A44D03" w:rsidRDefault="00EB55AE" w:rsidP="00C47F9F">
            <w:pPr>
              <w:spacing w:line="60" w:lineRule="atLeast"/>
              <w:jc w:val="center"/>
              <w:rPr>
                <w:rFonts w:ascii="宋体" w:hAnsi="宋体" w:cs="宋体"/>
                <w:color w:val="000000"/>
                <w:sz w:val="16"/>
                <w:szCs w:val="16"/>
              </w:rPr>
            </w:pPr>
            <w:r w:rsidRPr="00A44D03">
              <w:rPr>
                <w:rFonts w:ascii="宋体" w:hAnsi="宋体" w:cs="宋体" w:hint="eastAsia"/>
                <w:color w:val="000000"/>
                <w:sz w:val="16"/>
                <w:szCs w:val="16"/>
              </w:rPr>
              <w:t>7</w:t>
            </w:r>
          </w:p>
        </w:tc>
        <w:tc>
          <w:tcPr>
            <w:tcW w:w="1619" w:type="dxa"/>
            <w:tcBorders>
              <w:top w:val="nil"/>
              <w:left w:val="nil"/>
              <w:bottom w:val="single" w:sz="8" w:space="0" w:color="000000"/>
              <w:right w:val="single" w:sz="8" w:space="0" w:color="000000"/>
            </w:tcBorders>
            <w:shd w:val="clear" w:color="auto" w:fill="auto"/>
            <w:vAlign w:val="center"/>
          </w:tcPr>
          <w:p w:rsidR="00EB55AE" w:rsidRPr="00A44D03" w:rsidRDefault="00EB55AE" w:rsidP="00C47F9F">
            <w:pPr>
              <w:spacing w:line="60" w:lineRule="atLeast"/>
              <w:rPr>
                <w:rFonts w:ascii="宋体" w:hAnsi="宋体" w:cs="宋体"/>
                <w:color w:val="000000"/>
                <w:sz w:val="16"/>
                <w:szCs w:val="16"/>
              </w:rPr>
            </w:pPr>
            <w:r w:rsidRPr="00A44D03">
              <w:rPr>
                <w:rFonts w:ascii="宋体" w:hAnsi="宋体" w:cs="宋体" w:hint="eastAsia"/>
                <w:color w:val="000000"/>
                <w:sz w:val="16"/>
                <w:szCs w:val="16"/>
              </w:rPr>
              <w:t>读取输出电压UVP_6</w:t>
            </w:r>
          </w:p>
        </w:tc>
        <w:tc>
          <w:tcPr>
            <w:tcW w:w="1033" w:type="dxa"/>
            <w:tcBorders>
              <w:top w:val="nil"/>
              <w:left w:val="nil"/>
              <w:bottom w:val="single" w:sz="8" w:space="0" w:color="000000"/>
              <w:right w:val="single" w:sz="8" w:space="0" w:color="000000"/>
            </w:tcBorders>
            <w:shd w:val="clear" w:color="auto" w:fill="auto"/>
            <w:vAlign w:val="center"/>
          </w:tcPr>
          <w:p w:rsidR="00EB55AE" w:rsidRPr="00A44D03" w:rsidRDefault="00EB55AE" w:rsidP="00C47F9F">
            <w:pPr>
              <w:spacing w:line="60" w:lineRule="atLeast"/>
              <w:rPr>
                <w:rFonts w:ascii="宋体" w:hAnsi="宋体" w:cs="宋体"/>
                <w:color w:val="000000"/>
                <w:sz w:val="16"/>
                <w:szCs w:val="16"/>
              </w:rPr>
            </w:pPr>
            <w:r w:rsidRPr="00A44D03">
              <w:rPr>
                <w:rFonts w:ascii="宋体" w:hAnsi="宋体" w:cs="宋体" w:hint="eastAsia"/>
                <w:color w:val="000000"/>
                <w:sz w:val="16"/>
                <w:szCs w:val="16"/>
              </w:rPr>
              <w:t xml:space="preserve">0x0C 0x46 </w:t>
            </w:r>
          </w:p>
        </w:tc>
        <w:tc>
          <w:tcPr>
            <w:tcW w:w="982" w:type="dxa"/>
            <w:tcBorders>
              <w:top w:val="nil"/>
              <w:left w:val="nil"/>
              <w:bottom w:val="single" w:sz="8" w:space="0" w:color="000000"/>
              <w:right w:val="single" w:sz="8" w:space="0" w:color="000000"/>
            </w:tcBorders>
            <w:shd w:val="clear" w:color="auto" w:fill="auto"/>
            <w:vAlign w:val="center"/>
          </w:tcPr>
          <w:p w:rsidR="00EB55AE" w:rsidRPr="00A44D03" w:rsidRDefault="00EB55AE" w:rsidP="00C47F9F">
            <w:pPr>
              <w:spacing w:line="60" w:lineRule="atLeast"/>
              <w:rPr>
                <w:rFonts w:ascii="宋体" w:hAnsi="宋体" w:cs="宋体"/>
                <w:color w:val="000000"/>
                <w:sz w:val="16"/>
                <w:szCs w:val="16"/>
              </w:rPr>
            </w:pPr>
            <w:r w:rsidRPr="00A44D03">
              <w:rPr>
                <w:rFonts w:ascii="宋体" w:hAnsi="宋体" w:cs="宋体" w:hint="eastAsia"/>
                <w:color w:val="000000"/>
                <w:sz w:val="16"/>
                <w:szCs w:val="16"/>
              </w:rPr>
              <w:t xml:space="preserve">ACK Data0   </w:t>
            </w:r>
          </w:p>
        </w:tc>
        <w:tc>
          <w:tcPr>
            <w:tcW w:w="557" w:type="dxa"/>
            <w:tcBorders>
              <w:top w:val="nil"/>
              <w:left w:val="nil"/>
              <w:bottom w:val="single" w:sz="8" w:space="0" w:color="000000"/>
              <w:right w:val="single" w:sz="8" w:space="0" w:color="000000"/>
            </w:tcBorders>
            <w:shd w:val="clear" w:color="auto" w:fill="auto"/>
            <w:vAlign w:val="center"/>
          </w:tcPr>
          <w:p w:rsidR="00EB55AE" w:rsidRPr="00A44D03" w:rsidRDefault="00EB55AE" w:rsidP="00C47F9F">
            <w:pPr>
              <w:spacing w:line="60" w:lineRule="atLeast"/>
              <w:rPr>
                <w:rFonts w:ascii="宋体" w:hAnsi="宋体" w:cs="宋体"/>
                <w:color w:val="000000"/>
                <w:sz w:val="16"/>
                <w:szCs w:val="16"/>
              </w:rPr>
            </w:pPr>
            <w:r w:rsidRPr="00A44D03">
              <w:rPr>
                <w:rFonts w:ascii="宋体" w:hAnsi="宋体" w:cs="宋体" w:hint="eastAsia"/>
                <w:color w:val="000000"/>
                <w:sz w:val="16"/>
                <w:szCs w:val="16"/>
              </w:rPr>
              <w:t>XX</w:t>
            </w:r>
          </w:p>
        </w:tc>
        <w:tc>
          <w:tcPr>
            <w:tcW w:w="840" w:type="dxa"/>
            <w:tcBorders>
              <w:top w:val="nil"/>
              <w:left w:val="nil"/>
              <w:bottom w:val="single" w:sz="8" w:space="0" w:color="000000"/>
              <w:right w:val="single" w:sz="8" w:space="0" w:color="000000"/>
            </w:tcBorders>
            <w:shd w:val="clear" w:color="auto" w:fill="auto"/>
            <w:vAlign w:val="center"/>
          </w:tcPr>
          <w:p w:rsidR="00EB55AE" w:rsidRPr="00A44D03" w:rsidRDefault="00EB55AE" w:rsidP="00C47F9F">
            <w:pPr>
              <w:spacing w:line="60" w:lineRule="atLeast"/>
              <w:rPr>
                <w:rFonts w:ascii="宋体" w:hAnsi="宋体" w:cs="宋体"/>
                <w:color w:val="000000"/>
                <w:sz w:val="16"/>
                <w:szCs w:val="16"/>
              </w:rPr>
            </w:pPr>
            <w:r w:rsidRPr="00A44D03">
              <w:rPr>
                <w:rFonts w:ascii="宋体" w:hAnsi="宋体" w:cs="宋体" w:hint="eastAsia"/>
                <w:color w:val="000000"/>
                <w:sz w:val="16"/>
                <w:szCs w:val="16"/>
              </w:rPr>
              <w:t>0.1V/位</w:t>
            </w:r>
          </w:p>
        </w:tc>
        <w:tc>
          <w:tcPr>
            <w:tcW w:w="3221" w:type="dxa"/>
            <w:vMerge/>
            <w:tcBorders>
              <w:left w:val="nil"/>
              <w:right w:val="single" w:sz="8" w:space="0" w:color="000000"/>
            </w:tcBorders>
            <w:shd w:val="clear" w:color="auto" w:fill="auto"/>
            <w:vAlign w:val="center"/>
          </w:tcPr>
          <w:p w:rsidR="00EB55AE" w:rsidRPr="00582F38" w:rsidRDefault="00EB55AE" w:rsidP="00601741">
            <w:pPr>
              <w:pStyle w:val="afffffffb"/>
              <w:numPr>
                <w:ilvl w:val="0"/>
                <w:numId w:val="26"/>
              </w:numPr>
              <w:spacing w:line="20" w:lineRule="atLeast"/>
              <w:rPr>
                <w:rFonts w:ascii="宋体" w:hAnsi="宋体" w:cs="宋体"/>
                <w:snapToGrid/>
                <w:color w:val="000000"/>
                <w:sz w:val="16"/>
                <w:szCs w:val="16"/>
              </w:rPr>
            </w:pPr>
          </w:p>
        </w:tc>
      </w:tr>
      <w:tr w:rsidR="00EB55AE" w:rsidRPr="00A44D03" w:rsidTr="00EB55AE">
        <w:trPr>
          <w:trHeight w:val="227"/>
          <w:jc w:val="center"/>
        </w:trPr>
        <w:tc>
          <w:tcPr>
            <w:tcW w:w="479" w:type="dxa"/>
            <w:tcBorders>
              <w:top w:val="nil"/>
              <w:left w:val="single" w:sz="8" w:space="0" w:color="000000"/>
              <w:bottom w:val="single" w:sz="4" w:space="0" w:color="auto"/>
              <w:right w:val="single" w:sz="8" w:space="0" w:color="000000"/>
            </w:tcBorders>
            <w:shd w:val="clear" w:color="auto" w:fill="auto"/>
            <w:vAlign w:val="center"/>
            <w:hideMark/>
          </w:tcPr>
          <w:p w:rsidR="00EB55AE" w:rsidRPr="00A44D03" w:rsidRDefault="00EB55AE" w:rsidP="00C47F9F">
            <w:pPr>
              <w:spacing w:line="60" w:lineRule="atLeast"/>
              <w:jc w:val="center"/>
              <w:rPr>
                <w:rFonts w:ascii="宋体" w:hAnsi="宋体" w:cs="宋体"/>
                <w:color w:val="000000"/>
                <w:sz w:val="16"/>
                <w:szCs w:val="16"/>
              </w:rPr>
            </w:pPr>
            <w:r w:rsidRPr="00A44D03">
              <w:rPr>
                <w:rFonts w:ascii="宋体" w:hAnsi="宋体" w:cs="宋体" w:hint="eastAsia"/>
                <w:color w:val="000000"/>
                <w:sz w:val="16"/>
                <w:szCs w:val="16"/>
              </w:rPr>
              <w:t>8</w:t>
            </w:r>
          </w:p>
        </w:tc>
        <w:tc>
          <w:tcPr>
            <w:tcW w:w="1619" w:type="dxa"/>
            <w:tcBorders>
              <w:top w:val="nil"/>
              <w:left w:val="nil"/>
              <w:bottom w:val="single" w:sz="4" w:space="0" w:color="auto"/>
              <w:right w:val="single" w:sz="8" w:space="0" w:color="000000"/>
            </w:tcBorders>
            <w:shd w:val="clear" w:color="auto" w:fill="auto"/>
            <w:vAlign w:val="center"/>
          </w:tcPr>
          <w:p w:rsidR="00EB55AE" w:rsidRPr="00A44D03" w:rsidRDefault="00EB55AE" w:rsidP="00C47F9F">
            <w:pPr>
              <w:spacing w:line="60" w:lineRule="atLeast"/>
              <w:rPr>
                <w:rFonts w:ascii="宋体" w:hAnsi="宋体" w:cs="宋体"/>
                <w:color w:val="000000"/>
                <w:sz w:val="16"/>
                <w:szCs w:val="16"/>
              </w:rPr>
            </w:pPr>
            <w:r w:rsidRPr="00A44D03">
              <w:rPr>
                <w:rFonts w:ascii="宋体" w:hAnsi="宋体" w:cs="宋体" w:hint="eastAsia"/>
                <w:color w:val="000000"/>
                <w:sz w:val="16"/>
                <w:szCs w:val="16"/>
              </w:rPr>
              <w:t>读取输出电压UVP_7</w:t>
            </w:r>
          </w:p>
        </w:tc>
        <w:tc>
          <w:tcPr>
            <w:tcW w:w="1033" w:type="dxa"/>
            <w:tcBorders>
              <w:top w:val="nil"/>
              <w:left w:val="nil"/>
              <w:bottom w:val="single" w:sz="4" w:space="0" w:color="auto"/>
              <w:right w:val="single" w:sz="8" w:space="0" w:color="000000"/>
            </w:tcBorders>
            <w:shd w:val="clear" w:color="auto" w:fill="auto"/>
            <w:vAlign w:val="center"/>
          </w:tcPr>
          <w:p w:rsidR="00EB55AE" w:rsidRPr="00A44D03" w:rsidRDefault="00EB55AE" w:rsidP="00C47F9F">
            <w:pPr>
              <w:spacing w:line="60" w:lineRule="atLeast"/>
              <w:rPr>
                <w:rFonts w:ascii="宋体" w:hAnsi="宋体" w:cs="宋体"/>
                <w:color w:val="000000"/>
                <w:sz w:val="16"/>
                <w:szCs w:val="16"/>
              </w:rPr>
            </w:pPr>
            <w:r w:rsidRPr="00A44D03">
              <w:rPr>
                <w:rFonts w:ascii="宋体" w:hAnsi="宋体" w:cs="宋体" w:hint="eastAsia"/>
                <w:color w:val="000000"/>
                <w:sz w:val="16"/>
                <w:szCs w:val="16"/>
              </w:rPr>
              <w:t xml:space="preserve">0x0C 0x47 </w:t>
            </w:r>
          </w:p>
        </w:tc>
        <w:tc>
          <w:tcPr>
            <w:tcW w:w="982" w:type="dxa"/>
            <w:tcBorders>
              <w:top w:val="nil"/>
              <w:left w:val="nil"/>
              <w:bottom w:val="single" w:sz="4" w:space="0" w:color="auto"/>
              <w:right w:val="single" w:sz="8" w:space="0" w:color="000000"/>
            </w:tcBorders>
            <w:shd w:val="clear" w:color="auto" w:fill="auto"/>
            <w:vAlign w:val="center"/>
          </w:tcPr>
          <w:p w:rsidR="00EB55AE" w:rsidRPr="00A44D03" w:rsidRDefault="00EB55AE" w:rsidP="00C47F9F">
            <w:pPr>
              <w:spacing w:line="60" w:lineRule="atLeast"/>
              <w:rPr>
                <w:rFonts w:ascii="宋体" w:hAnsi="宋体" w:cs="宋体"/>
                <w:color w:val="000000"/>
                <w:sz w:val="16"/>
                <w:szCs w:val="16"/>
              </w:rPr>
            </w:pPr>
            <w:r w:rsidRPr="00A44D03">
              <w:rPr>
                <w:rFonts w:ascii="宋体" w:hAnsi="宋体" w:cs="宋体" w:hint="eastAsia"/>
                <w:color w:val="000000"/>
                <w:sz w:val="16"/>
                <w:szCs w:val="16"/>
              </w:rPr>
              <w:t xml:space="preserve">ACK Data0   </w:t>
            </w:r>
          </w:p>
        </w:tc>
        <w:tc>
          <w:tcPr>
            <w:tcW w:w="557" w:type="dxa"/>
            <w:tcBorders>
              <w:top w:val="nil"/>
              <w:left w:val="nil"/>
              <w:bottom w:val="single" w:sz="4" w:space="0" w:color="auto"/>
              <w:right w:val="single" w:sz="8" w:space="0" w:color="000000"/>
            </w:tcBorders>
            <w:shd w:val="clear" w:color="auto" w:fill="auto"/>
            <w:vAlign w:val="center"/>
          </w:tcPr>
          <w:p w:rsidR="00EB55AE" w:rsidRPr="00A44D03" w:rsidRDefault="00EB55AE" w:rsidP="00C47F9F">
            <w:pPr>
              <w:spacing w:line="60" w:lineRule="atLeast"/>
              <w:rPr>
                <w:rFonts w:ascii="宋体" w:hAnsi="宋体" w:cs="宋体"/>
                <w:color w:val="000000"/>
                <w:sz w:val="16"/>
                <w:szCs w:val="16"/>
              </w:rPr>
            </w:pPr>
            <w:r w:rsidRPr="00A44D03">
              <w:rPr>
                <w:rFonts w:ascii="宋体" w:hAnsi="宋体" w:cs="宋体" w:hint="eastAsia"/>
                <w:color w:val="000000"/>
                <w:sz w:val="16"/>
                <w:szCs w:val="16"/>
              </w:rPr>
              <w:t>XX</w:t>
            </w:r>
          </w:p>
        </w:tc>
        <w:tc>
          <w:tcPr>
            <w:tcW w:w="840" w:type="dxa"/>
            <w:tcBorders>
              <w:top w:val="nil"/>
              <w:left w:val="nil"/>
              <w:bottom w:val="single" w:sz="4" w:space="0" w:color="auto"/>
              <w:right w:val="single" w:sz="8" w:space="0" w:color="000000"/>
            </w:tcBorders>
            <w:shd w:val="clear" w:color="auto" w:fill="auto"/>
            <w:vAlign w:val="center"/>
          </w:tcPr>
          <w:p w:rsidR="00EB55AE" w:rsidRPr="00A44D03" w:rsidRDefault="00EB55AE" w:rsidP="00C47F9F">
            <w:pPr>
              <w:spacing w:line="60" w:lineRule="atLeast"/>
              <w:rPr>
                <w:rFonts w:ascii="宋体" w:hAnsi="宋体" w:cs="宋体"/>
                <w:color w:val="000000"/>
                <w:sz w:val="16"/>
                <w:szCs w:val="16"/>
              </w:rPr>
            </w:pPr>
            <w:r w:rsidRPr="00A44D03">
              <w:rPr>
                <w:rFonts w:ascii="宋体" w:hAnsi="宋体" w:cs="宋体" w:hint="eastAsia"/>
                <w:color w:val="000000"/>
                <w:sz w:val="16"/>
                <w:szCs w:val="16"/>
              </w:rPr>
              <w:t>0.1V/位</w:t>
            </w:r>
          </w:p>
        </w:tc>
        <w:tc>
          <w:tcPr>
            <w:tcW w:w="3221" w:type="dxa"/>
            <w:vMerge/>
            <w:tcBorders>
              <w:left w:val="nil"/>
              <w:right w:val="single" w:sz="8" w:space="0" w:color="000000"/>
            </w:tcBorders>
            <w:shd w:val="clear" w:color="auto" w:fill="auto"/>
            <w:vAlign w:val="center"/>
          </w:tcPr>
          <w:p w:rsidR="00EB55AE" w:rsidRPr="00582F38" w:rsidRDefault="00EB55AE" w:rsidP="00601741">
            <w:pPr>
              <w:pStyle w:val="afffffffb"/>
              <w:numPr>
                <w:ilvl w:val="0"/>
                <w:numId w:val="26"/>
              </w:numPr>
              <w:spacing w:line="20" w:lineRule="atLeast"/>
              <w:rPr>
                <w:rFonts w:ascii="宋体" w:hAnsi="宋体" w:cs="宋体"/>
                <w:snapToGrid/>
                <w:color w:val="000000"/>
                <w:sz w:val="16"/>
                <w:szCs w:val="16"/>
              </w:rPr>
            </w:pPr>
          </w:p>
        </w:tc>
      </w:tr>
      <w:tr w:rsidR="00EB55AE" w:rsidRPr="00A44D03" w:rsidTr="00EB55AE">
        <w:trPr>
          <w:trHeight w:val="227"/>
          <w:jc w:val="center"/>
        </w:trPr>
        <w:tc>
          <w:tcPr>
            <w:tcW w:w="479" w:type="dxa"/>
            <w:tcBorders>
              <w:top w:val="single" w:sz="4" w:space="0" w:color="auto"/>
              <w:left w:val="single" w:sz="4" w:space="0" w:color="auto"/>
              <w:bottom w:val="single" w:sz="4" w:space="0" w:color="auto"/>
              <w:right w:val="single" w:sz="4" w:space="0" w:color="auto"/>
            </w:tcBorders>
            <w:shd w:val="clear" w:color="auto" w:fill="auto"/>
            <w:vAlign w:val="center"/>
          </w:tcPr>
          <w:p w:rsidR="00EB55AE" w:rsidRPr="00A44D03" w:rsidRDefault="00EB55AE" w:rsidP="00C47F9F">
            <w:pPr>
              <w:spacing w:line="60" w:lineRule="atLeast"/>
              <w:jc w:val="center"/>
              <w:rPr>
                <w:rFonts w:ascii="宋体" w:hAnsi="宋体" w:cs="宋体"/>
                <w:color w:val="000000"/>
                <w:sz w:val="16"/>
                <w:szCs w:val="16"/>
              </w:rPr>
            </w:pPr>
            <w:r>
              <w:rPr>
                <w:rFonts w:ascii="宋体" w:hAnsi="宋体" w:cs="宋体" w:hint="eastAsia"/>
                <w:color w:val="000000"/>
                <w:sz w:val="16"/>
                <w:szCs w:val="16"/>
              </w:rPr>
              <w:t>9</w:t>
            </w:r>
          </w:p>
        </w:tc>
        <w:tc>
          <w:tcPr>
            <w:tcW w:w="1619" w:type="dxa"/>
            <w:tcBorders>
              <w:top w:val="single" w:sz="4" w:space="0" w:color="auto"/>
              <w:left w:val="single" w:sz="4" w:space="0" w:color="auto"/>
              <w:bottom w:val="single" w:sz="4" w:space="0" w:color="auto"/>
              <w:right w:val="single" w:sz="4" w:space="0" w:color="auto"/>
            </w:tcBorders>
            <w:shd w:val="clear" w:color="auto" w:fill="auto"/>
            <w:vAlign w:val="center"/>
          </w:tcPr>
          <w:p w:rsidR="00EB55AE" w:rsidRPr="00A44D03" w:rsidRDefault="00EB55AE" w:rsidP="00C47F9F">
            <w:pPr>
              <w:spacing w:line="60" w:lineRule="atLeast"/>
              <w:rPr>
                <w:rFonts w:ascii="宋体" w:hAnsi="宋体" w:cs="宋体"/>
                <w:color w:val="000000"/>
                <w:sz w:val="16"/>
                <w:szCs w:val="16"/>
              </w:rPr>
            </w:pPr>
            <w:r w:rsidRPr="00A44D03">
              <w:rPr>
                <w:rFonts w:ascii="宋体" w:hAnsi="宋体" w:cs="宋体" w:hint="eastAsia"/>
                <w:color w:val="000000"/>
                <w:sz w:val="16"/>
                <w:szCs w:val="16"/>
              </w:rPr>
              <w:t>读取输出电压UVP_</w:t>
            </w:r>
            <w:r>
              <w:rPr>
                <w:rFonts w:ascii="宋体" w:hAnsi="宋体" w:cs="宋体"/>
                <w:color w:val="000000"/>
                <w:sz w:val="16"/>
                <w:szCs w:val="16"/>
              </w:rPr>
              <w:t>8</w:t>
            </w:r>
          </w:p>
        </w:tc>
        <w:tc>
          <w:tcPr>
            <w:tcW w:w="1033" w:type="dxa"/>
            <w:tcBorders>
              <w:top w:val="single" w:sz="4" w:space="0" w:color="auto"/>
              <w:left w:val="single" w:sz="4" w:space="0" w:color="auto"/>
              <w:bottom w:val="single" w:sz="4" w:space="0" w:color="auto"/>
              <w:right w:val="single" w:sz="4" w:space="0" w:color="auto"/>
            </w:tcBorders>
            <w:shd w:val="clear" w:color="auto" w:fill="auto"/>
            <w:vAlign w:val="center"/>
          </w:tcPr>
          <w:p w:rsidR="00EB55AE" w:rsidRPr="00A44D03" w:rsidRDefault="00EB55AE" w:rsidP="00C47F9F">
            <w:pPr>
              <w:spacing w:line="60" w:lineRule="atLeast"/>
              <w:rPr>
                <w:rFonts w:ascii="宋体" w:hAnsi="宋体" w:cs="宋体"/>
                <w:color w:val="000000"/>
                <w:sz w:val="16"/>
                <w:szCs w:val="16"/>
              </w:rPr>
            </w:pPr>
            <w:r w:rsidRPr="00A44D03">
              <w:rPr>
                <w:rFonts w:ascii="宋体" w:hAnsi="宋体" w:cs="宋体" w:hint="eastAsia"/>
                <w:color w:val="000000"/>
                <w:sz w:val="16"/>
                <w:szCs w:val="16"/>
              </w:rPr>
              <w:t>0x0C 0x4</w:t>
            </w:r>
            <w:r>
              <w:rPr>
                <w:rFonts w:ascii="宋体" w:hAnsi="宋体" w:cs="宋体"/>
                <w:color w:val="000000"/>
                <w:sz w:val="16"/>
                <w:szCs w:val="16"/>
              </w:rPr>
              <w:t>8</w:t>
            </w:r>
          </w:p>
        </w:tc>
        <w:tc>
          <w:tcPr>
            <w:tcW w:w="982" w:type="dxa"/>
            <w:tcBorders>
              <w:top w:val="single" w:sz="4" w:space="0" w:color="auto"/>
              <w:left w:val="single" w:sz="4" w:space="0" w:color="auto"/>
              <w:bottom w:val="single" w:sz="4" w:space="0" w:color="auto"/>
              <w:right w:val="single" w:sz="4" w:space="0" w:color="auto"/>
            </w:tcBorders>
            <w:shd w:val="clear" w:color="auto" w:fill="auto"/>
            <w:vAlign w:val="center"/>
          </w:tcPr>
          <w:p w:rsidR="00EB55AE" w:rsidRPr="00A44D03" w:rsidRDefault="00EB55AE" w:rsidP="00C47F9F">
            <w:pPr>
              <w:spacing w:line="60" w:lineRule="atLeast"/>
              <w:rPr>
                <w:rFonts w:ascii="宋体" w:hAnsi="宋体" w:cs="宋体"/>
                <w:color w:val="000000"/>
                <w:sz w:val="16"/>
                <w:szCs w:val="16"/>
              </w:rPr>
            </w:pPr>
            <w:r w:rsidRPr="00A44D03">
              <w:rPr>
                <w:rFonts w:ascii="宋体" w:hAnsi="宋体" w:cs="宋体" w:hint="eastAsia"/>
                <w:color w:val="000000"/>
                <w:sz w:val="16"/>
                <w:szCs w:val="16"/>
              </w:rPr>
              <w:t xml:space="preserve">ACK Data0   </w:t>
            </w:r>
          </w:p>
        </w:tc>
        <w:tc>
          <w:tcPr>
            <w:tcW w:w="557" w:type="dxa"/>
            <w:tcBorders>
              <w:top w:val="single" w:sz="4" w:space="0" w:color="auto"/>
              <w:left w:val="single" w:sz="4" w:space="0" w:color="auto"/>
              <w:bottom w:val="single" w:sz="4" w:space="0" w:color="auto"/>
              <w:right w:val="single" w:sz="4" w:space="0" w:color="auto"/>
            </w:tcBorders>
            <w:shd w:val="clear" w:color="auto" w:fill="auto"/>
            <w:vAlign w:val="center"/>
          </w:tcPr>
          <w:p w:rsidR="00EB55AE" w:rsidRPr="00A44D03" w:rsidRDefault="00EB55AE" w:rsidP="00C47F9F">
            <w:pPr>
              <w:spacing w:line="60" w:lineRule="atLeast"/>
              <w:rPr>
                <w:rFonts w:ascii="宋体" w:hAnsi="宋体" w:cs="宋体"/>
                <w:color w:val="000000"/>
                <w:sz w:val="16"/>
                <w:szCs w:val="16"/>
              </w:rPr>
            </w:pPr>
            <w:r w:rsidRPr="00A44D03">
              <w:rPr>
                <w:rFonts w:ascii="宋体" w:hAnsi="宋体" w:cs="宋体" w:hint="eastAsia"/>
                <w:color w:val="000000"/>
                <w:sz w:val="16"/>
                <w:szCs w:val="16"/>
              </w:rPr>
              <w:t>XX</w:t>
            </w:r>
          </w:p>
        </w:tc>
        <w:tc>
          <w:tcPr>
            <w:tcW w:w="840" w:type="dxa"/>
            <w:tcBorders>
              <w:top w:val="single" w:sz="4" w:space="0" w:color="auto"/>
              <w:left w:val="single" w:sz="4" w:space="0" w:color="auto"/>
              <w:bottom w:val="single" w:sz="4" w:space="0" w:color="auto"/>
              <w:right w:val="single" w:sz="4" w:space="0" w:color="auto"/>
            </w:tcBorders>
            <w:shd w:val="clear" w:color="auto" w:fill="auto"/>
            <w:vAlign w:val="center"/>
          </w:tcPr>
          <w:p w:rsidR="00EB55AE" w:rsidRPr="00A44D03" w:rsidRDefault="00EB55AE" w:rsidP="00C47F9F">
            <w:pPr>
              <w:spacing w:line="60" w:lineRule="atLeast"/>
              <w:rPr>
                <w:rFonts w:ascii="宋体" w:hAnsi="宋体" w:cs="宋体"/>
                <w:color w:val="000000"/>
                <w:sz w:val="16"/>
                <w:szCs w:val="16"/>
              </w:rPr>
            </w:pPr>
            <w:r w:rsidRPr="00A44D03">
              <w:rPr>
                <w:rFonts w:ascii="宋体" w:hAnsi="宋体" w:cs="宋体" w:hint="eastAsia"/>
                <w:color w:val="000000"/>
                <w:sz w:val="16"/>
                <w:szCs w:val="16"/>
              </w:rPr>
              <w:t>0.1V/位</w:t>
            </w:r>
          </w:p>
        </w:tc>
        <w:tc>
          <w:tcPr>
            <w:tcW w:w="3221" w:type="dxa"/>
            <w:vMerge/>
            <w:tcBorders>
              <w:left w:val="single" w:sz="4" w:space="0" w:color="auto"/>
              <w:right w:val="single" w:sz="8" w:space="0" w:color="000000"/>
            </w:tcBorders>
            <w:shd w:val="clear" w:color="auto" w:fill="auto"/>
            <w:vAlign w:val="center"/>
          </w:tcPr>
          <w:p w:rsidR="00EB55AE" w:rsidRPr="00582F38" w:rsidRDefault="00EB55AE" w:rsidP="00601741">
            <w:pPr>
              <w:pStyle w:val="afffffffb"/>
              <w:numPr>
                <w:ilvl w:val="0"/>
                <w:numId w:val="26"/>
              </w:numPr>
              <w:spacing w:line="20" w:lineRule="atLeast"/>
              <w:rPr>
                <w:rFonts w:ascii="宋体" w:hAnsi="宋体" w:cs="宋体"/>
                <w:snapToGrid/>
                <w:color w:val="000000"/>
                <w:sz w:val="16"/>
                <w:szCs w:val="16"/>
              </w:rPr>
            </w:pPr>
          </w:p>
        </w:tc>
      </w:tr>
      <w:tr w:rsidR="00EB55AE" w:rsidRPr="00A44D03" w:rsidTr="00EB55AE">
        <w:trPr>
          <w:trHeight w:val="227"/>
          <w:jc w:val="center"/>
        </w:trPr>
        <w:tc>
          <w:tcPr>
            <w:tcW w:w="479" w:type="dxa"/>
            <w:tcBorders>
              <w:top w:val="single" w:sz="4" w:space="0" w:color="auto"/>
              <w:left w:val="single" w:sz="4" w:space="0" w:color="auto"/>
              <w:bottom w:val="single" w:sz="4" w:space="0" w:color="auto"/>
              <w:right w:val="single" w:sz="4" w:space="0" w:color="auto"/>
            </w:tcBorders>
            <w:shd w:val="clear" w:color="auto" w:fill="auto"/>
            <w:vAlign w:val="center"/>
          </w:tcPr>
          <w:p w:rsidR="00EB55AE" w:rsidRPr="00A44D03" w:rsidRDefault="00EB55AE" w:rsidP="00C47F9F">
            <w:pPr>
              <w:spacing w:line="60" w:lineRule="atLeast"/>
              <w:jc w:val="center"/>
              <w:rPr>
                <w:rFonts w:ascii="宋体" w:hAnsi="宋体" w:cs="宋体"/>
                <w:color w:val="000000"/>
                <w:sz w:val="16"/>
                <w:szCs w:val="16"/>
              </w:rPr>
            </w:pPr>
            <w:r>
              <w:rPr>
                <w:rFonts w:ascii="宋体" w:hAnsi="宋体" w:cs="宋体" w:hint="eastAsia"/>
                <w:color w:val="000000"/>
                <w:sz w:val="16"/>
                <w:szCs w:val="16"/>
              </w:rPr>
              <w:t>10</w:t>
            </w:r>
          </w:p>
        </w:tc>
        <w:tc>
          <w:tcPr>
            <w:tcW w:w="1619" w:type="dxa"/>
            <w:tcBorders>
              <w:top w:val="single" w:sz="4" w:space="0" w:color="auto"/>
              <w:left w:val="single" w:sz="4" w:space="0" w:color="auto"/>
              <w:bottom w:val="single" w:sz="4" w:space="0" w:color="auto"/>
              <w:right w:val="single" w:sz="4" w:space="0" w:color="auto"/>
            </w:tcBorders>
            <w:shd w:val="clear" w:color="auto" w:fill="auto"/>
            <w:vAlign w:val="center"/>
          </w:tcPr>
          <w:p w:rsidR="00EB55AE" w:rsidRPr="00A44D03" w:rsidRDefault="00EB55AE" w:rsidP="00C47F9F">
            <w:pPr>
              <w:spacing w:line="60" w:lineRule="atLeast"/>
              <w:rPr>
                <w:rFonts w:ascii="宋体" w:hAnsi="宋体" w:cs="宋体"/>
                <w:color w:val="000000"/>
                <w:sz w:val="16"/>
                <w:szCs w:val="16"/>
              </w:rPr>
            </w:pPr>
            <w:r w:rsidRPr="00A44D03">
              <w:rPr>
                <w:rFonts w:ascii="宋体" w:hAnsi="宋体" w:cs="宋体" w:hint="eastAsia"/>
                <w:color w:val="000000"/>
                <w:sz w:val="16"/>
                <w:szCs w:val="16"/>
              </w:rPr>
              <w:t>读取输出电压UVP_</w:t>
            </w:r>
            <w:r>
              <w:rPr>
                <w:rFonts w:ascii="宋体" w:hAnsi="宋体" w:cs="宋体"/>
                <w:color w:val="000000"/>
                <w:sz w:val="16"/>
                <w:szCs w:val="16"/>
              </w:rPr>
              <w:t>9</w:t>
            </w:r>
          </w:p>
        </w:tc>
        <w:tc>
          <w:tcPr>
            <w:tcW w:w="1033" w:type="dxa"/>
            <w:tcBorders>
              <w:top w:val="single" w:sz="4" w:space="0" w:color="auto"/>
              <w:left w:val="single" w:sz="4" w:space="0" w:color="auto"/>
              <w:bottom w:val="single" w:sz="4" w:space="0" w:color="auto"/>
              <w:right w:val="single" w:sz="4" w:space="0" w:color="auto"/>
            </w:tcBorders>
            <w:shd w:val="clear" w:color="auto" w:fill="auto"/>
            <w:vAlign w:val="center"/>
          </w:tcPr>
          <w:p w:rsidR="00EB55AE" w:rsidRPr="00A44D03" w:rsidRDefault="00EB55AE" w:rsidP="00C47F9F">
            <w:pPr>
              <w:spacing w:line="60" w:lineRule="atLeast"/>
              <w:rPr>
                <w:rFonts w:ascii="宋体" w:hAnsi="宋体" w:cs="宋体"/>
                <w:color w:val="000000"/>
                <w:sz w:val="16"/>
                <w:szCs w:val="16"/>
              </w:rPr>
            </w:pPr>
            <w:r w:rsidRPr="00A44D03">
              <w:rPr>
                <w:rFonts w:ascii="宋体" w:hAnsi="宋体" w:cs="宋体" w:hint="eastAsia"/>
                <w:color w:val="000000"/>
                <w:sz w:val="16"/>
                <w:szCs w:val="16"/>
              </w:rPr>
              <w:t>0x0C 0x4</w:t>
            </w:r>
            <w:r>
              <w:rPr>
                <w:rFonts w:ascii="宋体" w:hAnsi="宋体" w:cs="宋体"/>
                <w:color w:val="000000"/>
                <w:sz w:val="16"/>
                <w:szCs w:val="16"/>
              </w:rPr>
              <w:t>9</w:t>
            </w:r>
          </w:p>
        </w:tc>
        <w:tc>
          <w:tcPr>
            <w:tcW w:w="982" w:type="dxa"/>
            <w:tcBorders>
              <w:top w:val="single" w:sz="4" w:space="0" w:color="auto"/>
              <w:left w:val="single" w:sz="4" w:space="0" w:color="auto"/>
              <w:bottom w:val="single" w:sz="4" w:space="0" w:color="auto"/>
              <w:right w:val="single" w:sz="4" w:space="0" w:color="auto"/>
            </w:tcBorders>
            <w:shd w:val="clear" w:color="auto" w:fill="auto"/>
            <w:vAlign w:val="center"/>
          </w:tcPr>
          <w:p w:rsidR="00EB55AE" w:rsidRPr="00A44D03" w:rsidRDefault="00EB55AE" w:rsidP="00C47F9F">
            <w:pPr>
              <w:spacing w:line="60" w:lineRule="atLeast"/>
              <w:rPr>
                <w:rFonts w:ascii="宋体" w:hAnsi="宋体" w:cs="宋体"/>
                <w:color w:val="000000"/>
                <w:sz w:val="16"/>
                <w:szCs w:val="16"/>
              </w:rPr>
            </w:pPr>
            <w:r w:rsidRPr="00A44D03">
              <w:rPr>
                <w:rFonts w:ascii="宋体" w:hAnsi="宋体" w:cs="宋体" w:hint="eastAsia"/>
                <w:color w:val="000000"/>
                <w:sz w:val="16"/>
                <w:szCs w:val="16"/>
              </w:rPr>
              <w:t xml:space="preserve">ACK Data0   </w:t>
            </w:r>
          </w:p>
        </w:tc>
        <w:tc>
          <w:tcPr>
            <w:tcW w:w="557" w:type="dxa"/>
            <w:tcBorders>
              <w:top w:val="single" w:sz="4" w:space="0" w:color="auto"/>
              <w:left w:val="single" w:sz="4" w:space="0" w:color="auto"/>
              <w:bottom w:val="single" w:sz="4" w:space="0" w:color="auto"/>
              <w:right w:val="single" w:sz="4" w:space="0" w:color="auto"/>
            </w:tcBorders>
            <w:shd w:val="clear" w:color="auto" w:fill="auto"/>
            <w:vAlign w:val="center"/>
          </w:tcPr>
          <w:p w:rsidR="00EB55AE" w:rsidRPr="00A44D03" w:rsidRDefault="00EB55AE" w:rsidP="00C47F9F">
            <w:pPr>
              <w:spacing w:line="60" w:lineRule="atLeast"/>
              <w:rPr>
                <w:rFonts w:ascii="宋体" w:hAnsi="宋体" w:cs="宋体"/>
                <w:color w:val="000000"/>
                <w:sz w:val="16"/>
                <w:szCs w:val="16"/>
              </w:rPr>
            </w:pPr>
            <w:r w:rsidRPr="00A44D03">
              <w:rPr>
                <w:rFonts w:ascii="宋体" w:hAnsi="宋体" w:cs="宋体" w:hint="eastAsia"/>
                <w:color w:val="000000"/>
                <w:sz w:val="16"/>
                <w:szCs w:val="16"/>
              </w:rPr>
              <w:t>XX</w:t>
            </w:r>
          </w:p>
        </w:tc>
        <w:tc>
          <w:tcPr>
            <w:tcW w:w="840" w:type="dxa"/>
            <w:tcBorders>
              <w:top w:val="single" w:sz="4" w:space="0" w:color="auto"/>
              <w:left w:val="single" w:sz="4" w:space="0" w:color="auto"/>
              <w:bottom w:val="single" w:sz="4" w:space="0" w:color="auto"/>
              <w:right w:val="single" w:sz="4" w:space="0" w:color="auto"/>
            </w:tcBorders>
            <w:shd w:val="clear" w:color="auto" w:fill="auto"/>
            <w:vAlign w:val="center"/>
          </w:tcPr>
          <w:p w:rsidR="00EB55AE" w:rsidRPr="00A44D03" w:rsidRDefault="00EB55AE" w:rsidP="00C47F9F">
            <w:pPr>
              <w:spacing w:line="60" w:lineRule="atLeast"/>
              <w:rPr>
                <w:rFonts w:ascii="宋体" w:hAnsi="宋体" w:cs="宋体"/>
                <w:color w:val="000000"/>
                <w:sz w:val="16"/>
                <w:szCs w:val="16"/>
              </w:rPr>
            </w:pPr>
            <w:r w:rsidRPr="00A44D03">
              <w:rPr>
                <w:rFonts w:ascii="宋体" w:hAnsi="宋体" w:cs="宋体" w:hint="eastAsia"/>
                <w:color w:val="000000"/>
                <w:sz w:val="16"/>
                <w:szCs w:val="16"/>
              </w:rPr>
              <w:t>0.1V/位</w:t>
            </w:r>
          </w:p>
        </w:tc>
        <w:tc>
          <w:tcPr>
            <w:tcW w:w="3221" w:type="dxa"/>
            <w:vMerge/>
            <w:tcBorders>
              <w:left w:val="single" w:sz="4" w:space="0" w:color="auto"/>
              <w:bottom w:val="single" w:sz="8" w:space="0" w:color="000000"/>
              <w:right w:val="single" w:sz="8" w:space="0" w:color="000000"/>
            </w:tcBorders>
            <w:shd w:val="clear" w:color="auto" w:fill="auto"/>
            <w:vAlign w:val="center"/>
          </w:tcPr>
          <w:p w:rsidR="00EB55AE" w:rsidRPr="00582F38" w:rsidRDefault="00EB55AE" w:rsidP="00601741">
            <w:pPr>
              <w:pStyle w:val="afffffffb"/>
              <w:numPr>
                <w:ilvl w:val="0"/>
                <w:numId w:val="26"/>
              </w:numPr>
              <w:spacing w:line="20" w:lineRule="atLeast"/>
              <w:rPr>
                <w:rFonts w:ascii="宋体" w:hAnsi="宋体" w:cs="宋体"/>
                <w:snapToGrid/>
                <w:color w:val="000000"/>
                <w:sz w:val="16"/>
                <w:szCs w:val="16"/>
              </w:rPr>
            </w:pPr>
          </w:p>
        </w:tc>
      </w:tr>
    </w:tbl>
    <w:p w:rsidR="00EB55AE" w:rsidRPr="00EB55AE" w:rsidRDefault="00EB55AE" w:rsidP="00EB55AE">
      <w:pPr>
        <w:pStyle w:val="afd"/>
        <w:spacing w:before="156" w:after="156"/>
      </w:pPr>
      <w:bookmarkStart w:id="1149" w:name="_Toc443427793"/>
      <w:r w:rsidRPr="00EB55AE">
        <w:rPr>
          <w:rFonts w:hint="eastAsia"/>
        </w:rPr>
        <w:t>输出电流</w:t>
      </w:r>
      <w:r w:rsidRPr="00EB55AE">
        <w:t>配置</w:t>
      </w:r>
      <w:r w:rsidRPr="00EB55AE">
        <w:rPr>
          <w:rFonts w:hint="eastAsia"/>
        </w:rPr>
        <w:t>信息</w:t>
      </w:r>
      <w:r w:rsidRPr="00EB55AE">
        <w:t>应答命令</w:t>
      </w:r>
      <w:bookmarkEnd w:id="1149"/>
    </w:p>
    <w:p w:rsidR="00F22FD8" w:rsidRPr="00F22FD8" w:rsidRDefault="00F22FD8" w:rsidP="00F22FD8">
      <w:pPr>
        <w:pStyle w:val="afff2"/>
      </w:pPr>
      <w:r w:rsidRPr="00F22FD8">
        <w:rPr>
          <w:rFonts w:hint="eastAsia"/>
        </w:rPr>
        <w:t>下面</w:t>
      </w:r>
      <w:r w:rsidRPr="00F22FD8">
        <w:t>命令</w:t>
      </w:r>
      <w:r w:rsidRPr="00F22FD8">
        <w:rPr>
          <w:rFonts w:hint="eastAsia"/>
        </w:rPr>
        <w:t>读取A类充电器</w:t>
      </w:r>
      <w:r w:rsidRPr="00F22FD8">
        <w:t>支持的</w:t>
      </w:r>
      <w:r w:rsidRPr="00F22FD8">
        <w:rPr>
          <w:rFonts w:hint="eastAsia"/>
        </w:rPr>
        <w:t>输出电流</w:t>
      </w:r>
      <w:r w:rsidRPr="00F22FD8">
        <w:t>档位信息；</w:t>
      </w:r>
      <w:r w:rsidRPr="00F22FD8">
        <w:rPr>
          <w:rFonts w:hint="eastAsia"/>
        </w:rPr>
        <w:t>实际充电器支持输出电流</w:t>
      </w:r>
      <w:r w:rsidRPr="00F22FD8">
        <w:t>档位信息</w:t>
      </w:r>
      <w:r w:rsidRPr="00F22FD8">
        <w:rPr>
          <w:rFonts w:hint="eastAsia"/>
        </w:rPr>
        <w:t>由读取输出参数0x0C 0x21命令获得。并与A类充电器设备的类型命令</w:t>
      </w:r>
      <w:r w:rsidRPr="00F22FD8">
        <w:t>0x0C 0x2B</w:t>
      </w:r>
      <w:r w:rsidRPr="00F22FD8">
        <w:rPr>
          <w:rFonts w:hint="eastAsia"/>
        </w:rPr>
        <w:t>返回</w:t>
      </w:r>
      <w:r w:rsidRPr="00F22FD8">
        <w:t>信息一一对应</w:t>
      </w:r>
      <w:r w:rsidRPr="00F22FD8">
        <w:rPr>
          <w:rFonts w:hint="eastAsia"/>
        </w:rPr>
        <w:t>。</w:t>
      </w:r>
    </w:p>
    <w:p w:rsidR="00EB55AE" w:rsidRDefault="00F22FD8" w:rsidP="008D1C5C">
      <w:pPr>
        <w:pStyle w:val="afff2"/>
      </w:pPr>
      <w:r w:rsidRPr="00F22FD8">
        <w:rPr>
          <w:rFonts w:hint="eastAsia"/>
        </w:rPr>
        <w:t>实际</w:t>
      </w:r>
      <w:r w:rsidRPr="00F22FD8">
        <w:t>支持的</w:t>
      </w:r>
      <w:r w:rsidRPr="00F22FD8">
        <w:rPr>
          <w:rFonts w:hint="eastAsia"/>
        </w:rPr>
        <w:t>输出电流档位</w:t>
      </w:r>
      <w:r w:rsidRPr="00F22FD8">
        <w:t>与</w:t>
      </w:r>
      <w:r w:rsidRPr="00F22FD8">
        <w:rPr>
          <w:rFonts w:hint="eastAsia"/>
        </w:rPr>
        <w:t>输出电压</w:t>
      </w:r>
      <w:r w:rsidRPr="00F22FD8">
        <w:t>档位没有必然的对应关系。</w:t>
      </w:r>
    </w:p>
    <w:p w:rsidR="00EB55AE" w:rsidRDefault="00EB55AE" w:rsidP="00EB55AE">
      <w:pPr>
        <w:pStyle w:val="af9"/>
        <w:spacing w:before="156" w:after="156"/>
      </w:pPr>
      <w:r w:rsidRPr="00EB55AE">
        <w:rPr>
          <w:rFonts w:hint="eastAsia"/>
        </w:rPr>
        <w:t>输出电流</w:t>
      </w:r>
      <w:r w:rsidRPr="00EB55AE">
        <w:t>配置</w:t>
      </w:r>
      <w:r w:rsidRPr="00EB55AE">
        <w:rPr>
          <w:rFonts w:hint="eastAsia"/>
        </w:rPr>
        <w:t>信息</w:t>
      </w:r>
      <w:r w:rsidRPr="00EB55AE">
        <w:t>应答命令</w:t>
      </w:r>
    </w:p>
    <w:tbl>
      <w:tblPr>
        <w:tblW w:w="8741" w:type="dxa"/>
        <w:jc w:val="center"/>
        <w:tblLayout w:type="fixed"/>
        <w:tblLook w:val="04A0"/>
      </w:tblPr>
      <w:tblGrid>
        <w:gridCol w:w="10"/>
        <w:gridCol w:w="469"/>
        <w:gridCol w:w="10"/>
        <w:gridCol w:w="1609"/>
        <w:gridCol w:w="10"/>
        <w:gridCol w:w="1023"/>
        <w:gridCol w:w="10"/>
        <w:gridCol w:w="972"/>
        <w:gridCol w:w="10"/>
        <w:gridCol w:w="547"/>
        <w:gridCol w:w="10"/>
        <w:gridCol w:w="830"/>
        <w:gridCol w:w="10"/>
        <w:gridCol w:w="3211"/>
        <w:gridCol w:w="10"/>
      </w:tblGrid>
      <w:tr w:rsidR="00F22FD8" w:rsidRPr="00A44D03" w:rsidTr="00F22FD8">
        <w:trPr>
          <w:gridAfter w:val="1"/>
          <w:wAfter w:w="10" w:type="dxa"/>
          <w:trHeight w:val="227"/>
          <w:jc w:val="center"/>
        </w:trPr>
        <w:tc>
          <w:tcPr>
            <w:tcW w:w="479" w:type="dxa"/>
            <w:gridSpan w:val="2"/>
            <w:tcBorders>
              <w:top w:val="single" w:sz="8" w:space="0" w:color="000000"/>
              <w:left w:val="nil"/>
              <w:bottom w:val="nil"/>
              <w:right w:val="single" w:sz="8" w:space="0" w:color="000000"/>
            </w:tcBorders>
            <w:shd w:val="clear" w:color="000000" w:fill="595959"/>
            <w:vAlign w:val="center"/>
            <w:hideMark/>
          </w:tcPr>
          <w:p w:rsidR="00F22FD8" w:rsidRPr="00A44D03" w:rsidRDefault="00F22FD8" w:rsidP="00C47F9F">
            <w:pPr>
              <w:widowControl/>
              <w:jc w:val="center"/>
              <w:rPr>
                <w:rFonts w:ascii="Arial Unicode MS" w:eastAsia="Arial Unicode MS" w:hAnsi="Arial Unicode MS" w:cs="Arial Unicode MS"/>
                <w:b/>
                <w:bCs/>
                <w:color w:val="FFFFFF"/>
                <w:sz w:val="16"/>
                <w:szCs w:val="16"/>
              </w:rPr>
            </w:pPr>
            <w:r w:rsidRPr="00A44D03">
              <w:rPr>
                <w:rFonts w:ascii="Arial Unicode MS" w:eastAsia="Arial Unicode MS" w:hAnsi="Arial Unicode MS" w:cs="Arial Unicode MS" w:hint="eastAsia"/>
                <w:b/>
                <w:bCs/>
                <w:color w:val="FFFFFF"/>
                <w:sz w:val="16"/>
                <w:szCs w:val="16"/>
              </w:rPr>
              <w:t>序号</w:t>
            </w:r>
          </w:p>
        </w:tc>
        <w:tc>
          <w:tcPr>
            <w:tcW w:w="1619" w:type="dxa"/>
            <w:gridSpan w:val="2"/>
            <w:tcBorders>
              <w:top w:val="single" w:sz="8" w:space="0" w:color="000000"/>
              <w:left w:val="nil"/>
              <w:bottom w:val="nil"/>
              <w:right w:val="single" w:sz="8" w:space="0" w:color="000000"/>
            </w:tcBorders>
            <w:shd w:val="clear" w:color="000000" w:fill="595959"/>
            <w:vAlign w:val="center"/>
            <w:hideMark/>
          </w:tcPr>
          <w:p w:rsidR="00F22FD8" w:rsidRPr="00A44D03" w:rsidRDefault="00F22FD8" w:rsidP="00C47F9F">
            <w:pPr>
              <w:widowControl/>
              <w:rPr>
                <w:rFonts w:ascii="Arial Unicode MS" w:eastAsia="Arial Unicode MS" w:hAnsi="Arial Unicode MS" w:cs="Arial Unicode MS"/>
                <w:b/>
                <w:bCs/>
                <w:color w:val="FFFFFF"/>
                <w:sz w:val="16"/>
                <w:szCs w:val="16"/>
              </w:rPr>
            </w:pPr>
            <w:r>
              <w:rPr>
                <w:rFonts w:ascii="Arial Unicode MS" w:eastAsia="Arial Unicode MS" w:hAnsi="Arial Unicode MS" w:cs="Arial Unicode MS" w:hint="eastAsia"/>
                <w:b/>
                <w:bCs/>
                <w:color w:val="FFFFFF"/>
                <w:sz w:val="16"/>
                <w:szCs w:val="16"/>
              </w:rPr>
              <w:t>终端</w:t>
            </w:r>
            <w:r w:rsidRPr="00A44D03">
              <w:rPr>
                <w:rFonts w:ascii="Arial Unicode MS" w:eastAsia="Arial Unicode MS" w:hAnsi="Arial Unicode MS" w:cs="Arial Unicode MS" w:hint="eastAsia"/>
                <w:b/>
                <w:bCs/>
                <w:color w:val="FFFFFF"/>
                <w:sz w:val="16"/>
                <w:szCs w:val="16"/>
              </w:rPr>
              <w:t>命令说明</w:t>
            </w:r>
          </w:p>
        </w:tc>
        <w:tc>
          <w:tcPr>
            <w:tcW w:w="1033" w:type="dxa"/>
            <w:gridSpan w:val="2"/>
            <w:tcBorders>
              <w:top w:val="single" w:sz="8" w:space="0" w:color="000000"/>
              <w:left w:val="nil"/>
              <w:bottom w:val="nil"/>
              <w:right w:val="single" w:sz="8" w:space="0" w:color="000000"/>
            </w:tcBorders>
            <w:shd w:val="clear" w:color="000000" w:fill="595959"/>
            <w:vAlign w:val="center"/>
            <w:hideMark/>
          </w:tcPr>
          <w:p w:rsidR="00F22FD8" w:rsidRPr="00A44D03" w:rsidRDefault="00F22FD8" w:rsidP="00C47F9F">
            <w:pPr>
              <w:widowControl/>
              <w:jc w:val="center"/>
              <w:rPr>
                <w:rFonts w:ascii="Arial Unicode MS" w:eastAsia="Arial Unicode MS" w:hAnsi="Arial Unicode MS" w:cs="Arial Unicode MS"/>
                <w:b/>
                <w:bCs/>
                <w:color w:val="FFFFFF"/>
                <w:sz w:val="16"/>
                <w:szCs w:val="16"/>
              </w:rPr>
            </w:pPr>
            <w:r>
              <w:rPr>
                <w:rFonts w:ascii="Arial Unicode MS" w:eastAsia="Arial Unicode MS" w:hAnsi="Arial Unicode MS" w:cs="Arial Unicode MS" w:hint="eastAsia"/>
                <w:b/>
                <w:bCs/>
                <w:color w:val="FFFFFF"/>
                <w:sz w:val="16"/>
                <w:szCs w:val="16"/>
              </w:rPr>
              <w:t>终端</w:t>
            </w:r>
            <w:r w:rsidRPr="00A44D03">
              <w:rPr>
                <w:rFonts w:ascii="Arial Unicode MS" w:eastAsia="Arial Unicode MS" w:hAnsi="Arial Unicode MS" w:cs="Arial Unicode MS" w:hint="eastAsia"/>
                <w:b/>
                <w:bCs/>
                <w:color w:val="FFFFFF"/>
                <w:sz w:val="16"/>
                <w:szCs w:val="16"/>
              </w:rPr>
              <w:t>命令</w:t>
            </w:r>
          </w:p>
        </w:tc>
        <w:tc>
          <w:tcPr>
            <w:tcW w:w="982" w:type="dxa"/>
            <w:gridSpan w:val="2"/>
            <w:tcBorders>
              <w:top w:val="single" w:sz="8" w:space="0" w:color="000000"/>
              <w:left w:val="nil"/>
              <w:bottom w:val="nil"/>
              <w:right w:val="single" w:sz="8" w:space="0" w:color="000000"/>
            </w:tcBorders>
            <w:shd w:val="clear" w:color="000000" w:fill="595959"/>
            <w:vAlign w:val="center"/>
            <w:hideMark/>
          </w:tcPr>
          <w:p w:rsidR="00F22FD8" w:rsidRPr="00A44D03" w:rsidRDefault="00F22FD8" w:rsidP="00C47F9F">
            <w:pPr>
              <w:widowControl/>
              <w:jc w:val="center"/>
              <w:rPr>
                <w:rFonts w:ascii="Arial Unicode MS" w:eastAsia="Arial Unicode MS" w:hAnsi="Arial Unicode MS" w:cs="Arial Unicode MS"/>
                <w:b/>
                <w:bCs/>
                <w:color w:val="FFFFFF"/>
                <w:sz w:val="16"/>
                <w:szCs w:val="16"/>
              </w:rPr>
            </w:pPr>
            <w:r>
              <w:rPr>
                <w:rFonts w:ascii="Arial Unicode MS" w:eastAsia="Arial Unicode MS" w:hAnsi="Arial Unicode MS" w:cs="Arial Unicode MS" w:hint="eastAsia"/>
                <w:b/>
                <w:bCs/>
                <w:color w:val="FFFFFF"/>
                <w:sz w:val="16"/>
                <w:szCs w:val="16"/>
              </w:rPr>
              <w:t>充电器</w:t>
            </w:r>
            <w:r w:rsidRPr="00A44D03">
              <w:rPr>
                <w:rFonts w:ascii="Arial Unicode MS" w:eastAsia="Arial Unicode MS" w:hAnsi="Arial Unicode MS" w:cs="Arial Unicode MS" w:hint="eastAsia"/>
                <w:b/>
                <w:bCs/>
                <w:color w:val="FFFFFF"/>
                <w:sz w:val="16"/>
                <w:szCs w:val="16"/>
              </w:rPr>
              <w:t>应答</w:t>
            </w:r>
          </w:p>
        </w:tc>
        <w:tc>
          <w:tcPr>
            <w:tcW w:w="557" w:type="dxa"/>
            <w:gridSpan w:val="2"/>
            <w:tcBorders>
              <w:top w:val="single" w:sz="8" w:space="0" w:color="000000"/>
              <w:left w:val="nil"/>
              <w:bottom w:val="nil"/>
              <w:right w:val="single" w:sz="8" w:space="0" w:color="000000"/>
            </w:tcBorders>
            <w:shd w:val="clear" w:color="000000" w:fill="595959"/>
            <w:vAlign w:val="center"/>
            <w:hideMark/>
          </w:tcPr>
          <w:p w:rsidR="00F22FD8" w:rsidRPr="00A44D03" w:rsidRDefault="00F22FD8" w:rsidP="00C47F9F">
            <w:pPr>
              <w:widowControl/>
              <w:jc w:val="center"/>
              <w:rPr>
                <w:rFonts w:ascii="Arial Unicode MS" w:eastAsia="Arial Unicode MS" w:hAnsi="Arial Unicode MS" w:cs="Arial Unicode MS"/>
                <w:b/>
                <w:bCs/>
                <w:color w:val="FFFFFF"/>
                <w:sz w:val="16"/>
                <w:szCs w:val="16"/>
              </w:rPr>
            </w:pPr>
            <w:r w:rsidRPr="00A44D03">
              <w:rPr>
                <w:rFonts w:ascii="Arial Unicode MS" w:eastAsia="Arial Unicode MS" w:hAnsi="Arial Unicode MS" w:cs="Arial Unicode MS" w:hint="eastAsia"/>
                <w:b/>
                <w:bCs/>
                <w:color w:val="FFFFFF"/>
                <w:sz w:val="16"/>
                <w:szCs w:val="16"/>
              </w:rPr>
              <w:t>复位及</w:t>
            </w:r>
            <w:r w:rsidRPr="00A44D03">
              <w:rPr>
                <w:rFonts w:ascii="Arial Unicode MS" w:eastAsia="Arial Unicode MS" w:hAnsi="Arial Unicode MS" w:cs="Arial Unicode MS" w:hint="eastAsia"/>
                <w:b/>
                <w:bCs/>
                <w:color w:val="FFFFFF"/>
                <w:sz w:val="16"/>
                <w:szCs w:val="16"/>
              </w:rPr>
              <w:br/>
              <w:t>缺省值</w:t>
            </w:r>
          </w:p>
        </w:tc>
        <w:tc>
          <w:tcPr>
            <w:tcW w:w="840" w:type="dxa"/>
            <w:gridSpan w:val="2"/>
            <w:tcBorders>
              <w:top w:val="single" w:sz="8" w:space="0" w:color="000000"/>
              <w:left w:val="nil"/>
              <w:bottom w:val="nil"/>
              <w:right w:val="single" w:sz="8" w:space="0" w:color="000000"/>
            </w:tcBorders>
            <w:shd w:val="clear" w:color="000000" w:fill="595959"/>
            <w:vAlign w:val="center"/>
            <w:hideMark/>
          </w:tcPr>
          <w:p w:rsidR="00F22FD8" w:rsidRPr="00A44D03" w:rsidRDefault="00F22FD8" w:rsidP="00C47F9F">
            <w:pPr>
              <w:widowControl/>
              <w:jc w:val="center"/>
              <w:rPr>
                <w:rFonts w:ascii="Arial Unicode MS" w:eastAsia="Arial Unicode MS" w:hAnsi="Arial Unicode MS" w:cs="Arial Unicode MS"/>
                <w:b/>
                <w:bCs/>
                <w:color w:val="FFFFFF"/>
                <w:sz w:val="16"/>
                <w:szCs w:val="16"/>
              </w:rPr>
            </w:pPr>
            <w:r w:rsidRPr="00A44D03">
              <w:rPr>
                <w:rFonts w:ascii="Arial Unicode MS" w:eastAsia="Arial Unicode MS" w:hAnsi="Arial Unicode MS" w:cs="Arial Unicode MS" w:hint="eastAsia"/>
                <w:b/>
                <w:bCs/>
                <w:color w:val="FFFFFF"/>
                <w:sz w:val="16"/>
                <w:szCs w:val="16"/>
              </w:rPr>
              <w:t>刻度</w:t>
            </w:r>
          </w:p>
        </w:tc>
        <w:tc>
          <w:tcPr>
            <w:tcW w:w="3221" w:type="dxa"/>
            <w:gridSpan w:val="2"/>
            <w:tcBorders>
              <w:top w:val="single" w:sz="8" w:space="0" w:color="000000"/>
              <w:left w:val="nil"/>
              <w:bottom w:val="nil"/>
              <w:right w:val="single" w:sz="8" w:space="0" w:color="000000"/>
            </w:tcBorders>
            <w:shd w:val="clear" w:color="000000" w:fill="595959"/>
            <w:vAlign w:val="center"/>
            <w:hideMark/>
          </w:tcPr>
          <w:p w:rsidR="00F22FD8" w:rsidRPr="00A44D03" w:rsidRDefault="00F22FD8" w:rsidP="00C47F9F">
            <w:pPr>
              <w:widowControl/>
              <w:jc w:val="center"/>
              <w:rPr>
                <w:rFonts w:ascii="Arial Unicode MS" w:eastAsia="Arial Unicode MS" w:hAnsi="Arial Unicode MS" w:cs="Arial Unicode MS"/>
                <w:b/>
                <w:bCs/>
                <w:color w:val="FFFFFF"/>
                <w:sz w:val="16"/>
                <w:szCs w:val="16"/>
              </w:rPr>
            </w:pPr>
            <w:r w:rsidRPr="00A44D03">
              <w:rPr>
                <w:rFonts w:ascii="Arial Unicode MS" w:eastAsia="Arial Unicode MS" w:hAnsi="Arial Unicode MS" w:cs="Arial Unicode MS" w:hint="eastAsia"/>
                <w:b/>
                <w:bCs/>
                <w:color w:val="FFFFFF"/>
                <w:sz w:val="16"/>
                <w:szCs w:val="16"/>
              </w:rPr>
              <w:t>描述</w:t>
            </w:r>
          </w:p>
        </w:tc>
      </w:tr>
      <w:tr w:rsidR="00F22FD8" w:rsidRPr="00A44D03" w:rsidTr="00F22FD8">
        <w:trPr>
          <w:gridBefore w:val="1"/>
          <w:wBefore w:w="10" w:type="dxa"/>
          <w:trHeight w:val="227"/>
          <w:jc w:val="center"/>
        </w:trPr>
        <w:tc>
          <w:tcPr>
            <w:tcW w:w="479" w:type="dxa"/>
            <w:gridSpan w:val="2"/>
            <w:tcBorders>
              <w:top w:val="nil"/>
              <w:left w:val="single" w:sz="8" w:space="0" w:color="000000"/>
              <w:bottom w:val="single" w:sz="8" w:space="0" w:color="000000"/>
              <w:right w:val="single" w:sz="8" w:space="0" w:color="000000"/>
            </w:tcBorders>
            <w:shd w:val="clear" w:color="auto" w:fill="auto"/>
            <w:vAlign w:val="center"/>
            <w:hideMark/>
          </w:tcPr>
          <w:p w:rsidR="00F22FD8" w:rsidRPr="00A44D03" w:rsidRDefault="00F22FD8" w:rsidP="00C47F9F">
            <w:pPr>
              <w:spacing w:line="60" w:lineRule="atLeast"/>
              <w:jc w:val="center"/>
              <w:rPr>
                <w:rFonts w:ascii="宋体" w:hAnsi="宋体" w:cs="宋体"/>
                <w:color w:val="000000"/>
                <w:sz w:val="16"/>
                <w:szCs w:val="16"/>
              </w:rPr>
            </w:pPr>
            <w:r>
              <w:rPr>
                <w:rFonts w:ascii="宋体" w:hAnsi="宋体" w:cs="宋体" w:hint="eastAsia"/>
                <w:color w:val="000000"/>
                <w:sz w:val="16"/>
                <w:szCs w:val="16"/>
              </w:rPr>
              <w:t>1</w:t>
            </w:r>
          </w:p>
        </w:tc>
        <w:tc>
          <w:tcPr>
            <w:tcW w:w="1619" w:type="dxa"/>
            <w:gridSpan w:val="2"/>
            <w:tcBorders>
              <w:top w:val="nil"/>
              <w:left w:val="nil"/>
              <w:bottom w:val="single" w:sz="8" w:space="0" w:color="000000"/>
              <w:right w:val="single" w:sz="8" w:space="0" w:color="000000"/>
            </w:tcBorders>
            <w:shd w:val="clear" w:color="auto" w:fill="auto"/>
            <w:vAlign w:val="center"/>
          </w:tcPr>
          <w:p w:rsidR="00F22FD8" w:rsidRPr="00A44D03" w:rsidRDefault="00F22FD8" w:rsidP="00C47F9F">
            <w:pPr>
              <w:spacing w:line="60" w:lineRule="atLeast"/>
              <w:rPr>
                <w:rFonts w:ascii="宋体" w:hAnsi="宋体" w:cs="宋体"/>
                <w:color w:val="000000"/>
                <w:sz w:val="16"/>
                <w:szCs w:val="16"/>
              </w:rPr>
            </w:pPr>
            <w:r>
              <w:rPr>
                <w:rFonts w:ascii="宋体" w:hAnsi="宋体" w:cs="宋体" w:hint="eastAsia"/>
                <w:color w:val="000000"/>
                <w:sz w:val="16"/>
                <w:szCs w:val="16"/>
              </w:rPr>
              <w:t>读取输出电流</w:t>
            </w:r>
            <w:r w:rsidRPr="00A44D03">
              <w:rPr>
                <w:rFonts w:ascii="宋体" w:hAnsi="宋体" w:cs="宋体" w:hint="eastAsia"/>
                <w:color w:val="000000"/>
                <w:sz w:val="16"/>
                <w:szCs w:val="16"/>
              </w:rPr>
              <w:t>_0</w:t>
            </w:r>
          </w:p>
        </w:tc>
        <w:tc>
          <w:tcPr>
            <w:tcW w:w="1033" w:type="dxa"/>
            <w:gridSpan w:val="2"/>
            <w:tcBorders>
              <w:top w:val="nil"/>
              <w:left w:val="nil"/>
              <w:bottom w:val="single" w:sz="8" w:space="0" w:color="000000"/>
              <w:right w:val="single" w:sz="8" w:space="0" w:color="000000"/>
            </w:tcBorders>
            <w:shd w:val="clear" w:color="auto" w:fill="auto"/>
            <w:vAlign w:val="center"/>
          </w:tcPr>
          <w:p w:rsidR="00F22FD8" w:rsidRPr="00A44D03" w:rsidRDefault="00F22FD8" w:rsidP="00C47F9F">
            <w:pPr>
              <w:spacing w:line="60" w:lineRule="atLeast"/>
              <w:rPr>
                <w:rFonts w:ascii="宋体" w:hAnsi="宋体" w:cs="宋体"/>
                <w:color w:val="000000"/>
                <w:sz w:val="16"/>
                <w:szCs w:val="16"/>
              </w:rPr>
            </w:pPr>
            <w:r w:rsidRPr="00A44D03">
              <w:rPr>
                <w:rFonts w:ascii="宋体" w:hAnsi="宋体" w:cs="宋体" w:hint="eastAsia"/>
                <w:color w:val="000000"/>
                <w:sz w:val="16"/>
                <w:szCs w:val="16"/>
              </w:rPr>
              <w:t xml:space="preserve">0x0C 0x50 </w:t>
            </w:r>
          </w:p>
        </w:tc>
        <w:tc>
          <w:tcPr>
            <w:tcW w:w="982" w:type="dxa"/>
            <w:gridSpan w:val="2"/>
            <w:tcBorders>
              <w:top w:val="nil"/>
              <w:left w:val="nil"/>
              <w:bottom w:val="single" w:sz="8" w:space="0" w:color="000000"/>
              <w:right w:val="single" w:sz="8" w:space="0" w:color="000000"/>
            </w:tcBorders>
            <w:shd w:val="clear" w:color="auto" w:fill="auto"/>
            <w:vAlign w:val="center"/>
          </w:tcPr>
          <w:p w:rsidR="00F22FD8" w:rsidRPr="00A44D03" w:rsidRDefault="00F22FD8" w:rsidP="00C47F9F">
            <w:pPr>
              <w:spacing w:line="60" w:lineRule="atLeast"/>
              <w:rPr>
                <w:rFonts w:ascii="宋体" w:hAnsi="宋体" w:cs="宋体"/>
                <w:color w:val="000000"/>
                <w:sz w:val="16"/>
                <w:szCs w:val="16"/>
              </w:rPr>
            </w:pPr>
            <w:r w:rsidRPr="00A44D03">
              <w:rPr>
                <w:rFonts w:ascii="宋体" w:hAnsi="宋体" w:cs="宋体" w:hint="eastAsia"/>
                <w:color w:val="000000"/>
                <w:sz w:val="16"/>
                <w:szCs w:val="16"/>
              </w:rPr>
              <w:t xml:space="preserve">ACK Data0   </w:t>
            </w:r>
          </w:p>
        </w:tc>
        <w:tc>
          <w:tcPr>
            <w:tcW w:w="557" w:type="dxa"/>
            <w:gridSpan w:val="2"/>
            <w:tcBorders>
              <w:top w:val="nil"/>
              <w:left w:val="nil"/>
              <w:bottom w:val="single" w:sz="8" w:space="0" w:color="000000"/>
              <w:right w:val="single" w:sz="8" w:space="0" w:color="000000"/>
            </w:tcBorders>
            <w:shd w:val="clear" w:color="auto" w:fill="auto"/>
            <w:vAlign w:val="center"/>
          </w:tcPr>
          <w:p w:rsidR="00F22FD8" w:rsidRPr="00A44D03" w:rsidRDefault="00F22FD8" w:rsidP="00C47F9F">
            <w:pPr>
              <w:spacing w:line="60" w:lineRule="atLeast"/>
              <w:rPr>
                <w:rFonts w:ascii="宋体" w:hAnsi="宋体" w:cs="宋体"/>
                <w:color w:val="000000"/>
                <w:sz w:val="16"/>
                <w:szCs w:val="16"/>
              </w:rPr>
            </w:pPr>
            <w:r w:rsidRPr="00A44D03">
              <w:rPr>
                <w:rFonts w:ascii="宋体" w:hAnsi="宋体" w:cs="宋体" w:hint="eastAsia"/>
                <w:color w:val="000000"/>
                <w:sz w:val="16"/>
                <w:szCs w:val="16"/>
              </w:rPr>
              <w:t>XX</w:t>
            </w:r>
          </w:p>
        </w:tc>
        <w:tc>
          <w:tcPr>
            <w:tcW w:w="840" w:type="dxa"/>
            <w:gridSpan w:val="2"/>
            <w:tcBorders>
              <w:top w:val="nil"/>
              <w:left w:val="nil"/>
              <w:bottom w:val="single" w:sz="8" w:space="0" w:color="000000"/>
              <w:right w:val="single" w:sz="8" w:space="0" w:color="000000"/>
            </w:tcBorders>
            <w:shd w:val="clear" w:color="auto" w:fill="auto"/>
            <w:vAlign w:val="center"/>
          </w:tcPr>
          <w:p w:rsidR="00F22FD8" w:rsidRPr="00A44D03" w:rsidRDefault="00F22FD8" w:rsidP="00C47F9F">
            <w:pPr>
              <w:spacing w:line="60" w:lineRule="atLeast"/>
              <w:rPr>
                <w:rFonts w:ascii="宋体" w:hAnsi="宋体" w:cs="宋体"/>
                <w:color w:val="000000"/>
                <w:sz w:val="16"/>
                <w:szCs w:val="16"/>
              </w:rPr>
            </w:pPr>
            <w:r w:rsidRPr="00A44D03">
              <w:rPr>
                <w:rFonts w:ascii="宋体" w:hAnsi="宋体" w:cs="宋体" w:hint="eastAsia"/>
                <w:color w:val="000000"/>
                <w:sz w:val="16"/>
                <w:szCs w:val="16"/>
              </w:rPr>
              <w:t>0.1A/位</w:t>
            </w:r>
          </w:p>
        </w:tc>
        <w:tc>
          <w:tcPr>
            <w:tcW w:w="3221" w:type="dxa"/>
            <w:gridSpan w:val="2"/>
            <w:vMerge w:val="restart"/>
            <w:tcBorders>
              <w:top w:val="nil"/>
              <w:left w:val="nil"/>
              <w:right w:val="single" w:sz="8" w:space="0" w:color="000000"/>
            </w:tcBorders>
            <w:shd w:val="clear" w:color="auto" w:fill="auto"/>
            <w:vAlign w:val="center"/>
          </w:tcPr>
          <w:p w:rsidR="00F22FD8" w:rsidRPr="00582F38" w:rsidRDefault="00F22FD8" w:rsidP="00601741">
            <w:pPr>
              <w:pStyle w:val="afffffffb"/>
              <w:numPr>
                <w:ilvl w:val="0"/>
                <w:numId w:val="27"/>
              </w:numPr>
              <w:spacing w:line="20" w:lineRule="atLeast"/>
              <w:rPr>
                <w:rFonts w:asciiTheme="minorEastAsia" w:eastAsiaTheme="minorEastAsia" w:hAnsiTheme="minorEastAsia"/>
                <w:snapToGrid/>
                <w:sz w:val="16"/>
                <w:szCs w:val="16"/>
              </w:rPr>
            </w:pPr>
            <w:r w:rsidRPr="00582F38">
              <w:rPr>
                <w:rFonts w:asciiTheme="minorEastAsia" w:eastAsiaTheme="minorEastAsia" w:hAnsiTheme="minorEastAsia" w:hint="eastAsia"/>
                <w:snapToGrid/>
                <w:sz w:val="16"/>
                <w:szCs w:val="16"/>
              </w:rPr>
              <w:t>读取</w:t>
            </w:r>
            <w:r>
              <w:rPr>
                <w:rFonts w:asciiTheme="minorEastAsia" w:eastAsiaTheme="minorEastAsia" w:hAnsiTheme="minorEastAsia" w:hint="eastAsia"/>
                <w:snapToGrid/>
                <w:sz w:val="16"/>
                <w:szCs w:val="16"/>
              </w:rPr>
              <w:t>A类充电器</w:t>
            </w:r>
            <w:r w:rsidRPr="00582F38">
              <w:rPr>
                <w:rFonts w:asciiTheme="minorEastAsia" w:eastAsiaTheme="minorEastAsia" w:hAnsiTheme="minorEastAsia" w:hint="eastAsia"/>
                <w:snapToGrid/>
                <w:sz w:val="16"/>
                <w:szCs w:val="16"/>
              </w:rPr>
              <w:t>支持</w:t>
            </w:r>
            <w:r w:rsidRPr="00582F38">
              <w:rPr>
                <w:rFonts w:asciiTheme="minorEastAsia" w:eastAsiaTheme="minorEastAsia" w:hAnsiTheme="minorEastAsia"/>
                <w:snapToGrid/>
                <w:sz w:val="16"/>
                <w:szCs w:val="16"/>
              </w:rPr>
              <w:t>的</w:t>
            </w:r>
            <w:r>
              <w:rPr>
                <w:rFonts w:asciiTheme="minorEastAsia" w:eastAsiaTheme="minorEastAsia" w:hAnsiTheme="minorEastAsia" w:hint="eastAsia"/>
                <w:snapToGrid/>
                <w:sz w:val="16"/>
                <w:szCs w:val="16"/>
              </w:rPr>
              <w:t>输出</w:t>
            </w:r>
            <w:r w:rsidRPr="00582F38">
              <w:rPr>
                <w:rFonts w:asciiTheme="minorEastAsia" w:eastAsiaTheme="minorEastAsia" w:hAnsiTheme="minorEastAsia"/>
                <w:snapToGrid/>
                <w:sz w:val="16"/>
                <w:szCs w:val="16"/>
              </w:rPr>
              <w:t>电流值</w:t>
            </w:r>
            <w:r w:rsidRPr="00582F38">
              <w:rPr>
                <w:rFonts w:asciiTheme="minorEastAsia" w:eastAsiaTheme="minorEastAsia" w:hAnsiTheme="minorEastAsia" w:hint="eastAsia"/>
                <w:snapToGrid/>
                <w:sz w:val="16"/>
                <w:szCs w:val="16"/>
              </w:rPr>
              <w:t>；</w:t>
            </w:r>
          </w:p>
          <w:p w:rsidR="00F22FD8" w:rsidRPr="00582F38" w:rsidRDefault="00F22FD8" w:rsidP="00601741">
            <w:pPr>
              <w:pStyle w:val="afffffffb"/>
              <w:numPr>
                <w:ilvl w:val="0"/>
                <w:numId w:val="27"/>
              </w:numPr>
              <w:spacing w:line="20" w:lineRule="atLeast"/>
              <w:rPr>
                <w:rFonts w:asciiTheme="minorEastAsia" w:eastAsiaTheme="minorEastAsia" w:hAnsiTheme="minorEastAsia"/>
                <w:snapToGrid/>
                <w:sz w:val="16"/>
                <w:szCs w:val="16"/>
              </w:rPr>
            </w:pPr>
            <w:r w:rsidRPr="00582F38">
              <w:rPr>
                <w:rFonts w:asciiTheme="minorEastAsia" w:eastAsiaTheme="minorEastAsia" w:hAnsiTheme="minorEastAsia" w:hint="eastAsia"/>
                <w:snapToGrid/>
                <w:sz w:val="16"/>
                <w:szCs w:val="16"/>
              </w:rPr>
              <w:t>每个</w:t>
            </w:r>
            <w:r w:rsidRPr="00582F38">
              <w:rPr>
                <w:rFonts w:asciiTheme="minorEastAsia" w:eastAsiaTheme="minorEastAsia" w:hAnsiTheme="minorEastAsia"/>
                <w:snapToGrid/>
                <w:sz w:val="16"/>
                <w:szCs w:val="16"/>
              </w:rPr>
              <w:t>命令代表读取一个档</w:t>
            </w:r>
            <w:r w:rsidRPr="00582F38">
              <w:rPr>
                <w:rFonts w:asciiTheme="minorEastAsia" w:eastAsiaTheme="minorEastAsia" w:hAnsiTheme="minorEastAsia" w:hint="eastAsia"/>
                <w:snapToGrid/>
                <w:sz w:val="16"/>
                <w:szCs w:val="16"/>
              </w:rPr>
              <w:t>电流</w:t>
            </w:r>
            <w:r w:rsidRPr="00582F38">
              <w:rPr>
                <w:rFonts w:asciiTheme="minorEastAsia" w:eastAsiaTheme="minorEastAsia" w:hAnsiTheme="minorEastAsia"/>
                <w:snapToGrid/>
                <w:sz w:val="16"/>
                <w:szCs w:val="16"/>
              </w:rPr>
              <w:t>设置值</w:t>
            </w:r>
            <w:r w:rsidRPr="00582F38">
              <w:rPr>
                <w:rFonts w:asciiTheme="minorEastAsia" w:eastAsiaTheme="minorEastAsia" w:hAnsiTheme="minorEastAsia" w:hint="eastAsia"/>
                <w:snapToGrid/>
                <w:sz w:val="16"/>
                <w:szCs w:val="16"/>
              </w:rPr>
              <w:t>；</w:t>
            </w:r>
          </w:p>
          <w:p w:rsidR="00F22FD8" w:rsidRPr="00582F38" w:rsidRDefault="00F22FD8" w:rsidP="00601741">
            <w:pPr>
              <w:pStyle w:val="afffffffb"/>
              <w:numPr>
                <w:ilvl w:val="0"/>
                <w:numId w:val="27"/>
              </w:numPr>
              <w:spacing w:line="20" w:lineRule="atLeast"/>
              <w:rPr>
                <w:rFonts w:asciiTheme="minorEastAsia" w:eastAsiaTheme="minorEastAsia" w:hAnsiTheme="minorEastAsia"/>
                <w:snapToGrid/>
                <w:sz w:val="16"/>
                <w:szCs w:val="16"/>
              </w:rPr>
            </w:pPr>
            <w:r w:rsidRPr="00582F38">
              <w:rPr>
                <w:rFonts w:asciiTheme="minorEastAsia" w:eastAsiaTheme="minorEastAsia" w:hAnsiTheme="minorEastAsia" w:hint="eastAsia"/>
                <w:snapToGrid/>
                <w:sz w:val="16"/>
                <w:szCs w:val="16"/>
              </w:rPr>
              <w:t>实际</w:t>
            </w:r>
            <w:r w:rsidRPr="00582F38">
              <w:rPr>
                <w:rFonts w:asciiTheme="minorEastAsia" w:eastAsiaTheme="minorEastAsia" w:hAnsiTheme="minorEastAsia"/>
                <w:snapToGrid/>
                <w:sz w:val="16"/>
                <w:szCs w:val="16"/>
              </w:rPr>
              <w:t>充电器</w:t>
            </w:r>
            <w:r w:rsidRPr="00582F38">
              <w:rPr>
                <w:rFonts w:asciiTheme="minorEastAsia" w:eastAsiaTheme="minorEastAsia" w:hAnsiTheme="minorEastAsia" w:hint="eastAsia"/>
                <w:snapToGrid/>
                <w:sz w:val="16"/>
                <w:szCs w:val="16"/>
              </w:rPr>
              <w:t>支持的</w:t>
            </w:r>
            <w:r w:rsidRPr="00582F38">
              <w:rPr>
                <w:rFonts w:asciiTheme="minorEastAsia" w:eastAsiaTheme="minorEastAsia" w:hAnsiTheme="minorEastAsia"/>
                <w:snapToGrid/>
                <w:sz w:val="16"/>
                <w:szCs w:val="16"/>
              </w:rPr>
              <w:t>出电压档数</w:t>
            </w:r>
            <w:r w:rsidRPr="00582F38">
              <w:rPr>
                <w:rFonts w:asciiTheme="minorEastAsia" w:eastAsiaTheme="minorEastAsia" w:hAnsiTheme="minorEastAsia" w:hint="eastAsia"/>
                <w:snapToGrid/>
                <w:sz w:val="16"/>
                <w:szCs w:val="16"/>
              </w:rPr>
              <w:t>由读取输出参数0x0C 0x21命令</w:t>
            </w:r>
            <w:r w:rsidRPr="00582F38">
              <w:rPr>
                <w:rFonts w:asciiTheme="minorEastAsia" w:eastAsiaTheme="minorEastAsia" w:hAnsiTheme="minorEastAsia"/>
                <w:snapToGrid/>
                <w:sz w:val="16"/>
                <w:szCs w:val="16"/>
              </w:rPr>
              <w:t>获得</w:t>
            </w:r>
            <w:r w:rsidRPr="00582F38">
              <w:rPr>
                <w:rFonts w:asciiTheme="minorEastAsia" w:eastAsiaTheme="minorEastAsia" w:hAnsiTheme="minorEastAsia" w:hint="eastAsia"/>
                <w:snapToGrid/>
                <w:sz w:val="16"/>
                <w:szCs w:val="16"/>
              </w:rPr>
              <w:t>；</w:t>
            </w:r>
          </w:p>
          <w:p w:rsidR="00F22FD8" w:rsidRPr="00582F38" w:rsidRDefault="00F22FD8" w:rsidP="00601741">
            <w:pPr>
              <w:pStyle w:val="afffffffb"/>
              <w:numPr>
                <w:ilvl w:val="0"/>
                <w:numId w:val="27"/>
              </w:numPr>
              <w:spacing w:line="20" w:lineRule="atLeast"/>
              <w:rPr>
                <w:rFonts w:asciiTheme="minorEastAsia" w:eastAsiaTheme="minorEastAsia" w:hAnsiTheme="minorEastAsia"/>
                <w:snapToGrid/>
                <w:sz w:val="16"/>
                <w:szCs w:val="16"/>
              </w:rPr>
            </w:pPr>
            <w:r>
              <w:rPr>
                <w:rFonts w:asciiTheme="minorEastAsia" w:eastAsiaTheme="minorEastAsia" w:hAnsiTheme="minorEastAsia" w:hint="eastAsia"/>
                <w:snapToGrid/>
                <w:sz w:val="16"/>
                <w:szCs w:val="16"/>
              </w:rPr>
              <w:t>电流</w:t>
            </w:r>
            <w:r w:rsidRPr="00582F38">
              <w:rPr>
                <w:rFonts w:asciiTheme="minorEastAsia" w:eastAsiaTheme="minorEastAsia" w:hAnsiTheme="minorEastAsia" w:hint="eastAsia"/>
                <w:snapToGrid/>
                <w:sz w:val="16"/>
                <w:szCs w:val="16"/>
              </w:rPr>
              <w:t>_0</w:t>
            </w:r>
            <w:r>
              <w:rPr>
                <w:rFonts w:asciiTheme="minorEastAsia" w:eastAsiaTheme="minorEastAsia" w:hAnsiTheme="minorEastAsia" w:hint="eastAsia"/>
                <w:snapToGrid/>
                <w:sz w:val="16"/>
                <w:szCs w:val="16"/>
              </w:rPr>
              <w:t>为</w:t>
            </w:r>
            <w:r w:rsidRPr="00582F38">
              <w:rPr>
                <w:rFonts w:asciiTheme="minorEastAsia" w:eastAsiaTheme="minorEastAsia" w:hAnsiTheme="minorEastAsia" w:hint="eastAsia"/>
                <w:snapToGrid/>
                <w:sz w:val="16"/>
                <w:szCs w:val="16"/>
              </w:rPr>
              <w:t>默认</w:t>
            </w:r>
            <w:r>
              <w:rPr>
                <w:rFonts w:asciiTheme="minorEastAsia" w:eastAsiaTheme="minorEastAsia" w:hAnsiTheme="minorEastAsia" w:hint="eastAsia"/>
                <w:snapToGrid/>
                <w:sz w:val="16"/>
                <w:szCs w:val="16"/>
              </w:rPr>
              <w:t>值</w:t>
            </w:r>
            <w:r>
              <w:rPr>
                <w:rFonts w:asciiTheme="minorEastAsia" w:eastAsiaTheme="minorEastAsia" w:hAnsiTheme="minorEastAsia"/>
                <w:snapToGrid/>
                <w:sz w:val="16"/>
                <w:szCs w:val="16"/>
              </w:rPr>
              <w:t>，</w:t>
            </w:r>
            <w:r>
              <w:rPr>
                <w:rFonts w:asciiTheme="minorEastAsia" w:eastAsiaTheme="minorEastAsia" w:hAnsiTheme="minorEastAsia" w:hint="eastAsia"/>
                <w:snapToGrid/>
                <w:sz w:val="16"/>
                <w:szCs w:val="16"/>
              </w:rPr>
              <w:t>默认</w:t>
            </w:r>
            <w:r>
              <w:rPr>
                <w:rFonts w:asciiTheme="minorEastAsia" w:eastAsiaTheme="minorEastAsia" w:hAnsiTheme="minorEastAsia"/>
                <w:snapToGrid/>
                <w:sz w:val="16"/>
                <w:szCs w:val="16"/>
              </w:rPr>
              <w:t>电流值</w:t>
            </w:r>
            <w:r>
              <w:rPr>
                <w:rFonts w:asciiTheme="minorEastAsia" w:eastAsiaTheme="minorEastAsia" w:hAnsiTheme="minorEastAsia" w:hint="eastAsia"/>
                <w:snapToGrid/>
                <w:sz w:val="16"/>
                <w:szCs w:val="16"/>
              </w:rPr>
              <w:t>根据端口</w:t>
            </w:r>
            <w:r>
              <w:rPr>
                <w:rFonts w:asciiTheme="minorEastAsia" w:eastAsiaTheme="minorEastAsia" w:hAnsiTheme="minorEastAsia"/>
                <w:snapToGrid/>
                <w:sz w:val="16"/>
                <w:szCs w:val="16"/>
              </w:rPr>
              <w:t>和</w:t>
            </w:r>
            <w:r>
              <w:rPr>
                <w:rFonts w:asciiTheme="minorEastAsia" w:eastAsiaTheme="minorEastAsia" w:hAnsiTheme="minorEastAsia" w:hint="eastAsia"/>
                <w:snapToGrid/>
                <w:sz w:val="16"/>
                <w:szCs w:val="16"/>
              </w:rPr>
              <w:t>支持</w:t>
            </w:r>
            <w:r>
              <w:rPr>
                <w:rFonts w:asciiTheme="minorEastAsia" w:eastAsiaTheme="minorEastAsia" w:hAnsiTheme="minorEastAsia"/>
                <w:snapToGrid/>
                <w:sz w:val="16"/>
                <w:szCs w:val="16"/>
              </w:rPr>
              <w:t>的功能相关。</w:t>
            </w:r>
          </w:p>
          <w:p w:rsidR="00F22FD8" w:rsidRPr="00582F38" w:rsidRDefault="00F22FD8" w:rsidP="00601741">
            <w:pPr>
              <w:pStyle w:val="afffffffb"/>
              <w:numPr>
                <w:ilvl w:val="0"/>
                <w:numId w:val="27"/>
              </w:numPr>
              <w:spacing w:line="20" w:lineRule="atLeast"/>
              <w:rPr>
                <w:rFonts w:ascii="宋体" w:hAnsi="宋体" w:cs="宋体"/>
                <w:snapToGrid/>
                <w:color w:val="000000"/>
                <w:sz w:val="16"/>
                <w:szCs w:val="16"/>
              </w:rPr>
            </w:pPr>
            <w:r w:rsidRPr="00582F38">
              <w:rPr>
                <w:rFonts w:asciiTheme="minorEastAsia" w:eastAsiaTheme="minorEastAsia" w:hAnsiTheme="minorEastAsia" w:hint="eastAsia"/>
                <w:bCs/>
                <w:snapToGrid/>
                <w:sz w:val="16"/>
                <w:szCs w:val="16"/>
              </w:rPr>
              <w:t xml:space="preserve">输出电压设置（V）= </w:t>
            </w:r>
            <w:r>
              <w:rPr>
                <w:rFonts w:asciiTheme="minorEastAsia" w:eastAsiaTheme="minorEastAsia" w:hAnsiTheme="minorEastAsia" w:hint="eastAsia"/>
                <w:snapToGrid/>
                <w:sz w:val="16"/>
                <w:szCs w:val="16"/>
              </w:rPr>
              <w:t>Data0</w:t>
            </w:r>
            <w:r w:rsidRPr="00582F38">
              <w:rPr>
                <w:rFonts w:asciiTheme="minorEastAsia" w:eastAsiaTheme="minorEastAsia" w:hAnsiTheme="minorEastAsia" w:hint="eastAsia"/>
                <w:bCs/>
                <w:snapToGrid/>
                <w:sz w:val="16"/>
                <w:szCs w:val="16"/>
              </w:rPr>
              <w:t xml:space="preserve">/10　</w:t>
            </w:r>
          </w:p>
        </w:tc>
      </w:tr>
      <w:tr w:rsidR="00F22FD8" w:rsidRPr="00A44D03" w:rsidTr="00F22FD8">
        <w:trPr>
          <w:gridBefore w:val="1"/>
          <w:wBefore w:w="10" w:type="dxa"/>
          <w:trHeight w:val="227"/>
          <w:jc w:val="center"/>
        </w:trPr>
        <w:tc>
          <w:tcPr>
            <w:tcW w:w="479" w:type="dxa"/>
            <w:gridSpan w:val="2"/>
            <w:tcBorders>
              <w:top w:val="nil"/>
              <w:left w:val="single" w:sz="8" w:space="0" w:color="000000"/>
              <w:bottom w:val="single" w:sz="8" w:space="0" w:color="000000"/>
              <w:right w:val="single" w:sz="8" w:space="0" w:color="000000"/>
            </w:tcBorders>
            <w:shd w:val="clear" w:color="auto" w:fill="auto"/>
            <w:vAlign w:val="center"/>
            <w:hideMark/>
          </w:tcPr>
          <w:p w:rsidR="00F22FD8" w:rsidRPr="00A44D03" w:rsidRDefault="00F22FD8" w:rsidP="00C47F9F">
            <w:pPr>
              <w:widowControl/>
              <w:spacing w:line="60" w:lineRule="atLeast"/>
              <w:jc w:val="center"/>
              <w:rPr>
                <w:rFonts w:ascii="宋体" w:hAnsi="宋体" w:cs="宋体"/>
                <w:color w:val="000000"/>
                <w:sz w:val="16"/>
                <w:szCs w:val="16"/>
              </w:rPr>
            </w:pPr>
            <w:r>
              <w:rPr>
                <w:rFonts w:ascii="宋体" w:hAnsi="宋体" w:cs="宋体" w:hint="eastAsia"/>
                <w:color w:val="000000"/>
                <w:sz w:val="16"/>
                <w:szCs w:val="16"/>
              </w:rPr>
              <w:t>2</w:t>
            </w:r>
          </w:p>
        </w:tc>
        <w:tc>
          <w:tcPr>
            <w:tcW w:w="1619" w:type="dxa"/>
            <w:gridSpan w:val="2"/>
            <w:tcBorders>
              <w:top w:val="nil"/>
              <w:left w:val="nil"/>
              <w:bottom w:val="single" w:sz="8" w:space="0" w:color="000000"/>
              <w:right w:val="single" w:sz="8" w:space="0" w:color="000000"/>
            </w:tcBorders>
            <w:shd w:val="clear" w:color="auto" w:fill="auto"/>
            <w:vAlign w:val="center"/>
          </w:tcPr>
          <w:p w:rsidR="00F22FD8" w:rsidRPr="00A44D03" w:rsidRDefault="00F22FD8" w:rsidP="00C47F9F">
            <w:pPr>
              <w:widowControl/>
              <w:spacing w:line="60" w:lineRule="atLeast"/>
              <w:rPr>
                <w:rFonts w:ascii="宋体" w:hAnsi="宋体" w:cs="宋体"/>
                <w:color w:val="000000"/>
                <w:sz w:val="16"/>
                <w:szCs w:val="16"/>
              </w:rPr>
            </w:pPr>
            <w:r w:rsidRPr="00A44D03">
              <w:rPr>
                <w:rFonts w:ascii="宋体" w:hAnsi="宋体" w:cs="宋体" w:hint="eastAsia"/>
                <w:color w:val="000000"/>
                <w:sz w:val="16"/>
                <w:szCs w:val="16"/>
              </w:rPr>
              <w:t>读取输出</w:t>
            </w:r>
            <w:r>
              <w:rPr>
                <w:rFonts w:ascii="宋体" w:hAnsi="宋体" w:cs="宋体" w:hint="eastAsia"/>
                <w:color w:val="000000"/>
                <w:sz w:val="16"/>
                <w:szCs w:val="16"/>
              </w:rPr>
              <w:t>电流</w:t>
            </w:r>
            <w:r w:rsidRPr="00A44D03">
              <w:rPr>
                <w:rFonts w:ascii="宋体" w:hAnsi="宋体" w:cs="宋体" w:hint="eastAsia"/>
                <w:color w:val="000000"/>
                <w:sz w:val="16"/>
                <w:szCs w:val="16"/>
              </w:rPr>
              <w:t>_1</w:t>
            </w:r>
          </w:p>
        </w:tc>
        <w:tc>
          <w:tcPr>
            <w:tcW w:w="1033" w:type="dxa"/>
            <w:gridSpan w:val="2"/>
            <w:tcBorders>
              <w:top w:val="nil"/>
              <w:left w:val="nil"/>
              <w:bottom w:val="single" w:sz="8" w:space="0" w:color="000000"/>
              <w:right w:val="single" w:sz="8" w:space="0" w:color="000000"/>
            </w:tcBorders>
            <w:shd w:val="clear" w:color="auto" w:fill="auto"/>
            <w:vAlign w:val="center"/>
          </w:tcPr>
          <w:p w:rsidR="00F22FD8" w:rsidRPr="00A44D03" w:rsidRDefault="00F22FD8" w:rsidP="00C47F9F">
            <w:pPr>
              <w:widowControl/>
              <w:spacing w:line="60" w:lineRule="atLeast"/>
              <w:rPr>
                <w:rFonts w:ascii="宋体" w:hAnsi="宋体" w:cs="宋体"/>
                <w:color w:val="000000"/>
                <w:sz w:val="16"/>
                <w:szCs w:val="16"/>
              </w:rPr>
            </w:pPr>
            <w:r w:rsidRPr="00A44D03">
              <w:rPr>
                <w:rFonts w:ascii="宋体" w:hAnsi="宋体" w:cs="宋体" w:hint="eastAsia"/>
                <w:color w:val="000000"/>
                <w:sz w:val="16"/>
                <w:szCs w:val="16"/>
              </w:rPr>
              <w:t xml:space="preserve">0x0C 0x51 </w:t>
            </w:r>
          </w:p>
        </w:tc>
        <w:tc>
          <w:tcPr>
            <w:tcW w:w="982" w:type="dxa"/>
            <w:gridSpan w:val="2"/>
            <w:tcBorders>
              <w:top w:val="nil"/>
              <w:left w:val="nil"/>
              <w:bottom w:val="single" w:sz="8" w:space="0" w:color="000000"/>
              <w:right w:val="single" w:sz="8" w:space="0" w:color="000000"/>
            </w:tcBorders>
            <w:shd w:val="clear" w:color="auto" w:fill="auto"/>
            <w:vAlign w:val="center"/>
          </w:tcPr>
          <w:p w:rsidR="00F22FD8" w:rsidRPr="00A44D03" w:rsidRDefault="00F22FD8" w:rsidP="00C47F9F">
            <w:pPr>
              <w:widowControl/>
              <w:spacing w:line="60" w:lineRule="atLeast"/>
              <w:rPr>
                <w:rFonts w:ascii="宋体" w:hAnsi="宋体" w:cs="宋体"/>
                <w:color w:val="000000"/>
                <w:sz w:val="16"/>
                <w:szCs w:val="16"/>
              </w:rPr>
            </w:pPr>
            <w:r w:rsidRPr="00A44D03">
              <w:rPr>
                <w:rFonts w:ascii="宋体" w:hAnsi="宋体" w:cs="宋体" w:hint="eastAsia"/>
                <w:color w:val="000000"/>
                <w:sz w:val="16"/>
                <w:szCs w:val="16"/>
              </w:rPr>
              <w:t xml:space="preserve">ACK Data0   </w:t>
            </w:r>
          </w:p>
        </w:tc>
        <w:tc>
          <w:tcPr>
            <w:tcW w:w="557" w:type="dxa"/>
            <w:gridSpan w:val="2"/>
            <w:tcBorders>
              <w:top w:val="nil"/>
              <w:left w:val="nil"/>
              <w:bottom w:val="single" w:sz="8" w:space="0" w:color="000000"/>
              <w:right w:val="single" w:sz="8" w:space="0" w:color="000000"/>
            </w:tcBorders>
            <w:shd w:val="clear" w:color="auto" w:fill="auto"/>
            <w:vAlign w:val="center"/>
          </w:tcPr>
          <w:p w:rsidR="00F22FD8" w:rsidRPr="00A44D03" w:rsidRDefault="00F22FD8" w:rsidP="00C47F9F">
            <w:pPr>
              <w:widowControl/>
              <w:spacing w:line="60" w:lineRule="atLeast"/>
              <w:jc w:val="center"/>
              <w:rPr>
                <w:rFonts w:ascii="宋体" w:hAnsi="宋体" w:cs="宋体"/>
                <w:color w:val="000000"/>
                <w:sz w:val="16"/>
                <w:szCs w:val="16"/>
              </w:rPr>
            </w:pPr>
            <w:r w:rsidRPr="00A44D03">
              <w:rPr>
                <w:rFonts w:ascii="宋体" w:hAnsi="宋体" w:cs="宋体" w:hint="eastAsia"/>
                <w:color w:val="000000"/>
                <w:sz w:val="16"/>
                <w:szCs w:val="16"/>
              </w:rPr>
              <w:t>XX</w:t>
            </w:r>
          </w:p>
        </w:tc>
        <w:tc>
          <w:tcPr>
            <w:tcW w:w="840" w:type="dxa"/>
            <w:gridSpan w:val="2"/>
            <w:tcBorders>
              <w:top w:val="nil"/>
              <w:left w:val="nil"/>
              <w:bottom w:val="single" w:sz="8" w:space="0" w:color="000000"/>
              <w:right w:val="single" w:sz="8" w:space="0" w:color="000000"/>
            </w:tcBorders>
            <w:shd w:val="clear" w:color="auto" w:fill="auto"/>
            <w:vAlign w:val="center"/>
          </w:tcPr>
          <w:p w:rsidR="00F22FD8" w:rsidRPr="00A44D03" w:rsidRDefault="00F22FD8" w:rsidP="00C47F9F">
            <w:pPr>
              <w:widowControl/>
              <w:spacing w:line="60" w:lineRule="atLeast"/>
              <w:jc w:val="center"/>
              <w:rPr>
                <w:rFonts w:ascii="宋体" w:hAnsi="宋体" w:cs="宋体"/>
                <w:color w:val="000000"/>
                <w:sz w:val="16"/>
                <w:szCs w:val="16"/>
              </w:rPr>
            </w:pPr>
            <w:r w:rsidRPr="00A44D03">
              <w:rPr>
                <w:rFonts w:ascii="宋体" w:hAnsi="宋体" w:cs="宋体" w:hint="eastAsia"/>
                <w:color w:val="000000"/>
                <w:sz w:val="16"/>
                <w:szCs w:val="16"/>
              </w:rPr>
              <w:t>0.1A/位</w:t>
            </w:r>
          </w:p>
        </w:tc>
        <w:tc>
          <w:tcPr>
            <w:tcW w:w="3221" w:type="dxa"/>
            <w:gridSpan w:val="2"/>
            <w:vMerge/>
            <w:tcBorders>
              <w:left w:val="nil"/>
              <w:right w:val="single" w:sz="8" w:space="0" w:color="000000"/>
            </w:tcBorders>
            <w:shd w:val="clear" w:color="auto" w:fill="auto"/>
            <w:vAlign w:val="center"/>
          </w:tcPr>
          <w:p w:rsidR="00F22FD8" w:rsidRPr="00A44D03" w:rsidRDefault="00F22FD8" w:rsidP="00C47F9F">
            <w:pPr>
              <w:rPr>
                <w:rFonts w:ascii="宋体" w:hAnsi="宋体" w:cs="宋体"/>
                <w:color w:val="000000"/>
                <w:sz w:val="16"/>
                <w:szCs w:val="16"/>
              </w:rPr>
            </w:pPr>
          </w:p>
        </w:tc>
      </w:tr>
      <w:tr w:rsidR="00F22FD8" w:rsidRPr="00A44D03" w:rsidTr="00F22FD8">
        <w:trPr>
          <w:gridBefore w:val="1"/>
          <w:wBefore w:w="10" w:type="dxa"/>
          <w:trHeight w:val="227"/>
          <w:jc w:val="center"/>
        </w:trPr>
        <w:tc>
          <w:tcPr>
            <w:tcW w:w="479" w:type="dxa"/>
            <w:gridSpan w:val="2"/>
            <w:tcBorders>
              <w:top w:val="nil"/>
              <w:left w:val="single" w:sz="8" w:space="0" w:color="000000"/>
              <w:bottom w:val="single" w:sz="8" w:space="0" w:color="000000"/>
              <w:right w:val="single" w:sz="8" w:space="0" w:color="000000"/>
            </w:tcBorders>
            <w:shd w:val="clear" w:color="auto" w:fill="auto"/>
            <w:vAlign w:val="center"/>
            <w:hideMark/>
          </w:tcPr>
          <w:p w:rsidR="00F22FD8" w:rsidRPr="00A44D03" w:rsidRDefault="00F22FD8" w:rsidP="00C47F9F">
            <w:pPr>
              <w:widowControl/>
              <w:spacing w:line="60" w:lineRule="atLeast"/>
              <w:jc w:val="center"/>
              <w:rPr>
                <w:rFonts w:ascii="宋体" w:hAnsi="宋体" w:cs="宋体"/>
                <w:color w:val="000000"/>
                <w:sz w:val="16"/>
                <w:szCs w:val="16"/>
              </w:rPr>
            </w:pPr>
            <w:r w:rsidRPr="00A44D03">
              <w:rPr>
                <w:rFonts w:ascii="宋体" w:hAnsi="宋体" w:cs="宋体" w:hint="eastAsia"/>
                <w:color w:val="000000"/>
                <w:sz w:val="16"/>
                <w:szCs w:val="16"/>
              </w:rPr>
              <w:t>3</w:t>
            </w:r>
          </w:p>
        </w:tc>
        <w:tc>
          <w:tcPr>
            <w:tcW w:w="1619" w:type="dxa"/>
            <w:gridSpan w:val="2"/>
            <w:tcBorders>
              <w:top w:val="nil"/>
              <w:left w:val="nil"/>
              <w:bottom w:val="single" w:sz="8" w:space="0" w:color="000000"/>
              <w:right w:val="single" w:sz="8" w:space="0" w:color="000000"/>
            </w:tcBorders>
            <w:shd w:val="clear" w:color="auto" w:fill="auto"/>
            <w:vAlign w:val="center"/>
          </w:tcPr>
          <w:p w:rsidR="00F22FD8" w:rsidRPr="00A44D03" w:rsidRDefault="00F22FD8" w:rsidP="00C47F9F">
            <w:pPr>
              <w:widowControl/>
              <w:spacing w:line="60" w:lineRule="atLeast"/>
              <w:rPr>
                <w:rFonts w:ascii="宋体" w:hAnsi="宋体" w:cs="宋体"/>
                <w:color w:val="000000"/>
                <w:sz w:val="16"/>
                <w:szCs w:val="16"/>
              </w:rPr>
            </w:pPr>
            <w:r w:rsidRPr="00A44D03">
              <w:rPr>
                <w:rFonts w:ascii="宋体" w:hAnsi="宋体" w:cs="宋体" w:hint="eastAsia"/>
                <w:color w:val="000000"/>
                <w:sz w:val="16"/>
                <w:szCs w:val="16"/>
              </w:rPr>
              <w:t>读取输出</w:t>
            </w:r>
            <w:r>
              <w:rPr>
                <w:rFonts w:ascii="宋体" w:hAnsi="宋体" w:cs="宋体" w:hint="eastAsia"/>
                <w:color w:val="000000"/>
                <w:sz w:val="16"/>
                <w:szCs w:val="16"/>
              </w:rPr>
              <w:t>电流</w:t>
            </w:r>
            <w:r w:rsidRPr="00A44D03">
              <w:rPr>
                <w:rFonts w:ascii="宋体" w:hAnsi="宋体" w:cs="宋体" w:hint="eastAsia"/>
                <w:color w:val="000000"/>
                <w:sz w:val="16"/>
                <w:szCs w:val="16"/>
              </w:rPr>
              <w:t>_2</w:t>
            </w:r>
          </w:p>
        </w:tc>
        <w:tc>
          <w:tcPr>
            <w:tcW w:w="1033" w:type="dxa"/>
            <w:gridSpan w:val="2"/>
            <w:tcBorders>
              <w:top w:val="nil"/>
              <w:left w:val="nil"/>
              <w:bottom w:val="single" w:sz="8" w:space="0" w:color="000000"/>
              <w:right w:val="single" w:sz="8" w:space="0" w:color="000000"/>
            </w:tcBorders>
            <w:shd w:val="clear" w:color="auto" w:fill="auto"/>
            <w:vAlign w:val="center"/>
          </w:tcPr>
          <w:p w:rsidR="00F22FD8" w:rsidRPr="00A44D03" w:rsidRDefault="00F22FD8" w:rsidP="00C47F9F">
            <w:pPr>
              <w:widowControl/>
              <w:spacing w:line="60" w:lineRule="atLeast"/>
              <w:rPr>
                <w:rFonts w:ascii="宋体" w:hAnsi="宋体" w:cs="宋体"/>
                <w:color w:val="000000"/>
                <w:sz w:val="16"/>
                <w:szCs w:val="16"/>
              </w:rPr>
            </w:pPr>
            <w:r w:rsidRPr="00A44D03">
              <w:rPr>
                <w:rFonts w:ascii="宋体" w:hAnsi="宋体" w:cs="宋体" w:hint="eastAsia"/>
                <w:color w:val="000000"/>
                <w:sz w:val="16"/>
                <w:szCs w:val="16"/>
              </w:rPr>
              <w:t xml:space="preserve">0x0C 0x52 </w:t>
            </w:r>
          </w:p>
        </w:tc>
        <w:tc>
          <w:tcPr>
            <w:tcW w:w="982" w:type="dxa"/>
            <w:gridSpan w:val="2"/>
            <w:tcBorders>
              <w:top w:val="nil"/>
              <w:left w:val="nil"/>
              <w:bottom w:val="single" w:sz="8" w:space="0" w:color="000000"/>
              <w:right w:val="single" w:sz="8" w:space="0" w:color="000000"/>
            </w:tcBorders>
            <w:shd w:val="clear" w:color="auto" w:fill="auto"/>
            <w:vAlign w:val="center"/>
          </w:tcPr>
          <w:p w:rsidR="00F22FD8" w:rsidRPr="00A44D03" w:rsidRDefault="00F22FD8" w:rsidP="00C47F9F">
            <w:pPr>
              <w:widowControl/>
              <w:spacing w:line="60" w:lineRule="atLeast"/>
              <w:rPr>
                <w:rFonts w:ascii="宋体" w:hAnsi="宋体" w:cs="宋体"/>
                <w:color w:val="000000"/>
                <w:sz w:val="16"/>
                <w:szCs w:val="16"/>
              </w:rPr>
            </w:pPr>
            <w:r w:rsidRPr="00A44D03">
              <w:rPr>
                <w:rFonts w:ascii="宋体" w:hAnsi="宋体" w:cs="宋体" w:hint="eastAsia"/>
                <w:color w:val="000000"/>
                <w:sz w:val="16"/>
                <w:szCs w:val="16"/>
              </w:rPr>
              <w:t xml:space="preserve">ACK Data0   </w:t>
            </w:r>
          </w:p>
        </w:tc>
        <w:tc>
          <w:tcPr>
            <w:tcW w:w="557" w:type="dxa"/>
            <w:gridSpan w:val="2"/>
            <w:tcBorders>
              <w:top w:val="nil"/>
              <w:left w:val="nil"/>
              <w:bottom w:val="single" w:sz="8" w:space="0" w:color="000000"/>
              <w:right w:val="single" w:sz="8" w:space="0" w:color="000000"/>
            </w:tcBorders>
            <w:shd w:val="clear" w:color="auto" w:fill="auto"/>
            <w:vAlign w:val="center"/>
          </w:tcPr>
          <w:p w:rsidR="00F22FD8" w:rsidRPr="00A44D03" w:rsidRDefault="00F22FD8" w:rsidP="00C47F9F">
            <w:pPr>
              <w:widowControl/>
              <w:spacing w:line="60" w:lineRule="atLeast"/>
              <w:jc w:val="center"/>
              <w:rPr>
                <w:rFonts w:ascii="宋体" w:hAnsi="宋体" w:cs="宋体"/>
                <w:color w:val="000000"/>
                <w:sz w:val="16"/>
                <w:szCs w:val="16"/>
              </w:rPr>
            </w:pPr>
            <w:r w:rsidRPr="00A44D03">
              <w:rPr>
                <w:rFonts w:ascii="宋体" w:hAnsi="宋体" w:cs="宋体" w:hint="eastAsia"/>
                <w:color w:val="000000"/>
                <w:sz w:val="16"/>
                <w:szCs w:val="16"/>
              </w:rPr>
              <w:t>XX</w:t>
            </w:r>
          </w:p>
        </w:tc>
        <w:tc>
          <w:tcPr>
            <w:tcW w:w="840" w:type="dxa"/>
            <w:gridSpan w:val="2"/>
            <w:tcBorders>
              <w:top w:val="nil"/>
              <w:left w:val="nil"/>
              <w:bottom w:val="single" w:sz="8" w:space="0" w:color="000000"/>
              <w:right w:val="single" w:sz="8" w:space="0" w:color="000000"/>
            </w:tcBorders>
            <w:shd w:val="clear" w:color="auto" w:fill="auto"/>
            <w:vAlign w:val="center"/>
          </w:tcPr>
          <w:p w:rsidR="00F22FD8" w:rsidRPr="00A44D03" w:rsidRDefault="00F22FD8" w:rsidP="00C47F9F">
            <w:pPr>
              <w:widowControl/>
              <w:spacing w:line="60" w:lineRule="atLeast"/>
              <w:jc w:val="center"/>
              <w:rPr>
                <w:rFonts w:ascii="宋体" w:hAnsi="宋体" w:cs="宋体"/>
                <w:color w:val="000000"/>
                <w:sz w:val="16"/>
                <w:szCs w:val="16"/>
              </w:rPr>
            </w:pPr>
            <w:r w:rsidRPr="00A44D03">
              <w:rPr>
                <w:rFonts w:ascii="宋体" w:hAnsi="宋体" w:cs="宋体" w:hint="eastAsia"/>
                <w:color w:val="000000"/>
                <w:sz w:val="16"/>
                <w:szCs w:val="16"/>
              </w:rPr>
              <w:t>0.1A/位</w:t>
            </w:r>
          </w:p>
        </w:tc>
        <w:tc>
          <w:tcPr>
            <w:tcW w:w="3221" w:type="dxa"/>
            <w:gridSpan w:val="2"/>
            <w:vMerge/>
            <w:tcBorders>
              <w:left w:val="nil"/>
              <w:right w:val="single" w:sz="8" w:space="0" w:color="000000"/>
            </w:tcBorders>
            <w:shd w:val="clear" w:color="auto" w:fill="auto"/>
            <w:vAlign w:val="center"/>
          </w:tcPr>
          <w:p w:rsidR="00F22FD8" w:rsidRPr="00A44D03" w:rsidRDefault="00F22FD8" w:rsidP="00C47F9F">
            <w:pPr>
              <w:rPr>
                <w:rFonts w:ascii="宋体" w:hAnsi="宋体" w:cs="宋体"/>
                <w:color w:val="000000"/>
                <w:sz w:val="16"/>
                <w:szCs w:val="16"/>
              </w:rPr>
            </w:pPr>
          </w:p>
        </w:tc>
      </w:tr>
      <w:tr w:rsidR="00F22FD8" w:rsidRPr="00A44D03" w:rsidTr="00F22FD8">
        <w:trPr>
          <w:gridBefore w:val="1"/>
          <w:wBefore w:w="10" w:type="dxa"/>
          <w:trHeight w:val="227"/>
          <w:jc w:val="center"/>
        </w:trPr>
        <w:tc>
          <w:tcPr>
            <w:tcW w:w="479" w:type="dxa"/>
            <w:gridSpan w:val="2"/>
            <w:tcBorders>
              <w:top w:val="nil"/>
              <w:left w:val="single" w:sz="8" w:space="0" w:color="000000"/>
              <w:bottom w:val="single" w:sz="8" w:space="0" w:color="000000"/>
              <w:right w:val="single" w:sz="8" w:space="0" w:color="000000"/>
            </w:tcBorders>
            <w:shd w:val="clear" w:color="auto" w:fill="auto"/>
            <w:vAlign w:val="center"/>
            <w:hideMark/>
          </w:tcPr>
          <w:p w:rsidR="00F22FD8" w:rsidRPr="00A44D03" w:rsidRDefault="00F22FD8" w:rsidP="00C47F9F">
            <w:pPr>
              <w:widowControl/>
              <w:spacing w:line="60" w:lineRule="atLeast"/>
              <w:jc w:val="center"/>
              <w:rPr>
                <w:rFonts w:ascii="宋体" w:hAnsi="宋体" w:cs="宋体"/>
                <w:color w:val="000000"/>
                <w:sz w:val="16"/>
                <w:szCs w:val="16"/>
              </w:rPr>
            </w:pPr>
            <w:r w:rsidRPr="00A44D03">
              <w:rPr>
                <w:rFonts w:ascii="宋体" w:hAnsi="宋体" w:cs="宋体" w:hint="eastAsia"/>
                <w:color w:val="000000"/>
                <w:sz w:val="16"/>
                <w:szCs w:val="16"/>
              </w:rPr>
              <w:t>4</w:t>
            </w:r>
          </w:p>
        </w:tc>
        <w:tc>
          <w:tcPr>
            <w:tcW w:w="1619" w:type="dxa"/>
            <w:gridSpan w:val="2"/>
            <w:tcBorders>
              <w:top w:val="nil"/>
              <w:left w:val="nil"/>
              <w:bottom w:val="single" w:sz="8" w:space="0" w:color="000000"/>
              <w:right w:val="single" w:sz="8" w:space="0" w:color="000000"/>
            </w:tcBorders>
            <w:shd w:val="clear" w:color="auto" w:fill="auto"/>
            <w:vAlign w:val="center"/>
          </w:tcPr>
          <w:p w:rsidR="00F22FD8" w:rsidRPr="00A44D03" w:rsidRDefault="00F22FD8" w:rsidP="00C47F9F">
            <w:pPr>
              <w:widowControl/>
              <w:spacing w:line="60" w:lineRule="atLeast"/>
              <w:rPr>
                <w:rFonts w:ascii="宋体" w:hAnsi="宋体" w:cs="宋体"/>
                <w:color w:val="000000"/>
                <w:sz w:val="16"/>
                <w:szCs w:val="16"/>
              </w:rPr>
            </w:pPr>
            <w:r w:rsidRPr="00A44D03">
              <w:rPr>
                <w:rFonts w:ascii="宋体" w:hAnsi="宋体" w:cs="宋体" w:hint="eastAsia"/>
                <w:color w:val="000000"/>
                <w:sz w:val="16"/>
                <w:szCs w:val="16"/>
              </w:rPr>
              <w:t>读取输出</w:t>
            </w:r>
            <w:r>
              <w:rPr>
                <w:rFonts w:ascii="宋体" w:hAnsi="宋体" w:cs="宋体" w:hint="eastAsia"/>
                <w:color w:val="000000"/>
                <w:sz w:val="16"/>
                <w:szCs w:val="16"/>
              </w:rPr>
              <w:t>电流</w:t>
            </w:r>
            <w:r w:rsidRPr="00A44D03">
              <w:rPr>
                <w:rFonts w:ascii="宋体" w:hAnsi="宋体" w:cs="宋体" w:hint="eastAsia"/>
                <w:color w:val="000000"/>
                <w:sz w:val="16"/>
                <w:szCs w:val="16"/>
              </w:rPr>
              <w:t>_3</w:t>
            </w:r>
          </w:p>
        </w:tc>
        <w:tc>
          <w:tcPr>
            <w:tcW w:w="1033" w:type="dxa"/>
            <w:gridSpan w:val="2"/>
            <w:tcBorders>
              <w:top w:val="nil"/>
              <w:left w:val="nil"/>
              <w:bottom w:val="single" w:sz="8" w:space="0" w:color="000000"/>
              <w:right w:val="single" w:sz="8" w:space="0" w:color="000000"/>
            </w:tcBorders>
            <w:shd w:val="clear" w:color="auto" w:fill="auto"/>
            <w:vAlign w:val="center"/>
          </w:tcPr>
          <w:p w:rsidR="00F22FD8" w:rsidRPr="00A44D03" w:rsidRDefault="00F22FD8" w:rsidP="00C47F9F">
            <w:pPr>
              <w:widowControl/>
              <w:spacing w:line="60" w:lineRule="atLeast"/>
              <w:rPr>
                <w:rFonts w:ascii="宋体" w:hAnsi="宋体" w:cs="宋体"/>
                <w:color w:val="000000"/>
                <w:sz w:val="16"/>
                <w:szCs w:val="16"/>
              </w:rPr>
            </w:pPr>
            <w:r w:rsidRPr="00A44D03">
              <w:rPr>
                <w:rFonts w:ascii="宋体" w:hAnsi="宋体" w:cs="宋体" w:hint="eastAsia"/>
                <w:color w:val="000000"/>
                <w:sz w:val="16"/>
                <w:szCs w:val="16"/>
              </w:rPr>
              <w:t xml:space="preserve">0x0C 0x53 </w:t>
            </w:r>
          </w:p>
        </w:tc>
        <w:tc>
          <w:tcPr>
            <w:tcW w:w="982" w:type="dxa"/>
            <w:gridSpan w:val="2"/>
            <w:tcBorders>
              <w:top w:val="nil"/>
              <w:left w:val="nil"/>
              <w:bottom w:val="single" w:sz="8" w:space="0" w:color="000000"/>
              <w:right w:val="single" w:sz="8" w:space="0" w:color="000000"/>
            </w:tcBorders>
            <w:shd w:val="clear" w:color="auto" w:fill="auto"/>
            <w:vAlign w:val="center"/>
          </w:tcPr>
          <w:p w:rsidR="00F22FD8" w:rsidRPr="00A44D03" w:rsidRDefault="00F22FD8" w:rsidP="00C47F9F">
            <w:pPr>
              <w:widowControl/>
              <w:spacing w:line="60" w:lineRule="atLeast"/>
              <w:rPr>
                <w:rFonts w:ascii="宋体" w:hAnsi="宋体" w:cs="宋体"/>
                <w:color w:val="000000"/>
                <w:sz w:val="16"/>
                <w:szCs w:val="16"/>
              </w:rPr>
            </w:pPr>
            <w:r w:rsidRPr="00A44D03">
              <w:rPr>
                <w:rFonts w:ascii="宋体" w:hAnsi="宋体" w:cs="宋体" w:hint="eastAsia"/>
                <w:color w:val="000000"/>
                <w:sz w:val="16"/>
                <w:szCs w:val="16"/>
              </w:rPr>
              <w:t xml:space="preserve">ACK Data0   </w:t>
            </w:r>
          </w:p>
        </w:tc>
        <w:tc>
          <w:tcPr>
            <w:tcW w:w="557" w:type="dxa"/>
            <w:gridSpan w:val="2"/>
            <w:tcBorders>
              <w:top w:val="nil"/>
              <w:left w:val="nil"/>
              <w:bottom w:val="single" w:sz="8" w:space="0" w:color="000000"/>
              <w:right w:val="single" w:sz="8" w:space="0" w:color="000000"/>
            </w:tcBorders>
            <w:shd w:val="clear" w:color="auto" w:fill="auto"/>
            <w:vAlign w:val="center"/>
          </w:tcPr>
          <w:p w:rsidR="00F22FD8" w:rsidRPr="00A44D03" w:rsidRDefault="00F22FD8" w:rsidP="00C47F9F">
            <w:pPr>
              <w:widowControl/>
              <w:spacing w:line="60" w:lineRule="atLeast"/>
              <w:jc w:val="center"/>
              <w:rPr>
                <w:rFonts w:ascii="宋体" w:hAnsi="宋体" w:cs="宋体"/>
                <w:color w:val="000000"/>
                <w:sz w:val="16"/>
                <w:szCs w:val="16"/>
              </w:rPr>
            </w:pPr>
            <w:r w:rsidRPr="00A44D03">
              <w:rPr>
                <w:rFonts w:ascii="宋体" w:hAnsi="宋体" w:cs="宋体" w:hint="eastAsia"/>
                <w:color w:val="000000"/>
                <w:sz w:val="16"/>
                <w:szCs w:val="16"/>
              </w:rPr>
              <w:t>XX</w:t>
            </w:r>
          </w:p>
        </w:tc>
        <w:tc>
          <w:tcPr>
            <w:tcW w:w="840" w:type="dxa"/>
            <w:gridSpan w:val="2"/>
            <w:tcBorders>
              <w:top w:val="nil"/>
              <w:left w:val="nil"/>
              <w:bottom w:val="single" w:sz="8" w:space="0" w:color="000000"/>
              <w:right w:val="single" w:sz="8" w:space="0" w:color="000000"/>
            </w:tcBorders>
            <w:shd w:val="clear" w:color="auto" w:fill="auto"/>
            <w:vAlign w:val="center"/>
          </w:tcPr>
          <w:p w:rsidR="00F22FD8" w:rsidRPr="00A44D03" w:rsidRDefault="00F22FD8" w:rsidP="00C47F9F">
            <w:pPr>
              <w:widowControl/>
              <w:spacing w:line="60" w:lineRule="atLeast"/>
              <w:jc w:val="center"/>
              <w:rPr>
                <w:rFonts w:ascii="宋体" w:hAnsi="宋体" w:cs="宋体"/>
                <w:color w:val="000000"/>
                <w:sz w:val="16"/>
                <w:szCs w:val="16"/>
              </w:rPr>
            </w:pPr>
            <w:r w:rsidRPr="00A44D03">
              <w:rPr>
                <w:rFonts w:ascii="宋体" w:hAnsi="宋体" w:cs="宋体" w:hint="eastAsia"/>
                <w:color w:val="000000"/>
                <w:sz w:val="16"/>
                <w:szCs w:val="16"/>
              </w:rPr>
              <w:t>0.1A/位</w:t>
            </w:r>
          </w:p>
        </w:tc>
        <w:tc>
          <w:tcPr>
            <w:tcW w:w="3221" w:type="dxa"/>
            <w:gridSpan w:val="2"/>
            <w:vMerge/>
            <w:tcBorders>
              <w:left w:val="nil"/>
              <w:right w:val="single" w:sz="8" w:space="0" w:color="000000"/>
            </w:tcBorders>
            <w:shd w:val="clear" w:color="auto" w:fill="auto"/>
            <w:vAlign w:val="center"/>
          </w:tcPr>
          <w:p w:rsidR="00F22FD8" w:rsidRPr="00A44D03" w:rsidRDefault="00F22FD8" w:rsidP="00C47F9F">
            <w:pPr>
              <w:rPr>
                <w:rFonts w:ascii="宋体" w:hAnsi="宋体" w:cs="宋体"/>
                <w:color w:val="000000"/>
                <w:sz w:val="16"/>
                <w:szCs w:val="16"/>
              </w:rPr>
            </w:pPr>
          </w:p>
        </w:tc>
      </w:tr>
      <w:tr w:rsidR="00F22FD8" w:rsidRPr="00A44D03" w:rsidTr="00F22FD8">
        <w:trPr>
          <w:gridBefore w:val="1"/>
          <w:wBefore w:w="10" w:type="dxa"/>
          <w:trHeight w:val="227"/>
          <w:jc w:val="center"/>
        </w:trPr>
        <w:tc>
          <w:tcPr>
            <w:tcW w:w="479" w:type="dxa"/>
            <w:gridSpan w:val="2"/>
            <w:tcBorders>
              <w:top w:val="nil"/>
              <w:left w:val="single" w:sz="8" w:space="0" w:color="000000"/>
              <w:bottom w:val="single" w:sz="8" w:space="0" w:color="000000"/>
              <w:right w:val="single" w:sz="8" w:space="0" w:color="000000"/>
            </w:tcBorders>
            <w:shd w:val="clear" w:color="auto" w:fill="auto"/>
            <w:vAlign w:val="center"/>
            <w:hideMark/>
          </w:tcPr>
          <w:p w:rsidR="00F22FD8" w:rsidRPr="00A44D03" w:rsidRDefault="00F22FD8" w:rsidP="00C47F9F">
            <w:pPr>
              <w:widowControl/>
              <w:spacing w:line="60" w:lineRule="atLeast"/>
              <w:jc w:val="center"/>
              <w:rPr>
                <w:rFonts w:ascii="宋体" w:hAnsi="宋体" w:cs="宋体"/>
                <w:color w:val="000000"/>
                <w:sz w:val="16"/>
                <w:szCs w:val="16"/>
              </w:rPr>
            </w:pPr>
            <w:r w:rsidRPr="00A44D03">
              <w:rPr>
                <w:rFonts w:ascii="宋体" w:hAnsi="宋体" w:cs="宋体" w:hint="eastAsia"/>
                <w:color w:val="000000"/>
                <w:sz w:val="16"/>
                <w:szCs w:val="16"/>
              </w:rPr>
              <w:t>5</w:t>
            </w:r>
          </w:p>
        </w:tc>
        <w:tc>
          <w:tcPr>
            <w:tcW w:w="1619" w:type="dxa"/>
            <w:gridSpan w:val="2"/>
            <w:tcBorders>
              <w:top w:val="nil"/>
              <w:left w:val="nil"/>
              <w:bottom w:val="single" w:sz="8" w:space="0" w:color="000000"/>
              <w:right w:val="single" w:sz="8" w:space="0" w:color="000000"/>
            </w:tcBorders>
            <w:shd w:val="clear" w:color="auto" w:fill="auto"/>
            <w:vAlign w:val="center"/>
          </w:tcPr>
          <w:p w:rsidR="00F22FD8" w:rsidRPr="00A44D03" w:rsidRDefault="00F22FD8" w:rsidP="00C47F9F">
            <w:pPr>
              <w:widowControl/>
              <w:spacing w:line="60" w:lineRule="atLeast"/>
              <w:rPr>
                <w:rFonts w:ascii="宋体" w:hAnsi="宋体" w:cs="宋体"/>
                <w:color w:val="000000"/>
                <w:sz w:val="16"/>
                <w:szCs w:val="16"/>
              </w:rPr>
            </w:pPr>
            <w:r w:rsidRPr="00A44D03">
              <w:rPr>
                <w:rFonts w:ascii="宋体" w:hAnsi="宋体" w:cs="宋体" w:hint="eastAsia"/>
                <w:color w:val="000000"/>
                <w:sz w:val="16"/>
                <w:szCs w:val="16"/>
              </w:rPr>
              <w:t>读取输出</w:t>
            </w:r>
            <w:r>
              <w:rPr>
                <w:rFonts w:ascii="宋体" w:hAnsi="宋体" w:cs="宋体" w:hint="eastAsia"/>
                <w:color w:val="000000"/>
                <w:sz w:val="16"/>
                <w:szCs w:val="16"/>
              </w:rPr>
              <w:t>电流</w:t>
            </w:r>
            <w:r w:rsidRPr="00A44D03">
              <w:rPr>
                <w:rFonts w:ascii="宋体" w:hAnsi="宋体" w:cs="宋体" w:hint="eastAsia"/>
                <w:color w:val="000000"/>
                <w:sz w:val="16"/>
                <w:szCs w:val="16"/>
              </w:rPr>
              <w:t>_4</w:t>
            </w:r>
          </w:p>
        </w:tc>
        <w:tc>
          <w:tcPr>
            <w:tcW w:w="1033" w:type="dxa"/>
            <w:gridSpan w:val="2"/>
            <w:tcBorders>
              <w:top w:val="nil"/>
              <w:left w:val="nil"/>
              <w:bottom w:val="single" w:sz="8" w:space="0" w:color="000000"/>
              <w:right w:val="single" w:sz="8" w:space="0" w:color="000000"/>
            </w:tcBorders>
            <w:shd w:val="clear" w:color="auto" w:fill="auto"/>
            <w:vAlign w:val="center"/>
          </w:tcPr>
          <w:p w:rsidR="00F22FD8" w:rsidRPr="00A44D03" w:rsidRDefault="00F22FD8" w:rsidP="00C47F9F">
            <w:pPr>
              <w:widowControl/>
              <w:spacing w:line="60" w:lineRule="atLeast"/>
              <w:rPr>
                <w:rFonts w:ascii="宋体" w:hAnsi="宋体" w:cs="宋体"/>
                <w:color w:val="000000"/>
                <w:sz w:val="16"/>
                <w:szCs w:val="16"/>
              </w:rPr>
            </w:pPr>
            <w:r w:rsidRPr="00A44D03">
              <w:rPr>
                <w:rFonts w:ascii="宋体" w:hAnsi="宋体" w:cs="宋体" w:hint="eastAsia"/>
                <w:color w:val="000000"/>
                <w:sz w:val="16"/>
                <w:szCs w:val="16"/>
              </w:rPr>
              <w:t xml:space="preserve">0x0C 0x54 </w:t>
            </w:r>
          </w:p>
        </w:tc>
        <w:tc>
          <w:tcPr>
            <w:tcW w:w="982" w:type="dxa"/>
            <w:gridSpan w:val="2"/>
            <w:tcBorders>
              <w:top w:val="nil"/>
              <w:left w:val="nil"/>
              <w:bottom w:val="single" w:sz="8" w:space="0" w:color="000000"/>
              <w:right w:val="single" w:sz="8" w:space="0" w:color="000000"/>
            </w:tcBorders>
            <w:shd w:val="clear" w:color="auto" w:fill="auto"/>
            <w:vAlign w:val="center"/>
          </w:tcPr>
          <w:p w:rsidR="00F22FD8" w:rsidRPr="00A44D03" w:rsidRDefault="00F22FD8" w:rsidP="00C47F9F">
            <w:pPr>
              <w:widowControl/>
              <w:spacing w:line="60" w:lineRule="atLeast"/>
              <w:rPr>
                <w:rFonts w:ascii="宋体" w:hAnsi="宋体" w:cs="宋体"/>
                <w:color w:val="000000"/>
                <w:sz w:val="16"/>
                <w:szCs w:val="16"/>
              </w:rPr>
            </w:pPr>
            <w:r w:rsidRPr="00A44D03">
              <w:rPr>
                <w:rFonts w:ascii="宋体" w:hAnsi="宋体" w:cs="宋体" w:hint="eastAsia"/>
                <w:color w:val="000000"/>
                <w:sz w:val="16"/>
                <w:szCs w:val="16"/>
              </w:rPr>
              <w:t xml:space="preserve">ACK Data0   </w:t>
            </w:r>
          </w:p>
        </w:tc>
        <w:tc>
          <w:tcPr>
            <w:tcW w:w="557" w:type="dxa"/>
            <w:gridSpan w:val="2"/>
            <w:tcBorders>
              <w:top w:val="nil"/>
              <w:left w:val="nil"/>
              <w:bottom w:val="single" w:sz="8" w:space="0" w:color="000000"/>
              <w:right w:val="single" w:sz="8" w:space="0" w:color="000000"/>
            </w:tcBorders>
            <w:shd w:val="clear" w:color="auto" w:fill="auto"/>
            <w:vAlign w:val="center"/>
          </w:tcPr>
          <w:p w:rsidR="00F22FD8" w:rsidRPr="00A44D03" w:rsidRDefault="00F22FD8" w:rsidP="00C47F9F">
            <w:pPr>
              <w:widowControl/>
              <w:spacing w:line="60" w:lineRule="atLeast"/>
              <w:jc w:val="center"/>
              <w:rPr>
                <w:rFonts w:ascii="宋体" w:hAnsi="宋体" w:cs="宋体"/>
                <w:color w:val="000000"/>
                <w:sz w:val="16"/>
                <w:szCs w:val="16"/>
              </w:rPr>
            </w:pPr>
            <w:r w:rsidRPr="00A44D03">
              <w:rPr>
                <w:rFonts w:ascii="宋体" w:hAnsi="宋体" w:cs="宋体" w:hint="eastAsia"/>
                <w:color w:val="000000"/>
                <w:sz w:val="16"/>
                <w:szCs w:val="16"/>
              </w:rPr>
              <w:t>XX</w:t>
            </w:r>
          </w:p>
        </w:tc>
        <w:tc>
          <w:tcPr>
            <w:tcW w:w="840" w:type="dxa"/>
            <w:gridSpan w:val="2"/>
            <w:tcBorders>
              <w:top w:val="nil"/>
              <w:left w:val="nil"/>
              <w:bottom w:val="single" w:sz="8" w:space="0" w:color="000000"/>
              <w:right w:val="single" w:sz="8" w:space="0" w:color="000000"/>
            </w:tcBorders>
            <w:shd w:val="clear" w:color="auto" w:fill="auto"/>
            <w:vAlign w:val="center"/>
          </w:tcPr>
          <w:p w:rsidR="00F22FD8" w:rsidRPr="00A44D03" w:rsidRDefault="00F22FD8" w:rsidP="00C47F9F">
            <w:pPr>
              <w:widowControl/>
              <w:spacing w:line="60" w:lineRule="atLeast"/>
              <w:jc w:val="center"/>
              <w:rPr>
                <w:rFonts w:ascii="宋体" w:hAnsi="宋体" w:cs="宋体"/>
                <w:color w:val="000000"/>
                <w:sz w:val="16"/>
                <w:szCs w:val="16"/>
              </w:rPr>
            </w:pPr>
            <w:r w:rsidRPr="00A44D03">
              <w:rPr>
                <w:rFonts w:ascii="宋体" w:hAnsi="宋体" w:cs="宋体" w:hint="eastAsia"/>
                <w:color w:val="000000"/>
                <w:sz w:val="16"/>
                <w:szCs w:val="16"/>
              </w:rPr>
              <w:t>0.1A/位</w:t>
            </w:r>
          </w:p>
        </w:tc>
        <w:tc>
          <w:tcPr>
            <w:tcW w:w="3221" w:type="dxa"/>
            <w:gridSpan w:val="2"/>
            <w:vMerge/>
            <w:tcBorders>
              <w:left w:val="nil"/>
              <w:right w:val="single" w:sz="8" w:space="0" w:color="000000"/>
            </w:tcBorders>
            <w:shd w:val="clear" w:color="auto" w:fill="auto"/>
            <w:vAlign w:val="center"/>
          </w:tcPr>
          <w:p w:rsidR="00F22FD8" w:rsidRPr="00A44D03" w:rsidRDefault="00F22FD8" w:rsidP="00C47F9F">
            <w:pPr>
              <w:rPr>
                <w:rFonts w:ascii="宋体" w:hAnsi="宋体" w:cs="宋体"/>
                <w:color w:val="000000"/>
                <w:sz w:val="16"/>
                <w:szCs w:val="16"/>
              </w:rPr>
            </w:pPr>
          </w:p>
        </w:tc>
      </w:tr>
      <w:tr w:rsidR="00F22FD8" w:rsidRPr="00A44D03" w:rsidTr="00F22FD8">
        <w:trPr>
          <w:gridBefore w:val="1"/>
          <w:wBefore w:w="10" w:type="dxa"/>
          <w:trHeight w:val="227"/>
          <w:jc w:val="center"/>
        </w:trPr>
        <w:tc>
          <w:tcPr>
            <w:tcW w:w="479" w:type="dxa"/>
            <w:gridSpan w:val="2"/>
            <w:tcBorders>
              <w:top w:val="nil"/>
              <w:left w:val="single" w:sz="8" w:space="0" w:color="000000"/>
              <w:bottom w:val="single" w:sz="8" w:space="0" w:color="000000"/>
              <w:right w:val="single" w:sz="8" w:space="0" w:color="000000"/>
            </w:tcBorders>
            <w:shd w:val="clear" w:color="auto" w:fill="auto"/>
            <w:vAlign w:val="center"/>
            <w:hideMark/>
          </w:tcPr>
          <w:p w:rsidR="00F22FD8" w:rsidRPr="00A44D03" w:rsidRDefault="00F22FD8" w:rsidP="00C47F9F">
            <w:pPr>
              <w:widowControl/>
              <w:spacing w:line="60" w:lineRule="atLeast"/>
              <w:jc w:val="center"/>
              <w:rPr>
                <w:rFonts w:ascii="宋体" w:hAnsi="宋体" w:cs="宋体"/>
                <w:color w:val="000000"/>
                <w:sz w:val="16"/>
                <w:szCs w:val="16"/>
              </w:rPr>
            </w:pPr>
            <w:r w:rsidRPr="00A44D03">
              <w:rPr>
                <w:rFonts w:ascii="宋体" w:hAnsi="宋体" w:cs="宋体" w:hint="eastAsia"/>
                <w:color w:val="000000"/>
                <w:sz w:val="16"/>
                <w:szCs w:val="16"/>
              </w:rPr>
              <w:t>6</w:t>
            </w:r>
          </w:p>
        </w:tc>
        <w:tc>
          <w:tcPr>
            <w:tcW w:w="1619" w:type="dxa"/>
            <w:gridSpan w:val="2"/>
            <w:tcBorders>
              <w:top w:val="nil"/>
              <w:left w:val="nil"/>
              <w:bottom w:val="single" w:sz="8" w:space="0" w:color="000000"/>
              <w:right w:val="single" w:sz="8" w:space="0" w:color="000000"/>
            </w:tcBorders>
            <w:shd w:val="clear" w:color="auto" w:fill="auto"/>
            <w:vAlign w:val="center"/>
          </w:tcPr>
          <w:p w:rsidR="00F22FD8" w:rsidRPr="00A44D03" w:rsidRDefault="00F22FD8" w:rsidP="00C47F9F">
            <w:pPr>
              <w:widowControl/>
              <w:spacing w:line="60" w:lineRule="atLeast"/>
              <w:rPr>
                <w:rFonts w:ascii="宋体" w:hAnsi="宋体" w:cs="宋体"/>
                <w:color w:val="000000"/>
                <w:sz w:val="16"/>
                <w:szCs w:val="16"/>
              </w:rPr>
            </w:pPr>
            <w:r w:rsidRPr="00A44D03">
              <w:rPr>
                <w:rFonts w:ascii="宋体" w:hAnsi="宋体" w:cs="宋体" w:hint="eastAsia"/>
                <w:color w:val="000000"/>
                <w:sz w:val="16"/>
                <w:szCs w:val="16"/>
              </w:rPr>
              <w:t>读取输出</w:t>
            </w:r>
            <w:r>
              <w:rPr>
                <w:rFonts w:ascii="宋体" w:hAnsi="宋体" w:cs="宋体" w:hint="eastAsia"/>
                <w:color w:val="000000"/>
                <w:sz w:val="16"/>
                <w:szCs w:val="16"/>
              </w:rPr>
              <w:t>电流</w:t>
            </w:r>
            <w:r w:rsidRPr="00A44D03">
              <w:rPr>
                <w:rFonts w:ascii="宋体" w:hAnsi="宋体" w:cs="宋体" w:hint="eastAsia"/>
                <w:color w:val="000000"/>
                <w:sz w:val="16"/>
                <w:szCs w:val="16"/>
              </w:rPr>
              <w:t>_5</w:t>
            </w:r>
          </w:p>
        </w:tc>
        <w:tc>
          <w:tcPr>
            <w:tcW w:w="1033" w:type="dxa"/>
            <w:gridSpan w:val="2"/>
            <w:tcBorders>
              <w:top w:val="nil"/>
              <w:left w:val="nil"/>
              <w:bottom w:val="single" w:sz="8" w:space="0" w:color="000000"/>
              <w:right w:val="single" w:sz="8" w:space="0" w:color="000000"/>
            </w:tcBorders>
            <w:shd w:val="clear" w:color="auto" w:fill="auto"/>
            <w:vAlign w:val="center"/>
          </w:tcPr>
          <w:p w:rsidR="00F22FD8" w:rsidRPr="00A44D03" w:rsidRDefault="00F22FD8" w:rsidP="00C47F9F">
            <w:pPr>
              <w:widowControl/>
              <w:spacing w:line="60" w:lineRule="atLeast"/>
              <w:rPr>
                <w:rFonts w:ascii="宋体" w:hAnsi="宋体" w:cs="宋体"/>
                <w:color w:val="000000"/>
                <w:sz w:val="16"/>
                <w:szCs w:val="16"/>
              </w:rPr>
            </w:pPr>
            <w:r w:rsidRPr="00A44D03">
              <w:rPr>
                <w:rFonts w:ascii="宋体" w:hAnsi="宋体" w:cs="宋体" w:hint="eastAsia"/>
                <w:color w:val="000000"/>
                <w:sz w:val="16"/>
                <w:szCs w:val="16"/>
              </w:rPr>
              <w:t xml:space="preserve">0x0C 0x55 </w:t>
            </w:r>
          </w:p>
        </w:tc>
        <w:tc>
          <w:tcPr>
            <w:tcW w:w="982" w:type="dxa"/>
            <w:gridSpan w:val="2"/>
            <w:tcBorders>
              <w:top w:val="nil"/>
              <w:left w:val="nil"/>
              <w:bottom w:val="single" w:sz="8" w:space="0" w:color="000000"/>
              <w:right w:val="single" w:sz="8" w:space="0" w:color="000000"/>
            </w:tcBorders>
            <w:shd w:val="clear" w:color="auto" w:fill="auto"/>
            <w:vAlign w:val="center"/>
          </w:tcPr>
          <w:p w:rsidR="00F22FD8" w:rsidRPr="00A44D03" w:rsidRDefault="00F22FD8" w:rsidP="00C47F9F">
            <w:pPr>
              <w:widowControl/>
              <w:spacing w:line="60" w:lineRule="atLeast"/>
              <w:rPr>
                <w:rFonts w:ascii="宋体" w:hAnsi="宋体" w:cs="宋体"/>
                <w:color w:val="000000"/>
                <w:sz w:val="16"/>
                <w:szCs w:val="16"/>
              </w:rPr>
            </w:pPr>
            <w:r w:rsidRPr="00A44D03">
              <w:rPr>
                <w:rFonts w:ascii="宋体" w:hAnsi="宋体" w:cs="宋体" w:hint="eastAsia"/>
                <w:color w:val="000000"/>
                <w:sz w:val="16"/>
                <w:szCs w:val="16"/>
              </w:rPr>
              <w:t xml:space="preserve">ACK Data0   </w:t>
            </w:r>
          </w:p>
        </w:tc>
        <w:tc>
          <w:tcPr>
            <w:tcW w:w="557" w:type="dxa"/>
            <w:gridSpan w:val="2"/>
            <w:tcBorders>
              <w:top w:val="nil"/>
              <w:left w:val="nil"/>
              <w:bottom w:val="single" w:sz="8" w:space="0" w:color="000000"/>
              <w:right w:val="single" w:sz="8" w:space="0" w:color="000000"/>
            </w:tcBorders>
            <w:shd w:val="clear" w:color="auto" w:fill="auto"/>
            <w:vAlign w:val="center"/>
          </w:tcPr>
          <w:p w:rsidR="00F22FD8" w:rsidRPr="00A44D03" w:rsidRDefault="00F22FD8" w:rsidP="00C47F9F">
            <w:pPr>
              <w:widowControl/>
              <w:spacing w:line="60" w:lineRule="atLeast"/>
              <w:jc w:val="center"/>
              <w:rPr>
                <w:rFonts w:ascii="宋体" w:hAnsi="宋体" w:cs="宋体"/>
                <w:color w:val="000000"/>
                <w:sz w:val="16"/>
                <w:szCs w:val="16"/>
              </w:rPr>
            </w:pPr>
            <w:r w:rsidRPr="00A44D03">
              <w:rPr>
                <w:rFonts w:ascii="宋体" w:hAnsi="宋体" w:cs="宋体" w:hint="eastAsia"/>
                <w:color w:val="000000"/>
                <w:sz w:val="16"/>
                <w:szCs w:val="16"/>
              </w:rPr>
              <w:t>XX</w:t>
            </w:r>
          </w:p>
        </w:tc>
        <w:tc>
          <w:tcPr>
            <w:tcW w:w="840" w:type="dxa"/>
            <w:gridSpan w:val="2"/>
            <w:tcBorders>
              <w:top w:val="nil"/>
              <w:left w:val="nil"/>
              <w:bottom w:val="single" w:sz="8" w:space="0" w:color="000000"/>
              <w:right w:val="single" w:sz="8" w:space="0" w:color="000000"/>
            </w:tcBorders>
            <w:shd w:val="clear" w:color="auto" w:fill="auto"/>
            <w:vAlign w:val="center"/>
          </w:tcPr>
          <w:p w:rsidR="00F22FD8" w:rsidRPr="00A44D03" w:rsidRDefault="00F22FD8" w:rsidP="00C47F9F">
            <w:pPr>
              <w:widowControl/>
              <w:spacing w:line="60" w:lineRule="atLeast"/>
              <w:jc w:val="center"/>
              <w:rPr>
                <w:rFonts w:ascii="宋体" w:hAnsi="宋体" w:cs="宋体"/>
                <w:color w:val="000000"/>
                <w:sz w:val="16"/>
                <w:szCs w:val="16"/>
              </w:rPr>
            </w:pPr>
            <w:r w:rsidRPr="00A44D03">
              <w:rPr>
                <w:rFonts w:ascii="宋体" w:hAnsi="宋体" w:cs="宋体" w:hint="eastAsia"/>
                <w:color w:val="000000"/>
                <w:sz w:val="16"/>
                <w:szCs w:val="16"/>
              </w:rPr>
              <w:t>0.1A/位</w:t>
            </w:r>
          </w:p>
        </w:tc>
        <w:tc>
          <w:tcPr>
            <w:tcW w:w="3221" w:type="dxa"/>
            <w:gridSpan w:val="2"/>
            <w:vMerge/>
            <w:tcBorders>
              <w:left w:val="nil"/>
              <w:right w:val="single" w:sz="8" w:space="0" w:color="000000"/>
            </w:tcBorders>
            <w:shd w:val="clear" w:color="auto" w:fill="auto"/>
            <w:vAlign w:val="center"/>
          </w:tcPr>
          <w:p w:rsidR="00F22FD8" w:rsidRPr="00A44D03" w:rsidRDefault="00F22FD8" w:rsidP="00C47F9F">
            <w:pPr>
              <w:rPr>
                <w:rFonts w:ascii="宋体" w:hAnsi="宋体" w:cs="宋体"/>
                <w:color w:val="000000"/>
                <w:sz w:val="16"/>
                <w:szCs w:val="16"/>
              </w:rPr>
            </w:pPr>
          </w:p>
        </w:tc>
      </w:tr>
      <w:tr w:rsidR="00F22FD8" w:rsidRPr="00A44D03" w:rsidTr="00F22FD8">
        <w:trPr>
          <w:gridBefore w:val="1"/>
          <w:wBefore w:w="10" w:type="dxa"/>
          <w:trHeight w:val="227"/>
          <w:jc w:val="center"/>
        </w:trPr>
        <w:tc>
          <w:tcPr>
            <w:tcW w:w="479" w:type="dxa"/>
            <w:gridSpan w:val="2"/>
            <w:tcBorders>
              <w:top w:val="nil"/>
              <w:left w:val="single" w:sz="8" w:space="0" w:color="000000"/>
              <w:bottom w:val="single" w:sz="8" w:space="0" w:color="000000"/>
              <w:right w:val="single" w:sz="8" w:space="0" w:color="000000"/>
            </w:tcBorders>
            <w:shd w:val="clear" w:color="auto" w:fill="auto"/>
            <w:vAlign w:val="center"/>
            <w:hideMark/>
          </w:tcPr>
          <w:p w:rsidR="00F22FD8" w:rsidRPr="00A44D03" w:rsidRDefault="00F22FD8" w:rsidP="00C47F9F">
            <w:pPr>
              <w:widowControl/>
              <w:spacing w:line="60" w:lineRule="atLeast"/>
              <w:jc w:val="center"/>
              <w:rPr>
                <w:rFonts w:ascii="宋体" w:hAnsi="宋体" w:cs="宋体"/>
                <w:color w:val="000000"/>
                <w:sz w:val="16"/>
                <w:szCs w:val="16"/>
              </w:rPr>
            </w:pPr>
            <w:r w:rsidRPr="00A44D03">
              <w:rPr>
                <w:rFonts w:ascii="宋体" w:hAnsi="宋体" w:cs="宋体" w:hint="eastAsia"/>
                <w:color w:val="000000"/>
                <w:sz w:val="16"/>
                <w:szCs w:val="16"/>
              </w:rPr>
              <w:t>7</w:t>
            </w:r>
          </w:p>
        </w:tc>
        <w:tc>
          <w:tcPr>
            <w:tcW w:w="1619" w:type="dxa"/>
            <w:gridSpan w:val="2"/>
            <w:tcBorders>
              <w:top w:val="nil"/>
              <w:left w:val="nil"/>
              <w:bottom w:val="single" w:sz="8" w:space="0" w:color="000000"/>
              <w:right w:val="single" w:sz="8" w:space="0" w:color="000000"/>
            </w:tcBorders>
            <w:shd w:val="clear" w:color="auto" w:fill="auto"/>
            <w:vAlign w:val="center"/>
          </w:tcPr>
          <w:p w:rsidR="00F22FD8" w:rsidRPr="00A44D03" w:rsidRDefault="00F22FD8" w:rsidP="00C47F9F">
            <w:pPr>
              <w:widowControl/>
              <w:spacing w:line="60" w:lineRule="atLeast"/>
              <w:rPr>
                <w:rFonts w:ascii="宋体" w:hAnsi="宋体" w:cs="宋体"/>
                <w:color w:val="000000"/>
                <w:sz w:val="16"/>
                <w:szCs w:val="16"/>
              </w:rPr>
            </w:pPr>
            <w:r w:rsidRPr="00A44D03">
              <w:rPr>
                <w:rFonts w:ascii="宋体" w:hAnsi="宋体" w:cs="宋体" w:hint="eastAsia"/>
                <w:color w:val="000000"/>
                <w:sz w:val="16"/>
                <w:szCs w:val="16"/>
              </w:rPr>
              <w:t>读取输出</w:t>
            </w:r>
            <w:r>
              <w:rPr>
                <w:rFonts w:ascii="宋体" w:hAnsi="宋体" w:cs="宋体" w:hint="eastAsia"/>
                <w:color w:val="000000"/>
                <w:sz w:val="16"/>
                <w:szCs w:val="16"/>
              </w:rPr>
              <w:t>电流</w:t>
            </w:r>
            <w:r w:rsidRPr="00A44D03">
              <w:rPr>
                <w:rFonts w:ascii="宋体" w:hAnsi="宋体" w:cs="宋体" w:hint="eastAsia"/>
                <w:color w:val="000000"/>
                <w:sz w:val="16"/>
                <w:szCs w:val="16"/>
              </w:rPr>
              <w:t>_6</w:t>
            </w:r>
          </w:p>
        </w:tc>
        <w:tc>
          <w:tcPr>
            <w:tcW w:w="1033" w:type="dxa"/>
            <w:gridSpan w:val="2"/>
            <w:tcBorders>
              <w:top w:val="nil"/>
              <w:left w:val="nil"/>
              <w:bottom w:val="single" w:sz="8" w:space="0" w:color="000000"/>
              <w:right w:val="single" w:sz="8" w:space="0" w:color="000000"/>
            </w:tcBorders>
            <w:shd w:val="clear" w:color="auto" w:fill="auto"/>
            <w:vAlign w:val="center"/>
          </w:tcPr>
          <w:p w:rsidR="00F22FD8" w:rsidRPr="00A44D03" w:rsidRDefault="00F22FD8" w:rsidP="00C47F9F">
            <w:pPr>
              <w:widowControl/>
              <w:spacing w:line="60" w:lineRule="atLeast"/>
              <w:rPr>
                <w:rFonts w:ascii="宋体" w:hAnsi="宋体" w:cs="宋体"/>
                <w:color w:val="000000"/>
                <w:sz w:val="16"/>
                <w:szCs w:val="16"/>
              </w:rPr>
            </w:pPr>
            <w:r w:rsidRPr="00A44D03">
              <w:rPr>
                <w:rFonts w:ascii="宋体" w:hAnsi="宋体" w:cs="宋体" w:hint="eastAsia"/>
                <w:color w:val="000000"/>
                <w:sz w:val="16"/>
                <w:szCs w:val="16"/>
              </w:rPr>
              <w:t xml:space="preserve">0x0C 0x56 </w:t>
            </w:r>
          </w:p>
        </w:tc>
        <w:tc>
          <w:tcPr>
            <w:tcW w:w="982" w:type="dxa"/>
            <w:gridSpan w:val="2"/>
            <w:tcBorders>
              <w:top w:val="nil"/>
              <w:left w:val="nil"/>
              <w:bottom w:val="single" w:sz="8" w:space="0" w:color="000000"/>
              <w:right w:val="single" w:sz="8" w:space="0" w:color="000000"/>
            </w:tcBorders>
            <w:shd w:val="clear" w:color="auto" w:fill="auto"/>
            <w:vAlign w:val="center"/>
          </w:tcPr>
          <w:p w:rsidR="00F22FD8" w:rsidRPr="00A44D03" w:rsidRDefault="00F22FD8" w:rsidP="00C47F9F">
            <w:pPr>
              <w:widowControl/>
              <w:spacing w:line="60" w:lineRule="atLeast"/>
              <w:rPr>
                <w:rFonts w:ascii="宋体" w:hAnsi="宋体" w:cs="宋体"/>
                <w:color w:val="000000"/>
                <w:sz w:val="16"/>
                <w:szCs w:val="16"/>
              </w:rPr>
            </w:pPr>
            <w:r w:rsidRPr="00A44D03">
              <w:rPr>
                <w:rFonts w:ascii="宋体" w:hAnsi="宋体" w:cs="宋体" w:hint="eastAsia"/>
                <w:color w:val="000000"/>
                <w:sz w:val="16"/>
                <w:szCs w:val="16"/>
              </w:rPr>
              <w:t xml:space="preserve">ACK Data0   </w:t>
            </w:r>
          </w:p>
        </w:tc>
        <w:tc>
          <w:tcPr>
            <w:tcW w:w="557" w:type="dxa"/>
            <w:gridSpan w:val="2"/>
            <w:tcBorders>
              <w:top w:val="nil"/>
              <w:left w:val="nil"/>
              <w:bottom w:val="single" w:sz="8" w:space="0" w:color="000000"/>
              <w:right w:val="single" w:sz="8" w:space="0" w:color="000000"/>
            </w:tcBorders>
            <w:shd w:val="clear" w:color="auto" w:fill="auto"/>
            <w:vAlign w:val="center"/>
          </w:tcPr>
          <w:p w:rsidR="00F22FD8" w:rsidRPr="00A44D03" w:rsidRDefault="00F22FD8" w:rsidP="00C47F9F">
            <w:pPr>
              <w:widowControl/>
              <w:spacing w:line="60" w:lineRule="atLeast"/>
              <w:jc w:val="center"/>
              <w:rPr>
                <w:rFonts w:ascii="宋体" w:hAnsi="宋体" w:cs="宋体"/>
                <w:color w:val="000000"/>
                <w:sz w:val="16"/>
                <w:szCs w:val="16"/>
              </w:rPr>
            </w:pPr>
            <w:r w:rsidRPr="00A44D03">
              <w:rPr>
                <w:rFonts w:ascii="宋体" w:hAnsi="宋体" w:cs="宋体" w:hint="eastAsia"/>
                <w:color w:val="000000"/>
                <w:sz w:val="16"/>
                <w:szCs w:val="16"/>
              </w:rPr>
              <w:t>XX</w:t>
            </w:r>
          </w:p>
        </w:tc>
        <w:tc>
          <w:tcPr>
            <w:tcW w:w="840" w:type="dxa"/>
            <w:gridSpan w:val="2"/>
            <w:tcBorders>
              <w:top w:val="nil"/>
              <w:left w:val="nil"/>
              <w:bottom w:val="single" w:sz="8" w:space="0" w:color="000000"/>
              <w:right w:val="single" w:sz="8" w:space="0" w:color="000000"/>
            </w:tcBorders>
            <w:shd w:val="clear" w:color="auto" w:fill="auto"/>
            <w:vAlign w:val="center"/>
          </w:tcPr>
          <w:p w:rsidR="00F22FD8" w:rsidRPr="00A44D03" w:rsidRDefault="00F22FD8" w:rsidP="00C47F9F">
            <w:pPr>
              <w:widowControl/>
              <w:spacing w:line="60" w:lineRule="atLeast"/>
              <w:jc w:val="center"/>
              <w:rPr>
                <w:rFonts w:ascii="宋体" w:hAnsi="宋体" w:cs="宋体"/>
                <w:color w:val="000000"/>
                <w:sz w:val="16"/>
                <w:szCs w:val="16"/>
              </w:rPr>
            </w:pPr>
            <w:r w:rsidRPr="00A44D03">
              <w:rPr>
                <w:rFonts w:ascii="宋体" w:hAnsi="宋体" w:cs="宋体" w:hint="eastAsia"/>
                <w:color w:val="000000"/>
                <w:sz w:val="16"/>
                <w:szCs w:val="16"/>
              </w:rPr>
              <w:t>0.1A/位</w:t>
            </w:r>
          </w:p>
        </w:tc>
        <w:tc>
          <w:tcPr>
            <w:tcW w:w="3221" w:type="dxa"/>
            <w:gridSpan w:val="2"/>
            <w:vMerge/>
            <w:tcBorders>
              <w:left w:val="nil"/>
              <w:right w:val="single" w:sz="8" w:space="0" w:color="000000"/>
            </w:tcBorders>
            <w:shd w:val="clear" w:color="auto" w:fill="auto"/>
            <w:vAlign w:val="center"/>
          </w:tcPr>
          <w:p w:rsidR="00F22FD8" w:rsidRPr="00A44D03" w:rsidRDefault="00F22FD8" w:rsidP="00C47F9F">
            <w:pPr>
              <w:rPr>
                <w:rFonts w:ascii="宋体" w:hAnsi="宋体" w:cs="宋体"/>
                <w:color w:val="000000"/>
                <w:sz w:val="16"/>
                <w:szCs w:val="16"/>
              </w:rPr>
            </w:pPr>
          </w:p>
        </w:tc>
      </w:tr>
      <w:tr w:rsidR="00F22FD8" w:rsidRPr="00A44D03" w:rsidTr="00F22FD8">
        <w:trPr>
          <w:gridBefore w:val="1"/>
          <w:wBefore w:w="10" w:type="dxa"/>
          <w:trHeight w:val="227"/>
          <w:jc w:val="center"/>
        </w:trPr>
        <w:tc>
          <w:tcPr>
            <w:tcW w:w="479" w:type="dxa"/>
            <w:gridSpan w:val="2"/>
            <w:tcBorders>
              <w:top w:val="nil"/>
              <w:left w:val="single" w:sz="8" w:space="0" w:color="000000"/>
              <w:bottom w:val="single" w:sz="4" w:space="0" w:color="auto"/>
              <w:right w:val="single" w:sz="8" w:space="0" w:color="000000"/>
            </w:tcBorders>
            <w:shd w:val="clear" w:color="auto" w:fill="auto"/>
            <w:vAlign w:val="center"/>
            <w:hideMark/>
          </w:tcPr>
          <w:p w:rsidR="00F22FD8" w:rsidRPr="00A44D03" w:rsidRDefault="00F22FD8" w:rsidP="00C47F9F">
            <w:pPr>
              <w:widowControl/>
              <w:spacing w:line="60" w:lineRule="atLeast"/>
              <w:jc w:val="center"/>
              <w:rPr>
                <w:rFonts w:ascii="宋体" w:hAnsi="宋体" w:cs="宋体"/>
                <w:color w:val="000000"/>
                <w:sz w:val="16"/>
                <w:szCs w:val="16"/>
              </w:rPr>
            </w:pPr>
            <w:r w:rsidRPr="00A44D03">
              <w:rPr>
                <w:rFonts w:ascii="宋体" w:hAnsi="宋体" w:cs="宋体" w:hint="eastAsia"/>
                <w:color w:val="000000"/>
                <w:sz w:val="16"/>
                <w:szCs w:val="16"/>
              </w:rPr>
              <w:t>8</w:t>
            </w:r>
          </w:p>
        </w:tc>
        <w:tc>
          <w:tcPr>
            <w:tcW w:w="1619" w:type="dxa"/>
            <w:gridSpan w:val="2"/>
            <w:tcBorders>
              <w:top w:val="nil"/>
              <w:left w:val="nil"/>
              <w:bottom w:val="single" w:sz="4" w:space="0" w:color="auto"/>
              <w:right w:val="single" w:sz="8" w:space="0" w:color="000000"/>
            </w:tcBorders>
            <w:shd w:val="clear" w:color="auto" w:fill="auto"/>
            <w:vAlign w:val="center"/>
          </w:tcPr>
          <w:p w:rsidR="00F22FD8" w:rsidRPr="00A44D03" w:rsidRDefault="00F22FD8" w:rsidP="00C47F9F">
            <w:pPr>
              <w:widowControl/>
              <w:spacing w:line="60" w:lineRule="atLeast"/>
              <w:rPr>
                <w:rFonts w:ascii="宋体" w:hAnsi="宋体" w:cs="宋体"/>
                <w:color w:val="000000"/>
                <w:sz w:val="16"/>
                <w:szCs w:val="16"/>
              </w:rPr>
            </w:pPr>
            <w:r w:rsidRPr="00A44D03">
              <w:rPr>
                <w:rFonts w:ascii="宋体" w:hAnsi="宋体" w:cs="宋体" w:hint="eastAsia"/>
                <w:color w:val="000000"/>
                <w:sz w:val="16"/>
                <w:szCs w:val="16"/>
              </w:rPr>
              <w:t>读取输出</w:t>
            </w:r>
            <w:r>
              <w:rPr>
                <w:rFonts w:ascii="宋体" w:hAnsi="宋体" w:cs="宋体" w:hint="eastAsia"/>
                <w:color w:val="000000"/>
                <w:sz w:val="16"/>
                <w:szCs w:val="16"/>
              </w:rPr>
              <w:t>电流</w:t>
            </w:r>
            <w:r w:rsidRPr="00A44D03">
              <w:rPr>
                <w:rFonts w:ascii="宋体" w:hAnsi="宋体" w:cs="宋体" w:hint="eastAsia"/>
                <w:color w:val="000000"/>
                <w:sz w:val="16"/>
                <w:szCs w:val="16"/>
              </w:rPr>
              <w:t>_7</w:t>
            </w:r>
          </w:p>
        </w:tc>
        <w:tc>
          <w:tcPr>
            <w:tcW w:w="1033" w:type="dxa"/>
            <w:gridSpan w:val="2"/>
            <w:tcBorders>
              <w:top w:val="nil"/>
              <w:left w:val="nil"/>
              <w:bottom w:val="single" w:sz="4" w:space="0" w:color="auto"/>
              <w:right w:val="single" w:sz="8" w:space="0" w:color="000000"/>
            </w:tcBorders>
            <w:shd w:val="clear" w:color="auto" w:fill="auto"/>
            <w:vAlign w:val="center"/>
          </w:tcPr>
          <w:p w:rsidR="00F22FD8" w:rsidRPr="00A44D03" w:rsidRDefault="00F22FD8" w:rsidP="00C47F9F">
            <w:pPr>
              <w:widowControl/>
              <w:spacing w:line="60" w:lineRule="atLeast"/>
              <w:rPr>
                <w:rFonts w:ascii="宋体" w:hAnsi="宋体" w:cs="宋体"/>
                <w:color w:val="000000"/>
                <w:sz w:val="16"/>
                <w:szCs w:val="16"/>
              </w:rPr>
            </w:pPr>
            <w:r w:rsidRPr="00A44D03">
              <w:rPr>
                <w:rFonts w:ascii="宋体" w:hAnsi="宋体" w:cs="宋体" w:hint="eastAsia"/>
                <w:color w:val="000000"/>
                <w:sz w:val="16"/>
                <w:szCs w:val="16"/>
              </w:rPr>
              <w:t xml:space="preserve">0x0C 0x57 </w:t>
            </w:r>
          </w:p>
        </w:tc>
        <w:tc>
          <w:tcPr>
            <w:tcW w:w="982" w:type="dxa"/>
            <w:gridSpan w:val="2"/>
            <w:tcBorders>
              <w:top w:val="nil"/>
              <w:left w:val="nil"/>
              <w:bottom w:val="single" w:sz="4" w:space="0" w:color="auto"/>
              <w:right w:val="single" w:sz="8" w:space="0" w:color="000000"/>
            </w:tcBorders>
            <w:shd w:val="clear" w:color="auto" w:fill="auto"/>
            <w:vAlign w:val="center"/>
          </w:tcPr>
          <w:p w:rsidR="00F22FD8" w:rsidRPr="00A44D03" w:rsidRDefault="00F22FD8" w:rsidP="00C47F9F">
            <w:pPr>
              <w:widowControl/>
              <w:spacing w:line="60" w:lineRule="atLeast"/>
              <w:rPr>
                <w:rFonts w:ascii="宋体" w:hAnsi="宋体" w:cs="宋体"/>
                <w:color w:val="000000"/>
                <w:sz w:val="16"/>
                <w:szCs w:val="16"/>
              </w:rPr>
            </w:pPr>
            <w:r w:rsidRPr="00A44D03">
              <w:rPr>
                <w:rFonts w:ascii="宋体" w:hAnsi="宋体" w:cs="宋体" w:hint="eastAsia"/>
                <w:color w:val="000000"/>
                <w:sz w:val="16"/>
                <w:szCs w:val="16"/>
              </w:rPr>
              <w:t xml:space="preserve">ACK Data0   </w:t>
            </w:r>
          </w:p>
        </w:tc>
        <w:tc>
          <w:tcPr>
            <w:tcW w:w="557" w:type="dxa"/>
            <w:gridSpan w:val="2"/>
            <w:tcBorders>
              <w:top w:val="nil"/>
              <w:left w:val="nil"/>
              <w:bottom w:val="single" w:sz="4" w:space="0" w:color="auto"/>
              <w:right w:val="single" w:sz="8" w:space="0" w:color="000000"/>
            </w:tcBorders>
            <w:shd w:val="clear" w:color="auto" w:fill="auto"/>
            <w:vAlign w:val="center"/>
          </w:tcPr>
          <w:p w:rsidR="00F22FD8" w:rsidRPr="00A44D03" w:rsidRDefault="00F22FD8" w:rsidP="00C47F9F">
            <w:pPr>
              <w:widowControl/>
              <w:spacing w:line="60" w:lineRule="atLeast"/>
              <w:jc w:val="center"/>
              <w:rPr>
                <w:rFonts w:ascii="宋体" w:hAnsi="宋体" w:cs="宋体"/>
                <w:color w:val="000000"/>
                <w:sz w:val="16"/>
                <w:szCs w:val="16"/>
              </w:rPr>
            </w:pPr>
            <w:r w:rsidRPr="00A44D03">
              <w:rPr>
                <w:rFonts w:ascii="宋体" w:hAnsi="宋体" w:cs="宋体" w:hint="eastAsia"/>
                <w:color w:val="000000"/>
                <w:sz w:val="16"/>
                <w:szCs w:val="16"/>
              </w:rPr>
              <w:t>XX</w:t>
            </w:r>
          </w:p>
        </w:tc>
        <w:tc>
          <w:tcPr>
            <w:tcW w:w="840" w:type="dxa"/>
            <w:gridSpan w:val="2"/>
            <w:tcBorders>
              <w:top w:val="nil"/>
              <w:left w:val="nil"/>
              <w:bottom w:val="single" w:sz="4" w:space="0" w:color="auto"/>
              <w:right w:val="single" w:sz="8" w:space="0" w:color="000000"/>
            </w:tcBorders>
            <w:shd w:val="clear" w:color="auto" w:fill="auto"/>
            <w:vAlign w:val="center"/>
          </w:tcPr>
          <w:p w:rsidR="00F22FD8" w:rsidRPr="00A44D03" w:rsidRDefault="00F22FD8" w:rsidP="00C47F9F">
            <w:pPr>
              <w:widowControl/>
              <w:spacing w:line="60" w:lineRule="atLeast"/>
              <w:jc w:val="center"/>
              <w:rPr>
                <w:rFonts w:ascii="宋体" w:hAnsi="宋体" w:cs="宋体"/>
                <w:color w:val="000000"/>
                <w:sz w:val="16"/>
                <w:szCs w:val="16"/>
              </w:rPr>
            </w:pPr>
            <w:r w:rsidRPr="00A44D03">
              <w:rPr>
                <w:rFonts w:ascii="宋体" w:hAnsi="宋体" w:cs="宋体" w:hint="eastAsia"/>
                <w:color w:val="000000"/>
                <w:sz w:val="16"/>
                <w:szCs w:val="16"/>
              </w:rPr>
              <w:t>0.1A/位</w:t>
            </w:r>
          </w:p>
        </w:tc>
        <w:tc>
          <w:tcPr>
            <w:tcW w:w="3221" w:type="dxa"/>
            <w:gridSpan w:val="2"/>
            <w:vMerge/>
            <w:tcBorders>
              <w:left w:val="nil"/>
              <w:right w:val="single" w:sz="8" w:space="0" w:color="000000"/>
            </w:tcBorders>
            <w:shd w:val="clear" w:color="auto" w:fill="auto"/>
            <w:vAlign w:val="center"/>
          </w:tcPr>
          <w:p w:rsidR="00F22FD8" w:rsidRPr="00A44D03" w:rsidRDefault="00F22FD8" w:rsidP="00C47F9F">
            <w:pPr>
              <w:widowControl/>
              <w:rPr>
                <w:rFonts w:ascii="宋体" w:hAnsi="宋体" w:cs="宋体"/>
                <w:color w:val="000000"/>
                <w:sz w:val="16"/>
                <w:szCs w:val="16"/>
              </w:rPr>
            </w:pPr>
          </w:p>
        </w:tc>
      </w:tr>
      <w:tr w:rsidR="00F22FD8" w:rsidRPr="00A44D03" w:rsidTr="00F22FD8">
        <w:trPr>
          <w:gridBefore w:val="1"/>
          <w:wBefore w:w="10" w:type="dxa"/>
          <w:trHeight w:val="227"/>
          <w:jc w:val="center"/>
        </w:trPr>
        <w:tc>
          <w:tcPr>
            <w:tcW w:w="479" w:type="dxa"/>
            <w:gridSpan w:val="2"/>
            <w:tcBorders>
              <w:top w:val="single" w:sz="4" w:space="0" w:color="auto"/>
              <w:left w:val="single" w:sz="4" w:space="0" w:color="auto"/>
              <w:bottom w:val="single" w:sz="4" w:space="0" w:color="auto"/>
              <w:right w:val="single" w:sz="4" w:space="0" w:color="auto"/>
            </w:tcBorders>
            <w:shd w:val="clear" w:color="auto" w:fill="auto"/>
            <w:vAlign w:val="center"/>
          </w:tcPr>
          <w:p w:rsidR="00F22FD8" w:rsidRPr="00A44D03" w:rsidRDefault="00F22FD8" w:rsidP="00C47F9F">
            <w:pPr>
              <w:widowControl/>
              <w:spacing w:line="60" w:lineRule="atLeast"/>
              <w:jc w:val="center"/>
              <w:rPr>
                <w:rFonts w:ascii="宋体" w:hAnsi="宋体" w:cs="宋体"/>
                <w:color w:val="000000"/>
                <w:sz w:val="16"/>
                <w:szCs w:val="16"/>
              </w:rPr>
            </w:pPr>
            <w:r>
              <w:rPr>
                <w:rFonts w:ascii="宋体" w:hAnsi="宋体" w:cs="宋体" w:hint="eastAsia"/>
                <w:color w:val="000000"/>
                <w:sz w:val="16"/>
                <w:szCs w:val="16"/>
              </w:rPr>
              <w:t>9</w:t>
            </w:r>
          </w:p>
        </w:tc>
        <w:tc>
          <w:tcPr>
            <w:tcW w:w="1619" w:type="dxa"/>
            <w:gridSpan w:val="2"/>
            <w:tcBorders>
              <w:top w:val="single" w:sz="4" w:space="0" w:color="auto"/>
              <w:left w:val="single" w:sz="4" w:space="0" w:color="auto"/>
              <w:bottom w:val="single" w:sz="4" w:space="0" w:color="auto"/>
              <w:right w:val="single" w:sz="4" w:space="0" w:color="auto"/>
            </w:tcBorders>
            <w:shd w:val="clear" w:color="auto" w:fill="auto"/>
            <w:vAlign w:val="center"/>
          </w:tcPr>
          <w:p w:rsidR="00F22FD8" w:rsidRPr="00A44D03" w:rsidRDefault="00F22FD8" w:rsidP="00C47F9F">
            <w:pPr>
              <w:widowControl/>
              <w:spacing w:line="60" w:lineRule="atLeast"/>
              <w:rPr>
                <w:rFonts w:ascii="宋体" w:hAnsi="宋体" w:cs="宋体"/>
                <w:color w:val="000000"/>
                <w:sz w:val="16"/>
                <w:szCs w:val="16"/>
              </w:rPr>
            </w:pPr>
            <w:r w:rsidRPr="00A44D03">
              <w:rPr>
                <w:rFonts w:ascii="宋体" w:hAnsi="宋体" w:cs="宋体" w:hint="eastAsia"/>
                <w:color w:val="000000"/>
                <w:sz w:val="16"/>
                <w:szCs w:val="16"/>
              </w:rPr>
              <w:t>读取输出</w:t>
            </w:r>
            <w:r>
              <w:rPr>
                <w:rFonts w:ascii="宋体" w:hAnsi="宋体" w:cs="宋体" w:hint="eastAsia"/>
                <w:color w:val="000000"/>
                <w:sz w:val="16"/>
                <w:szCs w:val="16"/>
              </w:rPr>
              <w:t>电流</w:t>
            </w:r>
            <w:r w:rsidRPr="00A44D03">
              <w:rPr>
                <w:rFonts w:ascii="宋体" w:hAnsi="宋体" w:cs="宋体" w:hint="eastAsia"/>
                <w:color w:val="000000"/>
                <w:sz w:val="16"/>
                <w:szCs w:val="16"/>
              </w:rPr>
              <w:t>_</w:t>
            </w:r>
            <w:r>
              <w:rPr>
                <w:rFonts w:ascii="宋体" w:hAnsi="宋体" w:cs="宋体"/>
                <w:color w:val="000000"/>
                <w:sz w:val="16"/>
                <w:szCs w:val="16"/>
              </w:rPr>
              <w:t>8</w:t>
            </w:r>
          </w:p>
        </w:tc>
        <w:tc>
          <w:tcPr>
            <w:tcW w:w="1033" w:type="dxa"/>
            <w:gridSpan w:val="2"/>
            <w:tcBorders>
              <w:top w:val="single" w:sz="4" w:space="0" w:color="auto"/>
              <w:left w:val="single" w:sz="4" w:space="0" w:color="auto"/>
              <w:bottom w:val="single" w:sz="4" w:space="0" w:color="auto"/>
              <w:right w:val="single" w:sz="4" w:space="0" w:color="auto"/>
            </w:tcBorders>
            <w:shd w:val="clear" w:color="auto" w:fill="auto"/>
            <w:vAlign w:val="center"/>
          </w:tcPr>
          <w:p w:rsidR="00F22FD8" w:rsidRPr="00A44D03" w:rsidRDefault="00F22FD8" w:rsidP="00C47F9F">
            <w:pPr>
              <w:widowControl/>
              <w:spacing w:line="60" w:lineRule="atLeast"/>
              <w:rPr>
                <w:rFonts w:ascii="宋体" w:hAnsi="宋体" w:cs="宋体"/>
                <w:color w:val="000000"/>
                <w:sz w:val="16"/>
                <w:szCs w:val="16"/>
              </w:rPr>
            </w:pPr>
            <w:r w:rsidRPr="00A44D03">
              <w:rPr>
                <w:rFonts w:ascii="宋体" w:hAnsi="宋体" w:cs="宋体" w:hint="eastAsia"/>
                <w:color w:val="000000"/>
                <w:sz w:val="16"/>
                <w:szCs w:val="16"/>
              </w:rPr>
              <w:t>0x0C 0x5</w:t>
            </w:r>
            <w:r>
              <w:rPr>
                <w:rFonts w:ascii="宋体" w:hAnsi="宋体" w:cs="宋体"/>
                <w:color w:val="000000"/>
                <w:sz w:val="16"/>
                <w:szCs w:val="16"/>
              </w:rPr>
              <w:t>8</w:t>
            </w:r>
          </w:p>
        </w:tc>
        <w:tc>
          <w:tcPr>
            <w:tcW w:w="98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rsidR="00F22FD8" w:rsidRPr="00A44D03" w:rsidRDefault="00F22FD8" w:rsidP="00C47F9F">
            <w:pPr>
              <w:widowControl/>
              <w:spacing w:line="60" w:lineRule="atLeast"/>
              <w:rPr>
                <w:rFonts w:ascii="宋体" w:hAnsi="宋体" w:cs="宋体"/>
                <w:color w:val="000000"/>
                <w:sz w:val="16"/>
                <w:szCs w:val="16"/>
              </w:rPr>
            </w:pPr>
            <w:r w:rsidRPr="00A44D03">
              <w:rPr>
                <w:rFonts w:ascii="宋体" w:hAnsi="宋体" w:cs="宋体" w:hint="eastAsia"/>
                <w:color w:val="000000"/>
                <w:sz w:val="16"/>
                <w:szCs w:val="16"/>
              </w:rPr>
              <w:t xml:space="preserve">ACK Data0   </w:t>
            </w:r>
          </w:p>
        </w:tc>
        <w:tc>
          <w:tcPr>
            <w:tcW w:w="557" w:type="dxa"/>
            <w:gridSpan w:val="2"/>
            <w:tcBorders>
              <w:top w:val="single" w:sz="4" w:space="0" w:color="auto"/>
              <w:left w:val="single" w:sz="4" w:space="0" w:color="auto"/>
              <w:bottom w:val="single" w:sz="4" w:space="0" w:color="auto"/>
              <w:right w:val="single" w:sz="4" w:space="0" w:color="auto"/>
            </w:tcBorders>
            <w:shd w:val="clear" w:color="auto" w:fill="auto"/>
            <w:vAlign w:val="center"/>
          </w:tcPr>
          <w:p w:rsidR="00F22FD8" w:rsidRPr="00A44D03" w:rsidRDefault="00F22FD8" w:rsidP="00C47F9F">
            <w:pPr>
              <w:widowControl/>
              <w:spacing w:line="60" w:lineRule="atLeast"/>
              <w:jc w:val="center"/>
              <w:rPr>
                <w:rFonts w:ascii="宋体" w:hAnsi="宋体" w:cs="宋体"/>
                <w:color w:val="000000"/>
                <w:sz w:val="16"/>
                <w:szCs w:val="16"/>
              </w:rPr>
            </w:pPr>
            <w:r w:rsidRPr="00A44D03">
              <w:rPr>
                <w:rFonts w:ascii="宋体" w:hAnsi="宋体" w:cs="宋体" w:hint="eastAsia"/>
                <w:color w:val="000000"/>
                <w:sz w:val="16"/>
                <w:szCs w:val="16"/>
              </w:rPr>
              <w:t>XX</w:t>
            </w:r>
          </w:p>
        </w:tc>
        <w:tc>
          <w:tcPr>
            <w:tcW w:w="840" w:type="dxa"/>
            <w:gridSpan w:val="2"/>
            <w:tcBorders>
              <w:top w:val="single" w:sz="4" w:space="0" w:color="auto"/>
              <w:left w:val="single" w:sz="4" w:space="0" w:color="auto"/>
              <w:bottom w:val="single" w:sz="4" w:space="0" w:color="auto"/>
              <w:right w:val="single" w:sz="4" w:space="0" w:color="auto"/>
            </w:tcBorders>
            <w:shd w:val="clear" w:color="auto" w:fill="auto"/>
            <w:vAlign w:val="center"/>
          </w:tcPr>
          <w:p w:rsidR="00F22FD8" w:rsidRPr="00A44D03" w:rsidRDefault="00F22FD8" w:rsidP="00C47F9F">
            <w:pPr>
              <w:widowControl/>
              <w:spacing w:line="60" w:lineRule="atLeast"/>
              <w:jc w:val="center"/>
              <w:rPr>
                <w:rFonts w:ascii="宋体" w:hAnsi="宋体" w:cs="宋体"/>
                <w:color w:val="000000"/>
                <w:sz w:val="16"/>
                <w:szCs w:val="16"/>
              </w:rPr>
            </w:pPr>
            <w:r w:rsidRPr="00A44D03">
              <w:rPr>
                <w:rFonts w:ascii="宋体" w:hAnsi="宋体" w:cs="宋体" w:hint="eastAsia"/>
                <w:color w:val="000000"/>
                <w:sz w:val="16"/>
                <w:szCs w:val="16"/>
              </w:rPr>
              <w:t>0.1A/位</w:t>
            </w:r>
          </w:p>
        </w:tc>
        <w:tc>
          <w:tcPr>
            <w:tcW w:w="3221" w:type="dxa"/>
            <w:gridSpan w:val="2"/>
            <w:vMerge/>
            <w:tcBorders>
              <w:left w:val="single" w:sz="4" w:space="0" w:color="auto"/>
              <w:right w:val="single" w:sz="8" w:space="0" w:color="000000"/>
            </w:tcBorders>
            <w:shd w:val="clear" w:color="auto" w:fill="auto"/>
            <w:vAlign w:val="center"/>
          </w:tcPr>
          <w:p w:rsidR="00F22FD8" w:rsidRPr="00A44D03" w:rsidRDefault="00F22FD8" w:rsidP="00C47F9F">
            <w:pPr>
              <w:widowControl/>
              <w:rPr>
                <w:rFonts w:ascii="宋体" w:hAnsi="宋体" w:cs="宋体"/>
                <w:color w:val="000000"/>
                <w:sz w:val="16"/>
                <w:szCs w:val="16"/>
              </w:rPr>
            </w:pPr>
          </w:p>
        </w:tc>
      </w:tr>
      <w:tr w:rsidR="00F22FD8" w:rsidRPr="00A44D03" w:rsidTr="00F22FD8">
        <w:trPr>
          <w:gridBefore w:val="1"/>
          <w:wBefore w:w="10" w:type="dxa"/>
          <w:trHeight w:val="227"/>
          <w:jc w:val="center"/>
        </w:trPr>
        <w:tc>
          <w:tcPr>
            <w:tcW w:w="479" w:type="dxa"/>
            <w:gridSpan w:val="2"/>
            <w:tcBorders>
              <w:top w:val="single" w:sz="4" w:space="0" w:color="auto"/>
              <w:left w:val="single" w:sz="4" w:space="0" w:color="auto"/>
              <w:bottom w:val="single" w:sz="4" w:space="0" w:color="auto"/>
              <w:right w:val="single" w:sz="4" w:space="0" w:color="auto"/>
            </w:tcBorders>
            <w:shd w:val="clear" w:color="auto" w:fill="auto"/>
            <w:vAlign w:val="center"/>
          </w:tcPr>
          <w:p w:rsidR="00F22FD8" w:rsidRPr="00A44D03" w:rsidRDefault="00F22FD8" w:rsidP="00C47F9F">
            <w:pPr>
              <w:widowControl/>
              <w:spacing w:line="60" w:lineRule="atLeast"/>
              <w:jc w:val="center"/>
              <w:rPr>
                <w:rFonts w:ascii="宋体" w:hAnsi="宋体" w:cs="宋体"/>
                <w:color w:val="000000"/>
                <w:sz w:val="16"/>
                <w:szCs w:val="16"/>
              </w:rPr>
            </w:pPr>
            <w:r>
              <w:rPr>
                <w:rFonts w:ascii="宋体" w:hAnsi="宋体" w:cs="宋体" w:hint="eastAsia"/>
                <w:color w:val="000000"/>
                <w:sz w:val="16"/>
                <w:szCs w:val="16"/>
              </w:rPr>
              <w:t>10</w:t>
            </w:r>
          </w:p>
        </w:tc>
        <w:tc>
          <w:tcPr>
            <w:tcW w:w="1619" w:type="dxa"/>
            <w:gridSpan w:val="2"/>
            <w:tcBorders>
              <w:top w:val="single" w:sz="4" w:space="0" w:color="auto"/>
              <w:left w:val="single" w:sz="4" w:space="0" w:color="auto"/>
              <w:bottom w:val="single" w:sz="4" w:space="0" w:color="auto"/>
              <w:right w:val="single" w:sz="4" w:space="0" w:color="auto"/>
            </w:tcBorders>
            <w:shd w:val="clear" w:color="auto" w:fill="auto"/>
            <w:vAlign w:val="center"/>
          </w:tcPr>
          <w:p w:rsidR="00F22FD8" w:rsidRPr="00A44D03" w:rsidRDefault="00F22FD8" w:rsidP="00C47F9F">
            <w:pPr>
              <w:widowControl/>
              <w:spacing w:line="60" w:lineRule="atLeast"/>
              <w:rPr>
                <w:rFonts w:ascii="宋体" w:hAnsi="宋体" w:cs="宋体"/>
                <w:color w:val="000000"/>
                <w:sz w:val="16"/>
                <w:szCs w:val="16"/>
              </w:rPr>
            </w:pPr>
            <w:r w:rsidRPr="00A44D03">
              <w:rPr>
                <w:rFonts w:ascii="宋体" w:hAnsi="宋体" w:cs="宋体" w:hint="eastAsia"/>
                <w:color w:val="000000"/>
                <w:sz w:val="16"/>
                <w:szCs w:val="16"/>
              </w:rPr>
              <w:t>读取输出</w:t>
            </w:r>
            <w:r>
              <w:rPr>
                <w:rFonts w:ascii="宋体" w:hAnsi="宋体" w:cs="宋体" w:hint="eastAsia"/>
                <w:color w:val="000000"/>
                <w:sz w:val="16"/>
                <w:szCs w:val="16"/>
              </w:rPr>
              <w:t>电流</w:t>
            </w:r>
            <w:r w:rsidRPr="00A44D03">
              <w:rPr>
                <w:rFonts w:ascii="宋体" w:hAnsi="宋体" w:cs="宋体" w:hint="eastAsia"/>
                <w:color w:val="000000"/>
                <w:sz w:val="16"/>
                <w:szCs w:val="16"/>
              </w:rPr>
              <w:t>_</w:t>
            </w:r>
            <w:r>
              <w:rPr>
                <w:rFonts w:ascii="宋体" w:hAnsi="宋体" w:cs="宋体"/>
                <w:color w:val="000000"/>
                <w:sz w:val="16"/>
                <w:szCs w:val="16"/>
              </w:rPr>
              <w:t>9</w:t>
            </w:r>
          </w:p>
        </w:tc>
        <w:tc>
          <w:tcPr>
            <w:tcW w:w="1033" w:type="dxa"/>
            <w:gridSpan w:val="2"/>
            <w:tcBorders>
              <w:top w:val="single" w:sz="4" w:space="0" w:color="auto"/>
              <w:left w:val="single" w:sz="4" w:space="0" w:color="auto"/>
              <w:bottom w:val="single" w:sz="4" w:space="0" w:color="auto"/>
              <w:right w:val="single" w:sz="4" w:space="0" w:color="auto"/>
            </w:tcBorders>
            <w:shd w:val="clear" w:color="auto" w:fill="auto"/>
            <w:vAlign w:val="center"/>
          </w:tcPr>
          <w:p w:rsidR="00F22FD8" w:rsidRPr="00A44D03" w:rsidRDefault="00F22FD8" w:rsidP="00C47F9F">
            <w:pPr>
              <w:widowControl/>
              <w:spacing w:line="60" w:lineRule="atLeast"/>
              <w:rPr>
                <w:rFonts w:ascii="宋体" w:hAnsi="宋体" w:cs="宋体"/>
                <w:color w:val="000000"/>
                <w:sz w:val="16"/>
                <w:szCs w:val="16"/>
              </w:rPr>
            </w:pPr>
            <w:r w:rsidRPr="00A44D03">
              <w:rPr>
                <w:rFonts w:ascii="宋体" w:hAnsi="宋体" w:cs="宋体" w:hint="eastAsia"/>
                <w:color w:val="000000"/>
                <w:sz w:val="16"/>
                <w:szCs w:val="16"/>
              </w:rPr>
              <w:t>0x0C 0x5</w:t>
            </w:r>
            <w:r>
              <w:rPr>
                <w:rFonts w:ascii="宋体" w:hAnsi="宋体" w:cs="宋体"/>
                <w:color w:val="000000"/>
                <w:sz w:val="16"/>
                <w:szCs w:val="16"/>
              </w:rPr>
              <w:t>9</w:t>
            </w:r>
          </w:p>
        </w:tc>
        <w:tc>
          <w:tcPr>
            <w:tcW w:w="98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rsidR="00F22FD8" w:rsidRPr="00A44D03" w:rsidRDefault="00F22FD8" w:rsidP="00C47F9F">
            <w:pPr>
              <w:widowControl/>
              <w:spacing w:line="60" w:lineRule="atLeast"/>
              <w:rPr>
                <w:rFonts w:ascii="宋体" w:hAnsi="宋体" w:cs="宋体"/>
                <w:color w:val="000000"/>
                <w:sz w:val="16"/>
                <w:szCs w:val="16"/>
              </w:rPr>
            </w:pPr>
            <w:r w:rsidRPr="00A44D03">
              <w:rPr>
                <w:rFonts w:ascii="宋体" w:hAnsi="宋体" w:cs="宋体" w:hint="eastAsia"/>
                <w:color w:val="000000"/>
                <w:sz w:val="16"/>
                <w:szCs w:val="16"/>
              </w:rPr>
              <w:t xml:space="preserve">ACK Data0   </w:t>
            </w:r>
          </w:p>
        </w:tc>
        <w:tc>
          <w:tcPr>
            <w:tcW w:w="557" w:type="dxa"/>
            <w:gridSpan w:val="2"/>
            <w:tcBorders>
              <w:top w:val="single" w:sz="4" w:space="0" w:color="auto"/>
              <w:left w:val="single" w:sz="4" w:space="0" w:color="auto"/>
              <w:bottom w:val="single" w:sz="4" w:space="0" w:color="auto"/>
              <w:right w:val="single" w:sz="4" w:space="0" w:color="auto"/>
            </w:tcBorders>
            <w:shd w:val="clear" w:color="auto" w:fill="auto"/>
            <w:vAlign w:val="center"/>
          </w:tcPr>
          <w:p w:rsidR="00F22FD8" w:rsidRPr="00A44D03" w:rsidRDefault="00F22FD8" w:rsidP="00C47F9F">
            <w:pPr>
              <w:widowControl/>
              <w:spacing w:line="60" w:lineRule="atLeast"/>
              <w:jc w:val="center"/>
              <w:rPr>
                <w:rFonts w:ascii="宋体" w:hAnsi="宋体" w:cs="宋体"/>
                <w:color w:val="000000"/>
                <w:sz w:val="16"/>
                <w:szCs w:val="16"/>
              </w:rPr>
            </w:pPr>
            <w:r w:rsidRPr="00A44D03">
              <w:rPr>
                <w:rFonts w:ascii="宋体" w:hAnsi="宋体" w:cs="宋体" w:hint="eastAsia"/>
                <w:color w:val="000000"/>
                <w:sz w:val="16"/>
                <w:szCs w:val="16"/>
              </w:rPr>
              <w:t>XX</w:t>
            </w:r>
          </w:p>
        </w:tc>
        <w:tc>
          <w:tcPr>
            <w:tcW w:w="840" w:type="dxa"/>
            <w:gridSpan w:val="2"/>
            <w:tcBorders>
              <w:top w:val="single" w:sz="4" w:space="0" w:color="auto"/>
              <w:left w:val="single" w:sz="4" w:space="0" w:color="auto"/>
              <w:bottom w:val="single" w:sz="4" w:space="0" w:color="auto"/>
              <w:right w:val="single" w:sz="4" w:space="0" w:color="auto"/>
            </w:tcBorders>
            <w:shd w:val="clear" w:color="auto" w:fill="auto"/>
            <w:vAlign w:val="center"/>
          </w:tcPr>
          <w:p w:rsidR="00F22FD8" w:rsidRPr="00A44D03" w:rsidRDefault="00F22FD8" w:rsidP="00C47F9F">
            <w:pPr>
              <w:widowControl/>
              <w:spacing w:line="60" w:lineRule="atLeast"/>
              <w:jc w:val="center"/>
              <w:rPr>
                <w:rFonts w:ascii="宋体" w:hAnsi="宋体" w:cs="宋体"/>
                <w:color w:val="000000"/>
                <w:sz w:val="16"/>
                <w:szCs w:val="16"/>
              </w:rPr>
            </w:pPr>
            <w:r w:rsidRPr="00A44D03">
              <w:rPr>
                <w:rFonts w:ascii="宋体" w:hAnsi="宋体" w:cs="宋体" w:hint="eastAsia"/>
                <w:color w:val="000000"/>
                <w:sz w:val="16"/>
                <w:szCs w:val="16"/>
              </w:rPr>
              <w:t>0.1A/位</w:t>
            </w:r>
          </w:p>
        </w:tc>
        <w:tc>
          <w:tcPr>
            <w:tcW w:w="3221" w:type="dxa"/>
            <w:gridSpan w:val="2"/>
            <w:vMerge/>
            <w:tcBorders>
              <w:left w:val="single" w:sz="4" w:space="0" w:color="auto"/>
              <w:bottom w:val="single" w:sz="8" w:space="0" w:color="000000"/>
              <w:right w:val="single" w:sz="8" w:space="0" w:color="000000"/>
            </w:tcBorders>
            <w:shd w:val="clear" w:color="auto" w:fill="auto"/>
            <w:vAlign w:val="center"/>
          </w:tcPr>
          <w:p w:rsidR="00F22FD8" w:rsidRPr="00A44D03" w:rsidRDefault="00F22FD8" w:rsidP="00C47F9F">
            <w:pPr>
              <w:widowControl/>
              <w:rPr>
                <w:rFonts w:ascii="宋体" w:hAnsi="宋体" w:cs="宋体"/>
                <w:color w:val="000000"/>
                <w:sz w:val="16"/>
                <w:szCs w:val="16"/>
              </w:rPr>
            </w:pPr>
          </w:p>
        </w:tc>
      </w:tr>
    </w:tbl>
    <w:p w:rsidR="00F22FD8" w:rsidRPr="008E366D" w:rsidRDefault="0048000D" w:rsidP="008E366D">
      <w:pPr>
        <w:pStyle w:val="afc"/>
        <w:spacing w:before="312" w:after="312"/>
      </w:pPr>
      <w:r w:rsidRPr="0048000D">
        <w:rPr>
          <w:rFonts w:hint="eastAsia"/>
        </w:rPr>
        <w:lastRenderedPageBreak/>
        <w:t>B类充电流程</w:t>
      </w:r>
    </w:p>
    <w:p w:rsidR="00517FF3" w:rsidRPr="00517FF3" w:rsidRDefault="00517FF3" w:rsidP="00517FF3">
      <w:pPr>
        <w:pStyle w:val="afff2"/>
      </w:pPr>
      <w:r w:rsidRPr="00517FF3">
        <w:rPr>
          <w:rFonts w:hint="eastAsia"/>
        </w:rPr>
        <w:t>B类充电器是符合</w:t>
      </w:r>
      <w:r w:rsidR="00C942C5">
        <w:t>FB</w:t>
      </w:r>
      <w:r w:rsidRPr="00517FF3">
        <w:rPr>
          <w:rFonts w:hint="eastAsia"/>
        </w:rPr>
        <w:t>充电协议，具备步进电压可调，同时支持</w:t>
      </w:r>
      <w:r w:rsidRPr="00517FF3">
        <w:t>步进</w:t>
      </w:r>
      <w:r w:rsidRPr="00517FF3">
        <w:rPr>
          <w:rFonts w:hint="eastAsia"/>
        </w:rPr>
        <w:t>电流的充电器。B类</w:t>
      </w:r>
      <w:r w:rsidRPr="00517FF3">
        <w:t>充电器可以是</w:t>
      </w:r>
      <w:r w:rsidRPr="00517FF3">
        <w:rPr>
          <w:rFonts w:hint="eastAsia"/>
        </w:rPr>
        <w:t>高压</w:t>
      </w:r>
      <w:r w:rsidRPr="00517FF3">
        <w:t>步进</w:t>
      </w:r>
      <w:r w:rsidRPr="00517FF3">
        <w:rPr>
          <w:rFonts w:hint="eastAsia"/>
        </w:rPr>
        <w:t>可调</w:t>
      </w:r>
      <w:r w:rsidRPr="00517FF3">
        <w:t>充电器</w:t>
      </w:r>
      <w:r w:rsidRPr="00517FF3">
        <w:rPr>
          <w:rFonts w:hint="eastAsia"/>
        </w:rPr>
        <w:t>，或者</w:t>
      </w:r>
      <w:r w:rsidRPr="00517FF3">
        <w:t>大电流步进</w:t>
      </w:r>
      <w:r w:rsidRPr="00517FF3">
        <w:rPr>
          <w:rFonts w:hint="eastAsia"/>
        </w:rPr>
        <w:t>可调充电器。</w:t>
      </w:r>
    </w:p>
    <w:p w:rsidR="00517FF3" w:rsidRDefault="00517FF3" w:rsidP="00517FF3">
      <w:pPr>
        <w:pStyle w:val="afff2"/>
      </w:pPr>
      <w:r w:rsidRPr="00517FF3">
        <w:rPr>
          <w:rFonts w:hint="eastAsia"/>
        </w:rPr>
        <w:t>B类充电模式是指终端与</w:t>
      </w:r>
      <w:r w:rsidRPr="00517FF3">
        <w:t>B类充电器</w:t>
      </w:r>
      <w:r w:rsidRPr="00517FF3">
        <w:rPr>
          <w:rFonts w:hint="eastAsia"/>
        </w:rPr>
        <w:t>一起</w:t>
      </w:r>
      <w:r w:rsidRPr="00517FF3">
        <w:t>构成充电系统，</w:t>
      </w:r>
      <w:r w:rsidRPr="00517FF3">
        <w:rPr>
          <w:rFonts w:hint="eastAsia"/>
        </w:rPr>
        <w:t>通过</w:t>
      </w:r>
      <w:r w:rsidR="00C942C5">
        <w:t>FB</w:t>
      </w:r>
      <w:r w:rsidRPr="00517FF3">
        <w:rPr>
          <w:rFonts w:hint="eastAsia"/>
        </w:rPr>
        <w:t>协议调节充电器输出电压或电流完成快速充电的充电过程。</w:t>
      </w:r>
    </w:p>
    <w:p w:rsidR="00517FF3" w:rsidRPr="00517FF3" w:rsidRDefault="00517FF3" w:rsidP="00517FF3">
      <w:pPr>
        <w:pStyle w:val="afd"/>
        <w:spacing w:before="156" w:after="156"/>
      </w:pPr>
      <w:bookmarkStart w:id="1150" w:name="_Toc438915371"/>
      <w:bookmarkStart w:id="1151" w:name="_Toc443427795"/>
      <w:r w:rsidRPr="00517FF3">
        <w:rPr>
          <w:rFonts w:hint="eastAsia"/>
        </w:rPr>
        <w:t>智能充电器功能及规格</w:t>
      </w:r>
      <w:bookmarkEnd w:id="1150"/>
      <w:r w:rsidRPr="00517FF3">
        <w:rPr>
          <w:rFonts w:hint="eastAsia"/>
        </w:rPr>
        <w:t>（大电流）</w:t>
      </w:r>
      <w:bookmarkEnd w:id="1151"/>
    </w:p>
    <w:p w:rsidR="00517FF3" w:rsidRDefault="00517FF3" w:rsidP="00517FF3">
      <w:pPr>
        <w:pStyle w:val="af9"/>
        <w:spacing w:before="156" w:after="156"/>
      </w:pPr>
      <w:r w:rsidRPr="00517FF3">
        <w:rPr>
          <w:rFonts w:hint="eastAsia"/>
        </w:rPr>
        <w:t>智能充电器功能及规格（大电流）</w:t>
      </w:r>
    </w:p>
    <w:tbl>
      <w:tblPr>
        <w:tblStyle w:val="afff8"/>
        <w:tblW w:w="7776" w:type="dxa"/>
        <w:jc w:val="center"/>
        <w:tblLayout w:type="fixed"/>
        <w:tblLook w:val="04A0"/>
      </w:tblPr>
      <w:tblGrid>
        <w:gridCol w:w="1944"/>
        <w:gridCol w:w="3239"/>
        <w:gridCol w:w="864"/>
        <w:gridCol w:w="864"/>
        <w:gridCol w:w="865"/>
      </w:tblGrid>
      <w:tr w:rsidR="00517FF3" w:rsidRPr="005F133F" w:rsidTr="00517FF3">
        <w:trPr>
          <w:trHeight w:val="444"/>
          <w:jc w:val="center"/>
        </w:trPr>
        <w:tc>
          <w:tcPr>
            <w:tcW w:w="1944" w:type="dxa"/>
            <w:tcBorders>
              <w:top w:val="single" w:sz="4" w:space="0" w:color="auto"/>
              <w:left w:val="single" w:sz="4" w:space="0" w:color="auto"/>
              <w:bottom w:val="single" w:sz="4" w:space="0" w:color="auto"/>
              <w:right w:val="single" w:sz="4" w:space="0" w:color="auto"/>
            </w:tcBorders>
            <w:shd w:val="clear" w:color="auto" w:fill="595959" w:themeFill="text1" w:themeFillTint="A6"/>
            <w:vAlign w:val="center"/>
            <w:hideMark/>
          </w:tcPr>
          <w:p w:rsidR="00517FF3" w:rsidRPr="00517FF3" w:rsidRDefault="00517FF3" w:rsidP="00C47F9F">
            <w:pPr>
              <w:pStyle w:val="Table"/>
              <w:numPr>
                <w:ilvl w:val="0"/>
                <w:numId w:val="0"/>
              </w:numPr>
              <w:autoSpaceDE w:val="0"/>
              <w:autoSpaceDN w:val="0"/>
              <w:spacing w:after="240"/>
              <w:jc w:val="center"/>
              <w:rPr>
                <w:b w:val="0"/>
                <w:kern w:val="52"/>
                <w:sz w:val="21"/>
                <w:szCs w:val="21"/>
                <w:lang w:eastAsia="zh-CN"/>
              </w:rPr>
            </w:pPr>
            <w:r w:rsidRPr="00517FF3">
              <w:rPr>
                <w:rFonts w:hint="eastAsia"/>
                <w:b w:val="0"/>
                <w:sz w:val="21"/>
                <w:szCs w:val="21"/>
                <w:lang w:eastAsia="zh-CN"/>
              </w:rPr>
              <w:t>参数</w:t>
            </w:r>
          </w:p>
        </w:tc>
        <w:tc>
          <w:tcPr>
            <w:tcW w:w="3239" w:type="dxa"/>
            <w:tcBorders>
              <w:top w:val="single" w:sz="4" w:space="0" w:color="auto"/>
              <w:left w:val="single" w:sz="4" w:space="0" w:color="auto"/>
              <w:bottom w:val="single" w:sz="4" w:space="0" w:color="auto"/>
              <w:right w:val="single" w:sz="4" w:space="0" w:color="auto"/>
            </w:tcBorders>
            <w:shd w:val="clear" w:color="auto" w:fill="595959" w:themeFill="text1" w:themeFillTint="A6"/>
            <w:vAlign w:val="center"/>
            <w:hideMark/>
          </w:tcPr>
          <w:p w:rsidR="00517FF3" w:rsidRPr="00517FF3" w:rsidRDefault="00517FF3" w:rsidP="00C47F9F">
            <w:pPr>
              <w:pStyle w:val="Table"/>
              <w:numPr>
                <w:ilvl w:val="0"/>
                <w:numId w:val="0"/>
              </w:numPr>
              <w:autoSpaceDE w:val="0"/>
              <w:autoSpaceDN w:val="0"/>
              <w:spacing w:after="240"/>
              <w:jc w:val="center"/>
              <w:rPr>
                <w:b w:val="0"/>
                <w:sz w:val="21"/>
                <w:szCs w:val="21"/>
                <w:lang w:eastAsia="zh-CN"/>
              </w:rPr>
            </w:pPr>
            <w:r w:rsidRPr="00517FF3">
              <w:rPr>
                <w:rFonts w:hint="eastAsia"/>
                <w:b w:val="0"/>
                <w:sz w:val="21"/>
                <w:szCs w:val="21"/>
                <w:lang w:eastAsia="zh-CN"/>
              </w:rPr>
              <w:t>说明</w:t>
            </w:r>
          </w:p>
        </w:tc>
        <w:tc>
          <w:tcPr>
            <w:tcW w:w="864" w:type="dxa"/>
            <w:tcBorders>
              <w:top w:val="single" w:sz="4" w:space="0" w:color="auto"/>
              <w:left w:val="single" w:sz="4" w:space="0" w:color="auto"/>
              <w:bottom w:val="single" w:sz="4" w:space="0" w:color="auto"/>
              <w:right w:val="single" w:sz="4" w:space="0" w:color="auto"/>
            </w:tcBorders>
            <w:shd w:val="clear" w:color="auto" w:fill="595959" w:themeFill="text1" w:themeFillTint="A6"/>
            <w:vAlign w:val="center"/>
            <w:hideMark/>
          </w:tcPr>
          <w:p w:rsidR="00517FF3" w:rsidRPr="00517FF3" w:rsidRDefault="00517FF3" w:rsidP="00C47F9F">
            <w:pPr>
              <w:pStyle w:val="Table"/>
              <w:numPr>
                <w:ilvl w:val="0"/>
                <w:numId w:val="0"/>
              </w:numPr>
              <w:autoSpaceDE w:val="0"/>
              <w:autoSpaceDN w:val="0"/>
              <w:spacing w:after="240"/>
              <w:jc w:val="center"/>
              <w:rPr>
                <w:b w:val="0"/>
                <w:sz w:val="21"/>
                <w:szCs w:val="21"/>
                <w:lang w:eastAsia="zh-CN"/>
              </w:rPr>
            </w:pPr>
            <w:r w:rsidRPr="00517FF3">
              <w:rPr>
                <w:rFonts w:hint="eastAsia"/>
                <w:b w:val="0"/>
                <w:sz w:val="21"/>
                <w:szCs w:val="21"/>
                <w:lang w:eastAsia="zh-CN"/>
              </w:rPr>
              <w:t>最小值</w:t>
            </w:r>
          </w:p>
        </w:tc>
        <w:tc>
          <w:tcPr>
            <w:tcW w:w="864" w:type="dxa"/>
            <w:tcBorders>
              <w:top w:val="single" w:sz="4" w:space="0" w:color="auto"/>
              <w:left w:val="single" w:sz="4" w:space="0" w:color="auto"/>
              <w:bottom w:val="single" w:sz="4" w:space="0" w:color="auto"/>
              <w:right w:val="single" w:sz="4" w:space="0" w:color="auto"/>
            </w:tcBorders>
            <w:shd w:val="clear" w:color="auto" w:fill="595959" w:themeFill="text1" w:themeFillTint="A6"/>
            <w:vAlign w:val="center"/>
            <w:hideMark/>
          </w:tcPr>
          <w:p w:rsidR="00517FF3" w:rsidRPr="00517FF3" w:rsidRDefault="00517FF3" w:rsidP="00C47F9F">
            <w:pPr>
              <w:pStyle w:val="Table"/>
              <w:numPr>
                <w:ilvl w:val="0"/>
                <w:numId w:val="0"/>
              </w:numPr>
              <w:autoSpaceDE w:val="0"/>
              <w:autoSpaceDN w:val="0"/>
              <w:spacing w:after="240"/>
              <w:jc w:val="center"/>
              <w:rPr>
                <w:b w:val="0"/>
                <w:sz w:val="21"/>
                <w:szCs w:val="21"/>
                <w:lang w:eastAsia="zh-CN"/>
              </w:rPr>
            </w:pPr>
            <w:r w:rsidRPr="00517FF3">
              <w:rPr>
                <w:rFonts w:hint="eastAsia"/>
                <w:b w:val="0"/>
                <w:sz w:val="21"/>
                <w:szCs w:val="21"/>
                <w:lang w:eastAsia="zh-CN"/>
              </w:rPr>
              <w:t>最大值</w:t>
            </w:r>
          </w:p>
        </w:tc>
        <w:tc>
          <w:tcPr>
            <w:tcW w:w="865" w:type="dxa"/>
            <w:tcBorders>
              <w:top w:val="single" w:sz="4" w:space="0" w:color="auto"/>
              <w:left w:val="single" w:sz="4" w:space="0" w:color="auto"/>
              <w:bottom w:val="single" w:sz="4" w:space="0" w:color="auto"/>
              <w:right w:val="single" w:sz="4" w:space="0" w:color="auto"/>
            </w:tcBorders>
            <w:shd w:val="clear" w:color="auto" w:fill="595959" w:themeFill="text1" w:themeFillTint="A6"/>
            <w:vAlign w:val="center"/>
            <w:hideMark/>
          </w:tcPr>
          <w:p w:rsidR="00517FF3" w:rsidRPr="00517FF3" w:rsidRDefault="00517FF3" w:rsidP="00C47F9F">
            <w:pPr>
              <w:pStyle w:val="Table"/>
              <w:numPr>
                <w:ilvl w:val="0"/>
                <w:numId w:val="0"/>
              </w:numPr>
              <w:autoSpaceDE w:val="0"/>
              <w:autoSpaceDN w:val="0"/>
              <w:spacing w:after="240"/>
              <w:jc w:val="center"/>
              <w:rPr>
                <w:b w:val="0"/>
                <w:sz w:val="21"/>
                <w:szCs w:val="21"/>
                <w:lang w:eastAsia="zh-CN"/>
              </w:rPr>
            </w:pPr>
            <w:r w:rsidRPr="00517FF3">
              <w:rPr>
                <w:rFonts w:hint="eastAsia"/>
                <w:b w:val="0"/>
                <w:sz w:val="21"/>
                <w:szCs w:val="21"/>
                <w:lang w:eastAsia="zh-CN"/>
              </w:rPr>
              <w:t>单位</w:t>
            </w:r>
          </w:p>
        </w:tc>
      </w:tr>
      <w:tr w:rsidR="00517FF3" w:rsidRPr="005F133F" w:rsidTr="00517FF3">
        <w:trPr>
          <w:trHeight w:val="351"/>
          <w:jc w:val="center"/>
        </w:trPr>
        <w:tc>
          <w:tcPr>
            <w:tcW w:w="1944" w:type="dxa"/>
            <w:tcBorders>
              <w:top w:val="single" w:sz="4" w:space="0" w:color="auto"/>
              <w:left w:val="single" w:sz="4" w:space="0" w:color="auto"/>
              <w:bottom w:val="single" w:sz="4" w:space="0" w:color="auto"/>
              <w:right w:val="single" w:sz="4" w:space="0" w:color="auto"/>
            </w:tcBorders>
            <w:vAlign w:val="center"/>
            <w:hideMark/>
          </w:tcPr>
          <w:p w:rsidR="00517FF3" w:rsidRPr="00517FF3" w:rsidRDefault="00517FF3" w:rsidP="00C47F9F">
            <w:pPr>
              <w:pStyle w:val="Table"/>
              <w:numPr>
                <w:ilvl w:val="0"/>
                <w:numId w:val="0"/>
              </w:numPr>
              <w:autoSpaceDE w:val="0"/>
              <w:autoSpaceDN w:val="0"/>
              <w:spacing w:after="240"/>
              <w:rPr>
                <w:b w:val="0"/>
                <w:kern w:val="52"/>
                <w:sz w:val="21"/>
                <w:szCs w:val="21"/>
                <w:lang w:eastAsia="zh-CN"/>
              </w:rPr>
            </w:pPr>
            <w:r w:rsidRPr="00517FF3">
              <w:rPr>
                <w:rFonts w:hint="eastAsia"/>
                <w:b w:val="0"/>
                <w:kern w:val="52"/>
                <w:sz w:val="21"/>
                <w:szCs w:val="21"/>
                <w:lang w:eastAsia="zh-CN"/>
              </w:rPr>
              <w:t>输出电压调节步进</w:t>
            </w:r>
          </w:p>
        </w:tc>
        <w:tc>
          <w:tcPr>
            <w:tcW w:w="3239" w:type="dxa"/>
            <w:tcBorders>
              <w:top w:val="single" w:sz="4" w:space="0" w:color="auto"/>
              <w:left w:val="single" w:sz="4" w:space="0" w:color="auto"/>
              <w:bottom w:val="single" w:sz="4" w:space="0" w:color="auto"/>
              <w:right w:val="single" w:sz="4" w:space="0" w:color="auto"/>
            </w:tcBorders>
            <w:vAlign w:val="center"/>
          </w:tcPr>
          <w:p w:rsidR="00517FF3" w:rsidRPr="00517FF3" w:rsidRDefault="00517FF3" w:rsidP="00C47F9F">
            <w:pPr>
              <w:pStyle w:val="Table"/>
              <w:numPr>
                <w:ilvl w:val="0"/>
                <w:numId w:val="0"/>
              </w:numPr>
              <w:autoSpaceDE w:val="0"/>
              <w:autoSpaceDN w:val="0"/>
              <w:spacing w:after="240"/>
              <w:jc w:val="both"/>
              <w:rPr>
                <w:b w:val="0"/>
                <w:kern w:val="52"/>
                <w:sz w:val="21"/>
                <w:szCs w:val="21"/>
                <w:lang w:eastAsia="zh-CN"/>
              </w:rPr>
            </w:pPr>
          </w:p>
        </w:tc>
        <w:tc>
          <w:tcPr>
            <w:tcW w:w="864" w:type="dxa"/>
            <w:tcBorders>
              <w:top w:val="single" w:sz="4" w:space="0" w:color="auto"/>
              <w:left w:val="single" w:sz="4" w:space="0" w:color="auto"/>
              <w:bottom w:val="single" w:sz="4" w:space="0" w:color="auto"/>
              <w:right w:val="single" w:sz="4" w:space="0" w:color="auto"/>
            </w:tcBorders>
            <w:vAlign w:val="center"/>
            <w:hideMark/>
          </w:tcPr>
          <w:p w:rsidR="00517FF3" w:rsidRPr="00517FF3" w:rsidRDefault="00517FF3" w:rsidP="00C47F9F">
            <w:pPr>
              <w:pStyle w:val="Table"/>
              <w:numPr>
                <w:ilvl w:val="0"/>
                <w:numId w:val="0"/>
              </w:numPr>
              <w:autoSpaceDE w:val="0"/>
              <w:autoSpaceDN w:val="0"/>
              <w:spacing w:after="240"/>
              <w:jc w:val="center"/>
              <w:rPr>
                <w:b w:val="0"/>
                <w:kern w:val="52"/>
                <w:sz w:val="21"/>
                <w:szCs w:val="21"/>
                <w:lang w:eastAsia="zh-CN"/>
              </w:rPr>
            </w:pPr>
          </w:p>
        </w:tc>
        <w:tc>
          <w:tcPr>
            <w:tcW w:w="864" w:type="dxa"/>
            <w:tcBorders>
              <w:top w:val="single" w:sz="4" w:space="0" w:color="auto"/>
              <w:left w:val="single" w:sz="4" w:space="0" w:color="auto"/>
              <w:bottom w:val="single" w:sz="4" w:space="0" w:color="auto"/>
              <w:right w:val="single" w:sz="4" w:space="0" w:color="auto"/>
            </w:tcBorders>
            <w:vAlign w:val="center"/>
            <w:hideMark/>
          </w:tcPr>
          <w:p w:rsidR="00517FF3" w:rsidRPr="00517FF3" w:rsidRDefault="00517FF3" w:rsidP="00C47F9F">
            <w:pPr>
              <w:pStyle w:val="Table"/>
              <w:numPr>
                <w:ilvl w:val="0"/>
                <w:numId w:val="0"/>
              </w:numPr>
              <w:autoSpaceDE w:val="0"/>
              <w:autoSpaceDN w:val="0"/>
              <w:spacing w:after="240"/>
              <w:jc w:val="center"/>
              <w:rPr>
                <w:b w:val="0"/>
                <w:kern w:val="52"/>
                <w:sz w:val="21"/>
                <w:szCs w:val="21"/>
                <w:lang w:eastAsia="zh-CN"/>
              </w:rPr>
            </w:pPr>
            <w:r w:rsidRPr="00517FF3">
              <w:rPr>
                <w:b w:val="0"/>
                <w:kern w:val="52"/>
                <w:sz w:val="21"/>
                <w:szCs w:val="21"/>
                <w:lang w:eastAsia="zh-CN"/>
              </w:rPr>
              <w:t>10</w:t>
            </w:r>
          </w:p>
        </w:tc>
        <w:tc>
          <w:tcPr>
            <w:tcW w:w="865" w:type="dxa"/>
            <w:tcBorders>
              <w:top w:val="single" w:sz="4" w:space="0" w:color="auto"/>
              <w:left w:val="single" w:sz="4" w:space="0" w:color="auto"/>
              <w:bottom w:val="single" w:sz="4" w:space="0" w:color="auto"/>
              <w:right w:val="single" w:sz="4" w:space="0" w:color="auto"/>
            </w:tcBorders>
            <w:vAlign w:val="center"/>
            <w:hideMark/>
          </w:tcPr>
          <w:p w:rsidR="00517FF3" w:rsidRPr="00517FF3" w:rsidRDefault="00517FF3" w:rsidP="00C47F9F">
            <w:pPr>
              <w:pStyle w:val="Table"/>
              <w:numPr>
                <w:ilvl w:val="0"/>
                <w:numId w:val="0"/>
              </w:numPr>
              <w:autoSpaceDE w:val="0"/>
              <w:autoSpaceDN w:val="0"/>
              <w:spacing w:after="240"/>
              <w:jc w:val="center"/>
              <w:rPr>
                <w:b w:val="0"/>
                <w:kern w:val="52"/>
                <w:sz w:val="21"/>
                <w:szCs w:val="21"/>
                <w:lang w:eastAsia="zh-CN"/>
              </w:rPr>
            </w:pPr>
            <w:r w:rsidRPr="00517FF3">
              <w:rPr>
                <w:b w:val="0"/>
                <w:kern w:val="52"/>
                <w:sz w:val="21"/>
                <w:szCs w:val="21"/>
                <w:lang w:eastAsia="zh-CN"/>
              </w:rPr>
              <w:t>mV</w:t>
            </w:r>
          </w:p>
        </w:tc>
      </w:tr>
      <w:tr w:rsidR="00517FF3" w:rsidRPr="005F133F" w:rsidTr="00517FF3">
        <w:trPr>
          <w:trHeight w:val="344"/>
          <w:jc w:val="center"/>
        </w:trPr>
        <w:tc>
          <w:tcPr>
            <w:tcW w:w="1944" w:type="dxa"/>
            <w:tcBorders>
              <w:top w:val="single" w:sz="4" w:space="0" w:color="auto"/>
              <w:left w:val="single" w:sz="4" w:space="0" w:color="auto"/>
              <w:bottom w:val="single" w:sz="4" w:space="0" w:color="auto"/>
              <w:right w:val="single" w:sz="4" w:space="0" w:color="auto"/>
            </w:tcBorders>
            <w:vAlign w:val="center"/>
            <w:hideMark/>
          </w:tcPr>
          <w:p w:rsidR="00517FF3" w:rsidRPr="00517FF3" w:rsidRDefault="00517FF3" w:rsidP="00C47F9F">
            <w:pPr>
              <w:pStyle w:val="Table"/>
              <w:numPr>
                <w:ilvl w:val="0"/>
                <w:numId w:val="0"/>
              </w:numPr>
              <w:autoSpaceDE w:val="0"/>
              <w:autoSpaceDN w:val="0"/>
              <w:spacing w:after="240"/>
              <w:rPr>
                <w:b w:val="0"/>
                <w:kern w:val="52"/>
                <w:sz w:val="21"/>
                <w:szCs w:val="21"/>
                <w:lang w:eastAsia="zh-CN"/>
              </w:rPr>
            </w:pPr>
            <w:r w:rsidRPr="00517FF3">
              <w:rPr>
                <w:rFonts w:hint="eastAsia"/>
                <w:b w:val="0"/>
                <w:kern w:val="52"/>
                <w:sz w:val="21"/>
                <w:szCs w:val="21"/>
                <w:lang w:eastAsia="zh-CN"/>
              </w:rPr>
              <w:t>输出电流调节步进</w:t>
            </w:r>
          </w:p>
        </w:tc>
        <w:tc>
          <w:tcPr>
            <w:tcW w:w="3239" w:type="dxa"/>
            <w:tcBorders>
              <w:top w:val="single" w:sz="4" w:space="0" w:color="auto"/>
              <w:left w:val="single" w:sz="4" w:space="0" w:color="auto"/>
              <w:bottom w:val="single" w:sz="4" w:space="0" w:color="auto"/>
              <w:right w:val="single" w:sz="4" w:space="0" w:color="auto"/>
            </w:tcBorders>
            <w:vAlign w:val="center"/>
          </w:tcPr>
          <w:p w:rsidR="00517FF3" w:rsidRPr="00517FF3" w:rsidRDefault="00517FF3" w:rsidP="00C47F9F">
            <w:pPr>
              <w:pStyle w:val="Table"/>
              <w:numPr>
                <w:ilvl w:val="0"/>
                <w:numId w:val="0"/>
              </w:numPr>
              <w:autoSpaceDE w:val="0"/>
              <w:autoSpaceDN w:val="0"/>
              <w:spacing w:after="240"/>
              <w:jc w:val="both"/>
              <w:rPr>
                <w:b w:val="0"/>
                <w:kern w:val="52"/>
                <w:sz w:val="21"/>
                <w:szCs w:val="21"/>
                <w:lang w:eastAsia="zh-CN"/>
              </w:rPr>
            </w:pPr>
          </w:p>
        </w:tc>
        <w:tc>
          <w:tcPr>
            <w:tcW w:w="864" w:type="dxa"/>
            <w:tcBorders>
              <w:top w:val="single" w:sz="4" w:space="0" w:color="auto"/>
              <w:left w:val="single" w:sz="4" w:space="0" w:color="auto"/>
              <w:bottom w:val="single" w:sz="4" w:space="0" w:color="auto"/>
              <w:right w:val="single" w:sz="4" w:space="0" w:color="auto"/>
            </w:tcBorders>
            <w:vAlign w:val="center"/>
          </w:tcPr>
          <w:p w:rsidR="00517FF3" w:rsidRPr="00517FF3" w:rsidRDefault="00517FF3" w:rsidP="00C47F9F">
            <w:pPr>
              <w:pStyle w:val="Table"/>
              <w:numPr>
                <w:ilvl w:val="0"/>
                <w:numId w:val="0"/>
              </w:numPr>
              <w:autoSpaceDE w:val="0"/>
              <w:autoSpaceDN w:val="0"/>
              <w:spacing w:after="240"/>
              <w:jc w:val="center"/>
              <w:rPr>
                <w:b w:val="0"/>
                <w:kern w:val="52"/>
                <w:sz w:val="21"/>
                <w:szCs w:val="21"/>
                <w:lang w:eastAsia="zh-CN"/>
              </w:rPr>
            </w:pPr>
          </w:p>
        </w:tc>
        <w:tc>
          <w:tcPr>
            <w:tcW w:w="864" w:type="dxa"/>
            <w:tcBorders>
              <w:top w:val="single" w:sz="4" w:space="0" w:color="auto"/>
              <w:left w:val="single" w:sz="4" w:space="0" w:color="auto"/>
              <w:bottom w:val="single" w:sz="4" w:space="0" w:color="auto"/>
              <w:right w:val="single" w:sz="4" w:space="0" w:color="auto"/>
            </w:tcBorders>
            <w:vAlign w:val="center"/>
            <w:hideMark/>
          </w:tcPr>
          <w:p w:rsidR="00517FF3" w:rsidRPr="00517FF3" w:rsidRDefault="00517FF3" w:rsidP="00C47F9F">
            <w:pPr>
              <w:pStyle w:val="Table"/>
              <w:numPr>
                <w:ilvl w:val="0"/>
                <w:numId w:val="0"/>
              </w:numPr>
              <w:autoSpaceDE w:val="0"/>
              <w:autoSpaceDN w:val="0"/>
              <w:spacing w:after="240"/>
              <w:jc w:val="center"/>
              <w:rPr>
                <w:b w:val="0"/>
                <w:kern w:val="52"/>
                <w:sz w:val="21"/>
                <w:szCs w:val="21"/>
                <w:lang w:eastAsia="zh-CN"/>
              </w:rPr>
            </w:pPr>
            <w:r w:rsidRPr="00517FF3">
              <w:rPr>
                <w:b w:val="0"/>
                <w:kern w:val="52"/>
                <w:sz w:val="21"/>
                <w:szCs w:val="21"/>
                <w:lang w:eastAsia="zh-CN"/>
              </w:rPr>
              <w:t>50</w:t>
            </w:r>
          </w:p>
        </w:tc>
        <w:tc>
          <w:tcPr>
            <w:tcW w:w="865" w:type="dxa"/>
            <w:tcBorders>
              <w:top w:val="single" w:sz="4" w:space="0" w:color="auto"/>
              <w:left w:val="single" w:sz="4" w:space="0" w:color="auto"/>
              <w:bottom w:val="single" w:sz="4" w:space="0" w:color="auto"/>
              <w:right w:val="single" w:sz="4" w:space="0" w:color="auto"/>
            </w:tcBorders>
            <w:vAlign w:val="center"/>
            <w:hideMark/>
          </w:tcPr>
          <w:p w:rsidR="00517FF3" w:rsidRPr="00517FF3" w:rsidRDefault="00517FF3" w:rsidP="00C47F9F">
            <w:pPr>
              <w:pStyle w:val="Table"/>
              <w:numPr>
                <w:ilvl w:val="0"/>
                <w:numId w:val="0"/>
              </w:numPr>
              <w:autoSpaceDE w:val="0"/>
              <w:autoSpaceDN w:val="0"/>
              <w:spacing w:after="240"/>
              <w:jc w:val="center"/>
              <w:rPr>
                <w:b w:val="0"/>
                <w:kern w:val="52"/>
                <w:sz w:val="21"/>
                <w:szCs w:val="21"/>
                <w:lang w:eastAsia="zh-CN"/>
              </w:rPr>
            </w:pPr>
            <w:r w:rsidRPr="00517FF3">
              <w:rPr>
                <w:b w:val="0"/>
                <w:kern w:val="52"/>
                <w:sz w:val="21"/>
                <w:szCs w:val="21"/>
                <w:lang w:eastAsia="zh-CN"/>
              </w:rPr>
              <w:t>mA</w:t>
            </w:r>
          </w:p>
        </w:tc>
      </w:tr>
      <w:tr w:rsidR="00517FF3" w:rsidRPr="005F133F" w:rsidTr="00517FF3">
        <w:trPr>
          <w:trHeight w:val="344"/>
          <w:jc w:val="center"/>
        </w:trPr>
        <w:tc>
          <w:tcPr>
            <w:tcW w:w="1944" w:type="dxa"/>
            <w:tcBorders>
              <w:top w:val="single" w:sz="4" w:space="0" w:color="auto"/>
              <w:left w:val="single" w:sz="4" w:space="0" w:color="auto"/>
              <w:bottom w:val="single" w:sz="4" w:space="0" w:color="auto"/>
              <w:right w:val="single" w:sz="4" w:space="0" w:color="auto"/>
            </w:tcBorders>
            <w:vAlign w:val="center"/>
            <w:hideMark/>
          </w:tcPr>
          <w:p w:rsidR="00517FF3" w:rsidRPr="00517FF3" w:rsidRDefault="00517FF3" w:rsidP="00C47F9F">
            <w:pPr>
              <w:pStyle w:val="Table"/>
              <w:numPr>
                <w:ilvl w:val="0"/>
                <w:numId w:val="0"/>
              </w:numPr>
              <w:autoSpaceDE w:val="0"/>
              <w:autoSpaceDN w:val="0"/>
              <w:spacing w:after="240"/>
              <w:rPr>
                <w:b w:val="0"/>
                <w:kern w:val="52"/>
                <w:sz w:val="21"/>
                <w:szCs w:val="21"/>
                <w:lang w:eastAsia="zh-CN"/>
              </w:rPr>
            </w:pPr>
            <w:r w:rsidRPr="00517FF3">
              <w:rPr>
                <w:rFonts w:hint="eastAsia"/>
                <w:b w:val="0"/>
                <w:kern w:val="52"/>
                <w:sz w:val="21"/>
                <w:szCs w:val="21"/>
                <w:lang w:eastAsia="zh-CN"/>
              </w:rPr>
              <w:t>输出电压精度</w:t>
            </w:r>
          </w:p>
        </w:tc>
        <w:tc>
          <w:tcPr>
            <w:tcW w:w="3239" w:type="dxa"/>
            <w:tcBorders>
              <w:top w:val="single" w:sz="4" w:space="0" w:color="auto"/>
              <w:left w:val="single" w:sz="4" w:space="0" w:color="auto"/>
              <w:bottom w:val="single" w:sz="4" w:space="0" w:color="auto"/>
              <w:right w:val="single" w:sz="4" w:space="0" w:color="auto"/>
            </w:tcBorders>
            <w:vAlign w:val="center"/>
          </w:tcPr>
          <w:p w:rsidR="00517FF3" w:rsidRPr="00517FF3" w:rsidRDefault="00517FF3" w:rsidP="00C47F9F">
            <w:pPr>
              <w:pStyle w:val="Table"/>
              <w:numPr>
                <w:ilvl w:val="0"/>
                <w:numId w:val="0"/>
              </w:numPr>
              <w:autoSpaceDE w:val="0"/>
              <w:autoSpaceDN w:val="0"/>
              <w:spacing w:after="240"/>
              <w:jc w:val="both"/>
              <w:rPr>
                <w:b w:val="0"/>
                <w:kern w:val="52"/>
                <w:sz w:val="21"/>
                <w:szCs w:val="21"/>
                <w:lang w:eastAsia="zh-CN"/>
              </w:rPr>
            </w:pPr>
          </w:p>
        </w:tc>
        <w:tc>
          <w:tcPr>
            <w:tcW w:w="864" w:type="dxa"/>
            <w:tcBorders>
              <w:top w:val="single" w:sz="4" w:space="0" w:color="auto"/>
              <w:left w:val="single" w:sz="4" w:space="0" w:color="auto"/>
              <w:bottom w:val="single" w:sz="4" w:space="0" w:color="auto"/>
              <w:right w:val="single" w:sz="4" w:space="0" w:color="auto"/>
            </w:tcBorders>
            <w:vAlign w:val="center"/>
          </w:tcPr>
          <w:p w:rsidR="00517FF3" w:rsidRPr="00517FF3" w:rsidRDefault="00517FF3" w:rsidP="00C47F9F">
            <w:pPr>
              <w:pStyle w:val="Table"/>
              <w:numPr>
                <w:ilvl w:val="0"/>
                <w:numId w:val="0"/>
              </w:numPr>
              <w:autoSpaceDE w:val="0"/>
              <w:autoSpaceDN w:val="0"/>
              <w:spacing w:after="240"/>
              <w:jc w:val="center"/>
              <w:rPr>
                <w:b w:val="0"/>
                <w:kern w:val="52"/>
                <w:sz w:val="21"/>
                <w:szCs w:val="21"/>
                <w:lang w:eastAsia="zh-CN"/>
              </w:rPr>
            </w:pPr>
          </w:p>
        </w:tc>
        <w:tc>
          <w:tcPr>
            <w:tcW w:w="864" w:type="dxa"/>
            <w:tcBorders>
              <w:top w:val="single" w:sz="4" w:space="0" w:color="auto"/>
              <w:left w:val="single" w:sz="4" w:space="0" w:color="auto"/>
              <w:bottom w:val="single" w:sz="4" w:space="0" w:color="auto"/>
              <w:right w:val="single" w:sz="4" w:space="0" w:color="auto"/>
            </w:tcBorders>
            <w:vAlign w:val="center"/>
            <w:hideMark/>
          </w:tcPr>
          <w:p w:rsidR="00517FF3" w:rsidRPr="00517FF3" w:rsidRDefault="00517FF3" w:rsidP="00C47F9F">
            <w:pPr>
              <w:pStyle w:val="Table"/>
              <w:numPr>
                <w:ilvl w:val="0"/>
                <w:numId w:val="0"/>
              </w:numPr>
              <w:autoSpaceDE w:val="0"/>
              <w:autoSpaceDN w:val="0"/>
              <w:spacing w:after="240"/>
              <w:jc w:val="center"/>
              <w:rPr>
                <w:b w:val="0"/>
                <w:kern w:val="52"/>
                <w:sz w:val="21"/>
                <w:szCs w:val="21"/>
                <w:lang w:eastAsia="zh-CN"/>
              </w:rPr>
            </w:pPr>
            <w:r w:rsidRPr="00517FF3">
              <w:rPr>
                <w:rFonts w:hint="eastAsia"/>
                <w:b w:val="0"/>
                <w:kern w:val="52"/>
                <w:sz w:val="21"/>
                <w:szCs w:val="21"/>
                <w:lang w:eastAsia="zh-CN"/>
              </w:rPr>
              <w:t>±</w:t>
            </w:r>
            <w:r w:rsidRPr="00517FF3">
              <w:rPr>
                <w:b w:val="0"/>
                <w:kern w:val="52"/>
                <w:sz w:val="21"/>
                <w:szCs w:val="21"/>
                <w:lang w:eastAsia="zh-CN"/>
              </w:rPr>
              <w:t>1</w:t>
            </w:r>
          </w:p>
        </w:tc>
        <w:tc>
          <w:tcPr>
            <w:tcW w:w="865" w:type="dxa"/>
            <w:tcBorders>
              <w:top w:val="single" w:sz="4" w:space="0" w:color="auto"/>
              <w:left w:val="single" w:sz="4" w:space="0" w:color="auto"/>
              <w:bottom w:val="single" w:sz="4" w:space="0" w:color="auto"/>
              <w:right w:val="single" w:sz="4" w:space="0" w:color="auto"/>
            </w:tcBorders>
            <w:vAlign w:val="center"/>
            <w:hideMark/>
          </w:tcPr>
          <w:p w:rsidR="00517FF3" w:rsidRPr="00517FF3" w:rsidRDefault="00517FF3" w:rsidP="00C47F9F">
            <w:pPr>
              <w:pStyle w:val="Table"/>
              <w:numPr>
                <w:ilvl w:val="0"/>
                <w:numId w:val="0"/>
              </w:numPr>
              <w:autoSpaceDE w:val="0"/>
              <w:autoSpaceDN w:val="0"/>
              <w:spacing w:after="240"/>
              <w:jc w:val="center"/>
              <w:rPr>
                <w:b w:val="0"/>
                <w:kern w:val="52"/>
                <w:sz w:val="21"/>
                <w:szCs w:val="21"/>
                <w:lang w:eastAsia="zh-CN"/>
              </w:rPr>
            </w:pPr>
            <w:r w:rsidRPr="00517FF3">
              <w:rPr>
                <w:b w:val="0"/>
                <w:kern w:val="52"/>
                <w:sz w:val="21"/>
                <w:szCs w:val="21"/>
                <w:lang w:eastAsia="zh-CN"/>
              </w:rPr>
              <w:t>%</w:t>
            </w:r>
          </w:p>
        </w:tc>
      </w:tr>
      <w:tr w:rsidR="00517FF3" w:rsidRPr="005F133F" w:rsidTr="00517FF3">
        <w:trPr>
          <w:trHeight w:val="344"/>
          <w:jc w:val="center"/>
        </w:trPr>
        <w:tc>
          <w:tcPr>
            <w:tcW w:w="1944" w:type="dxa"/>
            <w:tcBorders>
              <w:top w:val="single" w:sz="4" w:space="0" w:color="auto"/>
              <w:left w:val="single" w:sz="4" w:space="0" w:color="auto"/>
              <w:bottom w:val="single" w:sz="4" w:space="0" w:color="auto"/>
              <w:right w:val="single" w:sz="4" w:space="0" w:color="auto"/>
            </w:tcBorders>
            <w:vAlign w:val="center"/>
            <w:hideMark/>
          </w:tcPr>
          <w:p w:rsidR="00517FF3" w:rsidRPr="00517FF3" w:rsidRDefault="00517FF3" w:rsidP="00C47F9F">
            <w:pPr>
              <w:pStyle w:val="Table"/>
              <w:numPr>
                <w:ilvl w:val="0"/>
                <w:numId w:val="0"/>
              </w:numPr>
              <w:autoSpaceDE w:val="0"/>
              <w:autoSpaceDN w:val="0"/>
              <w:spacing w:after="240"/>
              <w:rPr>
                <w:b w:val="0"/>
                <w:kern w:val="52"/>
                <w:sz w:val="21"/>
                <w:szCs w:val="21"/>
                <w:lang w:eastAsia="zh-CN"/>
              </w:rPr>
            </w:pPr>
            <w:r w:rsidRPr="00517FF3">
              <w:rPr>
                <w:rFonts w:hint="eastAsia"/>
                <w:b w:val="0"/>
                <w:kern w:val="52"/>
                <w:sz w:val="21"/>
                <w:szCs w:val="21"/>
                <w:lang w:eastAsia="zh-CN"/>
              </w:rPr>
              <w:t>输出电流精度</w:t>
            </w:r>
          </w:p>
        </w:tc>
        <w:tc>
          <w:tcPr>
            <w:tcW w:w="3239" w:type="dxa"/>
            <w:tcBorders>
              <w:top w:val="single" w:sz="4" w:space="0" w:color="auto"/>
              <w:left w:val="single" w:sz="4" w:space="0" w:color="auto"/>
              <w:bottom w:val="single" w:sz="4" w:space="0" w:color="auto"/>
              <w:right w:val="single" w:sz="4" w:space="0" w:color="auto"/>
            </w:tcBorders>
            <w:vAlign w:val="center"/>
          </w:tcPr>
          <w:p w:rsidR="00517FF3" w:rsidRPr="00517FF3" w:rsidRDefault="00517FF3" w:rsidP="00C47F9F">
            <w:pPr>
              <w:pStyle w:val="Table"/>
              <w:numPr>
                <w:ilvl w:val="0"/>
                <w:numId w:val="0"/>
              </w:numPr>
              <w:autoSpaceDE w:val="0"/>
              <w:autoSpaceDN w:val="0"/>
              <w:spacing w:after="240"/>
              <w:jc w:val="both"/>
              <w:rPr>
                <w:b w:val="0"/>
                <w:kern w:val="52"/>
                <w:sz w:val="21"/>
                <w:szCs w:val="21"/>
                <w:lang w:eastAsia="zh-CN"/>
              </w:rPr>
            </w:pPr>
          </w:p>
        </w:tc>
        <w:tc>
          <w:tcPr>
            <w:tcW w:w="864" w:type="dxa"/>
            <w:tcBorders>
              <w:top w:val="single" w:sz="4" w:space="0" w:color="auto"/>
              <w:left w:val="single" w:sz="4" w:space="0" w:color="auto"/>
              <w:bottom w:val="single" w:sz="4" w:space="0" w:color="auto"/>
              <w:right w:val="single" w:sz="4" w:space="0" w:color="auto"/>
            </w:tcBorders>
            <w:vAlign w:val="center"/>
          </w:tcPr>
          <w:p w:rsidR="00517FF3" w:rsidRPr="00517FF3" w:rsidRDefault="00517FF3" w:rsidP="00C47F9F">
            <w:pPr>
              <w:pStyle w:val="Table"/>
              <w:numPr>
                <w:ilvl w:val="0"/>
                <w:numId w:val="0"/>
              </w:numPr>
              <w:autoSpaceDE w:val="0"/>
              <w:autoSpaceDN w:val="0"/>
              <w:spacing w:after="240"/>
              <w:jc w:val="center"/>
              <w:rPr>
                <w:b w:val="0"/>
                <w:kern w:val="52"/>
                <w:sz w:val="21"/>
                <w:szCs w:val="21"/>
                <w:lang w:eastAsia="zh-CN"/>
              </w:rPr>
            </w:pPr>
          </w:p>
        </w:tc>
        <w:tc>
          <w:tcPr>
            <w:tcW w:w="864" w:type="dxa"/>
            <w:tcBorders>
              <w:top w:val="single" w:sz="4" w:space="0" w:color="auto"/>
              <w:left w:val="single" w:sz="4" w:space="0" w:color="auto"/>
              <w:bottom w:val="single" w:sz="4" w:space="0" w:color="auto"/>
              <w:right w:val="single" w:sz="4" w:space="0" w:color="auto"/>
            </w:tcBorders>
            <w:vAlign w:val="center"/>
            <w:hideMark/>
          </w:tcPr>
          <w:p w:rsidR="00517FF3" w:rsidRPr="00517FF3" w:rsidRDefault="00517FF3" w:rsidP="00C47F9F">
            <w:pPr>
              <w:pStyle w:val="Table"/>
              <w:numPr>
                <w:ilvl w:val="0"/>
                <w:numId w:val="0"/>
              </w:numPr>
              <w:autoSpaceDE w:val="0"/>
              <w:autoSpaceDN w:val="0"/>
              <w:spacing w:after="240"/>
              <w:jc w:val="center"/>
              <w:rPr>
                <w:b w:val="0"/>
                <w:kern w:val="52"/>
                <w:sz w:val="21"/>
                <w:szCs w:val="21"/>
                <w:lang w:eastAsia="zh-CN"/>
              </w:rPr>
            </w:pPr>
            <w:r w:rsidRPr="00517FF3">
              <w:rPr>
                <w:rFonts w:hint="eastAsia"/>
                <w:b w:val="0"/>
                <w:kern w:val="52"/>
                <w:sz w:val="21"/>
                <w:szCs w:val="21"/>
                <w:lang w:eastAsia="zh-CN"/>
              </w:rPr>
              <w:t>±</w:t>
            </w:r>
            <w:r w:rsidRPr="00517FF3">
              <w:rPr>
                <w:b w:val="0"/>
                <w:kern w:val="52"/>
                <w:sz w:val="21"/>
                <w:szCs w:val="21"/>
                <w:lang w:eastAsia="zh-CN"/>
              </w:rPr>
              <w:t>100</w:t>
            </w:r>
          </w:p>
        </w:tc>
        <w:tc>
          <w:tcPr>
            <w:tcW w:w="865" w:type="dxa"/>
            <w:tcBorders>
              <w:top w:val="single" w:sz="4" w:space="0" w:color="auto"/>
              <w:left w:val="single" w:sz="4" w:space="0" w:color="auto"/>
              <w:bottom w:val="single" w:sz="4" w:space="0" w:color="auto"/>
              <w:right w:val="single" w:sz="4" w:space="0" w:color="auto"/>
            </w:tcBorders>
            <w:vAlign w:val="center"/>
            <w:hideMark/>
          </w:tcPr>
          <w:p w:rsidR="00517FF3" w:rsidRPr="00517FF3" w:rsidRDefault="00517FF3" w:rsidP="00C47F9F">
            <w:pPr>
              <w:pStyle w:val="Table"/>
              <w:numPr>
                <w:ilvl w:val="0"/>
                <w:numId w:val="0"/>
              </w:numPr>
              <w:autoSpaceDE w:val="0"/>
              <w:autoSpaceDN w:val="0"/>
              <w:spacing w:after="240"/>
              <w:jc w:val="center"/>
              <w:rPr>
                <w:b w:val="0"/>
                <w:kern w:val="52"/>
                <w:sz w:val="21"/>
                <w:szCs w:val="21"/>
                <w:lang w:eastAsia="zh-CN"/>
              </w:rPr>
            </w:pPr>
            <w:r w:rsidRPr="00517FF3">
              <w:rPr>
                <w:b w:val="0"/>
                <w:kern w:val="52"/>
                <w:sz w:val="21"/>
                <w:szCs w:val="21"/>
                <w:lang w:eastAsia="zh-CN"/>
              </w:rPr>
              <w:t>mA</w:t>
            </w:r>
          </w:p>
        </w:tc>
      </w:tr>
      <w:tr w:rsidR="00517FF3" w:rsidRPr="005F133F" w:rsidTr="00517FF3">
        <w:trPr>
          <w:trHeight w:val="351"/>
          <w:jc w:val="center"/>
        </w:trPr>
        <w:tc>
          <w:tcPr>
            <w:tcW w:w="1944" w:type="dxa"/>
            <w:tcBorders>
              <w:top w:val="single" w:sz="4" w:space="0" w:color="auto"/>
              <w:left w:val="single" w:sz="4" w:space="0" w:color="auto"/>
              <w:bottom w:val="single" w:sz="4" w:space="0" w:color="auto"/>
              <w:right w:val="single" w:sz="4" w:space="0" w:color="auto"/>
            </w:tcBorders>
            <w:vAlign w:val="center"/>
            <w:hideMark/>
          </w:tcPr>
          <w:p w:rsidR="00517FF3" w:rsidRPr="00517FF3" w:rsidRDefault="00517FF3" w:rsidP="00C47F9F">
            <w:pPr>
              <w:pStyle w:val="Table"/>
              <w:numPr>
                <w:ilvl w:val="0"/>
                <w:numId w:val="0"/>
              </w:numPr>
              <w:autoSpaceDE w:val="0"/>
              <w:autoSpaceDN w:val="0"/>
              <w:spacing w:after="240"/>
              <w:jc w:val="both"/>
              <w:rPr>
                <w:b w:val="0"/>
                <w:kern w:val="52"/>
                <w:sz w:val="21"/>
                <w:szCs w:val="21"/>
                <w:lang w:eastAsia="zh-CN"/>
              </w:rPr>
            </w:pPr>
            <w:r w:rsidRPr="00517FF3">
              <w:rPr>
                <w:rFonts w:hint="eastAsia"/>
                <w:b w:val="0"/>
                <w:kern w:val="52"/>
                <w:sz w:val="21"/>
                <w:szCs w:val="21"/>
                <w:lang w:eastAsia="zh-CN"/>
              </w:rPr>
              <w:t>最大调整响应时间</w:t>
            </w:r>
          </w:p>
        </w:tc>
        <w:tc>
          <w:tcPr>
            <w:tcW w:w="3239" w:type="dxa"/>
            <w:tcBorders>
              <w:top w:val="single" w:sz="4" w:space="0" w:color="auto"/>
              <w:left w:val="single" w:sz="4" w:space="0" w:color="auto"/>
              <w:bottom w:val="single" w:sz="4" w:space="0" w:color="auto"/>
              <w:right w:val="single" w:sz="4" w:space="0" w:color="auto"/>
            </w:tcBorders>
            <w:vAlign w:val="center"/>
            <w:hideMark/>
          </w:tcPr>
          <w:p w:rsidR="00517FF3" w:rsidRPr="00517FF3" w:rsidRDefault="00517FF3" w:rsidP="00C47F9F">
            <w:pPr>
              <w:pStyle w:val="Table"/>
              <w:numPr>
                <w:ilvl w:val="0"/>
                <w:numId w:val="0"/>
              </w:numPr>
              <w:autoSpaceDE w:val="0"/>
              <w:autoSpaceDN w:val="0"/>
              <w:spacing w:after="240"/>
              <w:jc w:val="both"/>
              <w:rPr>
                <w:b w:val="0"/>
                <w:kern w:val="52"/>
                <w:sz w:val="21"/>
                <w:szCs w:val="21"/>
                <w:lang w:eastAsia="zh-CN"/>
              </w:rPr>
            </w:pPr>
          </w:p>
        </w:tc>
        <w:tc>
          <w:tcPr>
            <w:tcW w:w="864" w:type="dxa"/>
            <w:tcBorders>
              <w:top w:val="single" w:sz="4" w:space="0" w:color="auto"/>
              <w:left w:val="single" w:sz="4" w:space="0" w:color="auto"/>
              <w:bottom w:val="single" w:sz="4" w:space="0" w:color="auto"/>
              <w:right w:val="single" w:sz="4" w:space="0" w:color="auto"/>
            </w:tcBorders>
            <w:vAlign w:val="center"/>
          </w:tcPr>
          <w:p w:rsidR="00517FF3" w:rsidRPr="00517FF3" w:rsidRDefault="00517FF3" w:rsidP="00C47F9F">
            <w:pPr>
              <w:pStyle w:val="Table"/>
              <w:numPr>
                <w:ilvl w:val="0"/>
                <w:numId w:val="0"/>
              </w:numPr>
              <w:autoSpaceDE w:val="0"/>
              <w:autoSpaceDN w:val="0"/>
              <w:spacing w:after="240"/>
              <w:jc w:val="center"/>
              <w:rPr>
                <w:b w:val="0"/>
                <w:kern w:val="52"/>
                <w:sz w:val="21"/>
                <w:szCs w:val="21"/>
                <w:lang w:eastAsia="zh-CN"/>
              </w:rPr>
            </w:pPr>
          </w:p>
        </w:tc>
        <w:tc>
          <w:tcPr>
            <w:tcW w:w="864" w:type="dxa"/>
            <w:tcBorders>
              <w:top w:val="single" w:sz="4" w:space="0" w:color="auto"/>
              <w:left w:val="single" w:sz="4" w:space="0" w:color="auto"/>
              <w:bottom w:val="single" w:sz="4" w:space="0" w:color="auto"/>
              <w:right w:val="single" w:sz="4" w:space="0" w:color="auto"/>
            </w:tcBorders>
            <w:vAlign w:val="center"/>
            <w:hideMark/>
          </w:tcPr>
          <w:p w:rsidR="00517FF3" w:rsidRPr="00517FF3" w:rsidRDefault="00517FF3" w:rsidP="00C47F9F">
            <w:pPr>
              <w:pStyle w:val="Table"/>
              <w:numPr>
                <w:ilvl w:val="0"/>
                <w:numId w:val="0"/>
              </w:numPr>
              <w:autoSpaceDE w:val="0"/>
              <w:autoSpaceDN w:val="0"/>
              <w:spacing w:after="240"/>
              <w:jc w:val="center"/>
              <w:rPr>
                <w:b w:val="0"/>
                <w:kern w:val="52"/>
                <w:sz w:val="21"/>
                <w:szCs w:val="21"/>
                <w:lang w:eastAsia="zh-CN"/>
              </w:rPr>
            </w:pPr>
            <w:r w:rsidRPr="00517FF3">
              <w:rPr>
                <w:b w:val="0"/>
                <w:kern w:val="52"/>
                <w:sz w:val="21"/>
                <w:szCs w:val="21"/>
                <w:lang w:eastAsia="zh-CN"/>
              </w:rPr>
              <w:t>2</w:t>
            </w:r>
          </w:p>
        </w:tc>
        <w:tc>
          <w:tcPr>
            <w:tcW w:w="865" w:type="dxa"/>
            <w:tcBorders>
              <w:top w:val="single" w:sz="4" w:space="0" w:color="auto"/>
              <w:left w:val="single" w:sz="4" w:space="0" w:color="auto"/>
              <w:bottom w:val="single" w:sz="4" w:space="0" w:color="auto"/>
              <w:right w:val="single" w:sz="4" w:space="0" w:color="auto"/>
            </w:tcBorders>
            <w:vAlign w:val="center"/>
            <w:hideMark/>
          </w:tcPr>
          <w:p w:rsidR="00517FF3" w:rsidRPr="00517FF3" w:rsidRDefault="00517FF3" w:rsidP="00C47F9F">
            <w:pPr>
              <w:pStyle w:val="Table"/>
              <w:numPr>
                <w:ilvl w:val="0"/>
                <w:numId w:val="0"/>
              </w:numPr>
              <w:autoSpaceDE w:val="0"/>
              <w:autoSpaceDN w:val="0"/>
              <w:spacing w:after="240"/>
              <w:jc w:val="center"/>
              <w:rPr>
                <w:b w:val="0"/>
                <w:kern w:val="52"/>
                <w:sz w:val="21"/>
                <w:szCs w:val="21"/>
                <w:lang w:eastAsia="zh-CN"/>
              </w:rPr>
            </w:pPr>
            <w:r w:rsidRPr="00517FF3">
              <w:rPr>
                <w:b w:val="0"/>
                <w:kern w:val="52"/>
                <w:sz w:val="21"/>
                <w:szCs w:val="21"/>
                <w:lang w:eastAsia="zh-CN"/>
              </w:rPr>
              <w:t>mS</w:t>
            </w:r>
          </w:p>
        </w:tc>
      </w:tr>
      <w:tr w:rsidR="00517FF3" w:rsidRPr="005F133F" w:rsidTr="00517FF3">
        <w:trPr>
          <w:trHeight w:val="344"/>
          <w:jc w:val="center"/>
        </w:trPr>
        <w:tc>
          <w:tcPr>
            <w:tcW w:w="1944" w:type="dxa"/>
            <w:tcBorders>
              <w:top w:val="single" w:sz="4" w:space="0" w:color="auto"/>
              <w:left w:val="single" w:sz="4" w:space="0" w:color="auto"/>
              <w:bottom w:val="single" w:sz="4" w:space="0" w:color="auto"/>
              <w:right w:val="single" w:sz="4" w:space="0" w:color="auto"/>
            </w:tcBorders>
            <w:vAlign w:val="center"/>
            <w:hideMark/>
          </w:tcPr>
          <w:p w:rsidR="00517FF3" w:rsidRPr="00517FF3" w:rsidRDefault="00517FF3" w:rsidP="00C47F9F">
            <w:pPr>
              <w:pStyle w:val="Table"/>
              <w:numPr>
                <w:ilvl w:val="0"/>
                <w:numId w:val="0"/>
              </w:numPr>
              <w:autoSpaceDE w:val="0"/>
              <w:autoSpaceDN w:val="0"/>
              <w:spacing w:after="240"/>
              <w:jc w:val="both"/>
              <w:rPr>
                <w:b w:val="0"/>
                <w:kern w:val="52"/>
                <w:sz w:val="21"/>
                <w:szCs w:val="21"/>
                <w:lang w:eastAsia="zh-CN"/>
              </w:rPr>
            </w:pPr>
            <w:r w:rsidRPr="00517FF3">
              <w:rPr>
                <w:rFonts w:hint="eastAsia"/>
                <w:b w:val="0"/>
                <w:kern w:val="52"/>
                <w:sz w:val="21"/>
                <w:szCs w:val="21"/>
                <w:lang w:eastAsia="zh-CN"/>
              </w:rPr>
              <w:t>最大调节过冲电压</w:t>
            </w:r>
          </w:p>
        </w:tc>
        <w:tc>
          <w:tcPr>
            <w:tcW w:w="3239" w:type="dxa"/>
            <w:tcBorders>
              <w:top w:val="single" w:sz="4" w:space="0" w:color="auto"/>
              <w:left w:val="single" w:sz="4" w:space="0" w:color="auto"/>
              <w:bottom w:val="single" w:sz="4" w:space="0" w:color="auto"/>
              <w:right w:val="single" w:sz="4" w:space="0" w:color="auto"/>
            </w:tcBorders>
            <w:vAlign w:val="center"/>
            <w:hideMark/>
          </w:tcPr>
          <w:p w:rsidR="00517FF3" w:rsidRPr="00517FF3" w:rsidRDefault="00517FF3" w:rsidP="00C47F9F">
            <w:pPr>
              <w:pStyle w:val="Table"/>
              <w:numPr>
                <w:ilvl w:val="0"/>
                <w:numId w:val="0"/>
              </w:numPr>
              <w:autoSpaceDE w:val="0"/>
              <w:autoSpaceDN w:val="0"/>
              <w:spacing w:after="240"/>
              <w:jc w:val="both"/>
              <w:rPr>
                <w:b w:val="0"/>
                <w:kern w:val="52"/>
                <w:sz w:val="21"/>
                <w:szCs w:val="21"/>
                <w:lang w:eastAsia="zh-CN"/>
              </w:rPr>
            </w:pPr>
          </w:p>
        </w:tc>
        <w:tc>
          <w:tcPr>
            <w:tcW w:w="864" w:type="dxa"/>
            <w:tcBorders>
              <w:top w:val="single" w:sz="4" w:space="0" w:color="auto"/>
              <w:left w:val="single" w:sz="4" w:space="0" w:color="auto"/>
              <w:bottom w:val="single" w:sz="4" w:space="0" w:color="auto"/>
              <w:right w:val="single" w:sz="4" w:space="0" w:color="auto"/>
            </w:tcBorders>
            <w:vAlign w:val="center"/>
          </w:tcPr>
          <w:p w:rsidR="00517FF3" w:rsidRPr="00517FF3" w:rsidRDefault="00517FF3" w:rsidP="00C47F9F">
            <w:pPr>
              <w:pStyle w:val="Table"/>
              <w:numPr>
                <w:ilvl w:val="0"/>
                <w:numId w:val="0"/>
              </w:numPr>
              <w:autoSpaceDE w:val="0"/>
              <w:autoSpaceDN w:val="0"/>
              <w:spacing w:after="240"/>
              <w:jc w:val="center"/>
              <w:rPr>
                <w:b w:val="0"/>
                <w:kern w:val="52"/>
                <w:sz w:val="21"/>
                <w:szCs w:val="21"/>
                <w:lang w:eastAsia="zh-CN"/>
              </w:rPr>
            </w:pPr>
          </w:p>
        </w:tc>
        <w:tc>
          <w:tcPr>
            <w:tcW w:w="864" w:type="dxa"/>
            <w:tcBorders>
              <w:top w:val="single" w:sz="4" w:space="0" w:color="auto"/>
              <w:left w:val="single" w:sz="4" w:space="0" w:color="auto"/>
              <w:bottom w:val="single" w:sz="4" w:space="0" w:color="auto"/>
              <w:right w:val="single" w:sz="4" w:space="0" w:color="auto"/>
            </w:tcBorders>
            <w:vAlign w:val="center"/>
            <w:hideMark/>
          </w:tcPr>
          <w:p w:rsidR="00517FF3" w:rsidRPr="00517FF3" w:rsidRDefault="00517FF3" w:rsidP="00C47F9F">
            <w:pPr>
              <w:pStyle w:val="Table"/>
              <w:numPr>
                <w:ilvl w:val="0"/>
                <w:numId w:val="0"/>
              </w:numPr>
              <w:autoSpaceDE w:val="0"/>
              <w:autoSpaceDN w:val="0"/>
              <w:spacing w:after="240"/>
              <w:jc w:val="center"/>
              <w:rPr>
                <w:b w:val="0"/>
                <w:kern w:val="52"/>
                <w:sz w:val="21"/>
                <w:szCs w:val="21"/>
                <w:lang w:eastAsia="zh-CN"/>
              </w:rPr>
            </w:pPr>
            <w:r w:rsidRPr="00517FF3">
              <w:rPr>
                <w:b w:val="0"/>
                <w:kern w:val="52"/>
                <w:sz w:val="21"/>
                <w:szCs w:val="21"/>
                <w:lang w:eastAsia="zh-CN"/>
              </w:rPr>
              <w:t>2</w:t>
            </w:r>
          </w:p>
        </w:tc>
        <w:tc>
          <w:tcPr>
            <w:tcW w:w="865" w:type="dxa"/>
            <w:tcBorders>
              <w:top w:val="single" w:sz="4" w:space="0" w:color="auto"/>
              <w:left w:val="single" w:sz="4" w:space="0" w:color="auto"/>
              <w:bottom w:val="single" w:sz="4" w:space="0" w:color="auto"/>
              <w:right w:val="single" w:sz="4" w:space="0" w:color="auto"/>
            </w:tcBorders>
            <w:vAlign w:val="center"/>
          </w:tcPr>
          <w:p w:rsidR="00517FF3" w:rsidRPr="00517FF3" w:rsidRDefault="00517FF3" w:rsidP="00C47F9F">
            <w:pPr>
              <w:pStyle w:val="Table"/>
              <w:numPr>
                <w:ilvl w:val="0"/>
                <w:numId w:val="0"/>
              </w:numPr>
              <w:autoSpaceDE w:val="0"/>
              <w:autoSpaceDN w:val="0"/>
              <w:spacing w:after="240"/>
              <w:jc w:val="center"/>
              <w:rPr>
                <w:b w:val="0"/>
                <w:kern w:val="52"/>
                <w:sz w:val="21"/>
                <w:szCs w:val="21"/>
                <w:lang w:eastAsia="zh-CN"/>
              </w:rPr>
            </w:pPr>
            <w:r w:rsidRPr="00517FF3">
              <w:rPr>
                <w:b w:val="0"/>
                <w:kern w:val="52"/>
                <w:sz w:val="21"/>
                <w:szCs w:val="21"/>
                <w:lang w:eastAsia="zh-CN"/>
              </w:rPr>
              <w:t>%</w:t>
            </w:r>
          </w:p>
        </w:tc>
      </w:tr>
      <w:tr w:rsidR="00517FF3" w:rsidRPr="005F133F" w:rsidTr="00517FF3">
        <w:trPr>
          <w:trHeight w:val="344"/>
          <w:jc w:val="center"/>
        </w:trPr>
        <w:tc>
          <w:tcPr>
            <w:tcW w:w="1944" w:type="dxa"/>
            <w:tcBorders>
              <w:top w:val="single" w:sz="4" w:space="0" w:color="auto"/>
              <w:left w:val="single" w:sz="4" w:space="0" w:color="auto"/>
              <w:bottom w:val="single" w:sz="4" w:space="0" w:color="auto"/>
              <w:right w:val="single" w:sz="4" w:space="0" w:color="auto"/>
            </w:tcBorders>
            <w:vAlign w:val="center"/>
          </w:tcPr>
          <w:p w:rsidR="00517FF3" w:rsidRPr="00517FF3" w:rsidRDefault="00517FF3" w:rsidP="00C47F9F">
            <w:pPr>
              <w:pStyle w:val="Table"/>
              <w:numPr>
                <w:ilvl w:val="0"/>
                <w:numId w:val="0"/>
              </w:numPr>
              <w:autoSpaceDE w:val="0"/>
              <w:autoSpaceDN w:val="0"/>
              <w:spacing w:after="240"/>
              <w:jc w:val="both"/>
              <w:rPr>
                <w:b w:val="0"/>
                <w:kern w:val="52"/>
                <w:sz w:val="21"/>
                <w:szCs w:val="21"/>
                <w:lang w:eastAsia="zh-CN"/>
              </w:rPr>
            </w:pPr>
            <w:r w:rsidRPr="00517FF3">
              <w:rPr>
                <w:rFonts w:hint="eastAsia"/>
                <w:b w:val="0"/>
                <w:kern w:val="52"/>
                <w:sz w:val="21"/>
                <w:szCs w:val="21"/>
                <w:lang w:eastAsia="zh-CN"/>
              </w:rPr>
              <w:t>最大启动</w:t>
            </w:r>
            <w:r w:rsidRPr="00517FF3">
              <w:rPr>
                <w:b w:val="0"/>
                <w:kern w:val="52"/>
                <w:sz w:val="21"/>
                <w:szCs w:val="21"/>
                <w:lang w:eastAsia="zh-CN"/>
              </w:rPr>
              <w:t>时间</w:t>
            </w:r>
            <w:r w:rsidRPr="00517FF3">
              <w:rPr>
                <w:rFonts w:hint="eastAsia"/>
                <w:b w:val="0"/>
                <w:kern w:val="52"/>
                <w:sz w:val="21"/>
                <w:szCs w:val="21"/>
                <w:lang w:eastAsia="zh-CN"/>
              </w:rPr>
              <w:t>时间</w:t>
            </w:r>
          </w:p>
        </w:tc>
        <w:tc>
          <w:tcPr>
            <w:tcW w:w="3239" w:type="dxa"/>
            <w:tcBorders>
              <w:top w:val="single" w:sz="4" w:space="0" w:color="auto"/>
              <w:left w:val="single" w:sz="4" w:space="0" w:color="auto"/>
              <w:bottom w:val="single" w:sz="4" w:space="0" w:color="auto"/>
              <w:right w:val="single" w:sz="4" w:space="0" w:color="auto"/>
            </w:tcBorders>
            <w:vAlign w:val="center"/>
          </w:tcPr>
          <w:p w:rsidR="00517FF3" w:rsidRPr="00517FF3" w:rsidRDefault="00517FF3" w:rsidP="00C47F9F">
            <w:pPr>
              <w:pStyle w:val="Table"/>
              <w:numPr>
                <w:ilvl w:val="0"/>
                <w:numId w:val="0"/>
              </w:numPr>
              <w:autoSpaceDE w:val="0"/>
              <w:autoSpaceDN w:val="0"/>
              <w:spacing w:after="240"/>
              <w:jc w:val="both"/>
              <w:rPr>
                <w:b w:val="0"/>
                <w:kern w:val="52"/>
                <w:sz w:val="21"/>
                <w:szCs w:val="21"/>
                <w:lang w:eastAsia="zh-CN"/>
              </w:rPr>
            </w:pPr>
          </w:p>
        </w:tc>
        <w:tc>
          <w:tcPr>
            <w:tcW w:w="864" w:type="dxa"/>
            <w:tcBorders>
              <w:top w:val="single" w:sz="4" w:space="0" w:color="auto"/>
              <w:left w:val="single" w:sz="4" w:space="0" w:color="auto"/>
              <w:bottom w:val="single" w:sz="4" w:space="0" w:color="auto"/>
              <w:right w:val="single" w:sz="4" w:space="0" w:color="auto"/>
            </w:tcBorders>
            <w:vAlign w:val="center"/>
          </w:tcPr>
          <w:p w:rsidR="00517FF3" w:rsidRPr="00517FF3" w:rsidRDefault="00517FF3" w:rsidP="00C47F9F">
            <w:pPr>
              <w:pStyle w:val="Table"/>
              <w:numPr>
                <w:ilvl w:val="0"/>
                <w:numId w:val="0"/>
              </w:numPr>
              <w:autoSpaceDE w:val="0"/>
              <w:autoSpaceDN w:val="0"/>
              <w:spacing w:after="240"/>
              <w:jc w:val="center"/>
              <w:rPr>
                <w:b w:val="0"/>
                <w:kern w:val="52"/>
                <w:sz w:val="21"/>
                <w:szCs w:val="21"/>
                <w:lang w:eastAsia="zh-CN"/>
              </w:rPr>
            </w:pPr>
          </w:p>
        </w:tc>
        <w:tc>
          <w:tcPr>
            <w:tcW w:w="864" w:type="dxa"/>
            <w:tcBorders>
              <w:top w:val="single" w:sz="4" w:space="0" w:color="auto"/>
              <w:left w:val="single" w:sz="4" w:space="0" w:color="auto"/>
              <w:bottom w:val="single" w:sz="4" w:space="0" w:color="auto"/>
              <w:right w:val="single" w:sz="4" w:space="0" w:color="auto"/>
            </w:tcBorders>
            <w:vAlign w:val="center"/>
          </w:tcPr>
          <w:p w:rsidR="00517FF3" w:rsidRPr="00517FF3" w:rsidRDefault="00517FF3" w:rsidP="00C47F9F">
            <w:pPr>
              <w:pStyle w:val="Table"/>
              <w:numPr>
                <w:ilvl w:val="0"/>
                <w:numId w:val="0"/>
              </w:numPr>
              <w:autoSpaceDE w:val="0"/>
              <w:autoSpaceDN w:val="0"/>
              <w:spacing w:after="240"/>
              <w:jc w:val="center"/>
              <w:rPr>
                <w:b w:val="0"/>
                <w:kern w:val="52"/>
                <w:sz w:val="21"/>
                <w:szCs w:val="21"/>
                <w:lang w:eastAsia="zh-CN"/>
              </w:rPr>
            </w:pPr>
            <w:r w:rsidRPr="00517FF3">
              <w:rPr>
                <w:b w:val="0"/>
                <w:kern w:val="52"/>
                <w:sz w:val="21"/>
                <w:szCs w:val="21"/>
                <w:lang w:eastAsia="zh-CN"/>
              </w:rPr>
              <w:t>50</w:t>
            </w:r>
          </w:p>
        </w:tc>
        <w:tc>
          <w:tcPr>
            <w:tcW w:w="865" w:type="dxa"/>
            <w:tcBorders>
              <w:top w:val="single" w:sz="4" w:space="0" w:color="auto"/>
              <w:left w:val="single" w:sz="4" w:space="0" w:color="auto"/>
              <w:bottom w:val="single" w:sz="4" w:space="0" w:color="auto"/>
              <w:right w:val="single" w:sz="4" w:space="0" w:color="auto"/>
            </w:tcBorders>
            <w:vAlign w:val="center"/>
          </w:tcPr>
          <w:p w:rsidR="00517FF3" w:rsidRPr="00517FF3" w:rsidRDefault="00517FF3" w:rsidP="00C47F9F">
            <w:pPr>
              <w:pStyle w:val="Table"/>
              <w:numPr>
                <w:ilvl w:val="0"/>
                <w:numId w:val="0"/>
              </w:numPr>
              <w:autoSpaceDE w:val="0"/>
              <w:autoSpaceDN w:val="0"/>
              <w:spacing w:after="240"/>
              <w:jc w:val="center"/>
              <w:rPr>
                <w:b w:val="0"/>
                <w:kern w:val="52"/>
                <w:sz w:val="21"/>
                <w:szCs w:val="21"/>
                <w:lang w:eastAsia="zh-CN"/>
              </w:rPr>
            </w:pPr>
            <w:r w:rsidRPr="00517FF3">
              <w:rPr>
                <w:b w:val="0"/>
                <w:kern w:val="52"/>
                <w:sz w:val="21"/>
                <w:szCs w:val="21"/>
                <w:lang w:eastAsia="zh-CN"/>
              </w:rPr>
              <w:t>mS</w:t>
            </w:r>
          </w:p>
        </w:tc>
      </w:tr>
    </w:tbl>
    <w:p w:rsidR="00517FF3" w:rsidRPr="00517FF3" w:rsidRDefault="00517FF3" w:rsidP="00517FF3">
      <w:pPr>
        <w:pStyle w:val="afd"/>
        <w:spacing w:before="156" w:after="156"/>
      </w:pPr>
      <w:bookmarkStart w:id="1152" w:name="_Toc438915372"/>
      <w:bookmarkStart w:id="1153" w:name="_Toc443427796"/>
      <w:r w:rsidRPr="00517FF3">
        <w:rPr>
          <w:rFonts w:hint="eastAsia"/>
        </w:rPr>
        <w:t>B类充电器功能描述</w:t>
      </w:r>
      <w:bookmarkEnd w:id="1152"/>
      <w:bookmarkEnd w:id="1153"/>
    </w:p>
    <w:p w:rsidR="00517FF3" w:rsidRPr="00517FF3" w:rsidRDefault="00517FF3" w:rsidP="00517FF3">
      <w:pPr>
        <w:pStyle w:val="afff2"/>
      </w:pPr>
      <w:r w:rsidRPr="00517FF3">
        <w:rPr>
          <w:rFonts w:hint="eastAsia"/>
        </w:rPr>
        <w:t>B类充电器支持电压或电流调节范围，由其对应的命令规定并告知终端所</w:t>
      </w:r>
      <w:r w:rsidRPr="00517FF3">
        <w:t>支持的充电器输出电压电流可调范围</w:t>
      </w:r>
      <w:r w:rsidRPr="00517FF3">
        <w:rPr>
          <w:rFonts w:hint="eastAsia"/>
        </w:rPr>
        <w:t>和</w:t>
      </w:r>
      <w:r w:rsidRPr="00517FF3">
        <w:t>调节</w:t>
      </w:r>
      <w:r w:rsidRPr="00517FF3">
        <w:rPr>
          <w:rFonts w:hint="eastAsia"/>
        </w:rPr>
        <w:t>步进</w:t>
      </w:r>
      <w:r w:rsidRPr="00517FF3">
        <w:t>。</w:t>
      </w:r>
    </w:p>
    <w:p w:rsidR="00517FF3" w:rsidRDefault="00C942C5" w:rsidP="00517FF3">
      <w:pPr>
        <w:pStyle w:val="afff2"/>
      </w:pPr>
      <w:r>
        <w:t>FB</w:t>
      </w:r>
      <w:r w:rsidR="00517FF3" w:rsidRPr="00517FF3">
        <w:rPr>
          <w:rFonts w:hint="eastAsia"/>
        </w:rPr>
        <w:t>协议要求B</w:t>
      </w:r>
      <w:r w:rsidR="00517FF3">
        <w:rPr>
          <w:rFonts w:hint="eastAsia"/>
        </w:rPr>
        <w:t>类充电器动态的根据终端的设定指令工作在</w:t>
      </w:r>
      <w:r w:rsidR="00517FF3" w:rsidRPr="00517FF3">
        <w:rPr>
          <w:rFonts w:hint="eastAsia"/>
        </w:rPr>
        <w:t>图</w:t>
      </w:r>
      <w:r>
        <w:rPr>
          <w:rFonts w:hint="eastAsia"/>
        </w:rPr>
        <w:t>B.</w:t>
      </w:r>
      <w:r w:rsidR="00517FF3">
        <w:rPr>
          <w:rFonts w:hint="eastAsia"/>
        </w:rPr>
        <w:t>32</w:t>
      </w:r>
      <w:r w:rsidR="00517FF3" w:rsidRPr="00517FF3">
        <w:rPr>
          <w:rFonts w:hint="eastAsia"/>
        </w:rPr>
        <w:t>表示状态，对于每一个设定的电压电流状态都需要完整满足下图工作状态。</w:t>
      </w:r>
      <w:r w:rsidR="00517FF3" w:rsidRPr="00517FF3">
        <w:t>Vset</w:t>
      </w:r>
      <w:r w:rsidR="00517FF3" w:rsidRPr="00517FF3">
        <w:rPr>
          <w:rFonts w:hint="eastAsia"/>
        </w:rPr>
        <w:t>为设定的输出电压，</w:t>
      </w:r>
      <w:r w:rsidR="00517FF3" w:rsidRPr="00517FF3">
        <w:t>Iset</w:t>
      </w:r>
      <w:r w:rsidR="00517FF3" w:rsidRPr="00517FF3">
        <w:rPr>
          <w:rFonts w:hint="eastAsia"/>
        </w:rPr>
        <w:t>为输出电流，</w:t>
      </w:r>
      <w:r w:rsidR="00517FF3" w:rsidRPr="00517FF3">
        <w:t>Uvset</w:t>
      </w:r>
      <w:r w:rsidR="00517FF3" w:rsidRPr="00517FF3">
        <w:rPr>
          <w:rFonts w:hint="eastAsia"/>
        </w:rPr>
        <w:t>为对应的过流欠压关断电压。</w:t>
      </w:r>
    </w:p>
    <w:p w:rsidR="00517FF3" w:rsidRDefault="00517FF3" w:rsidP="00517FF3">
      <w:pPr>
        <w:pStyle w:val="afff2"/>
        <w:ind w:firstLineChars="0" w:firstLine="0"/>
        <w:jc w:val="center"/>
      </w:pPr>
      <w:r w:rsidRPr="00517FF3">
        <w:rPr>
          <w:noProof/>
        </w:rPr>
        <w:drawing>
          <wp:inline distT="0" distB="0" distL="0" distR="0">
            <wp:extent cx="3022600" cy="2166775"/>
            <wp:effectExtent l="19050" t="0" r="6350" b="0"/>
            <wp:docPr id="23114" name="图片 23114" descr="D:\ac_Wkshp\500210-SmartCharger-Platform\$Protocol\插图\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D:\ac_Wkshp\500210-SmartCharger-Platform\$Protocol\插图\6-1.png"/>
                    <pic:cNvPicPr>
                      <a:picLocks noChangeAspect="1" noChangeArrowheads="1"/>
                    </pic:cNvPicPr>
                  </pic:nvPicPr>
                  <pic:blipFill>
                    <a:blip r:embed="rId7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a:stretch>
                      <a:fillRect/>
                    </a:stretch>
                  </pic:blipFill>
                  <pic:spPr bwMode="auto">
                    <a:xfrm>
                      <a:off x="0" y="0"/>
                      <a:ext cx="3037081" cy="2177156"/>
                    </a:xfrm>
                    <a:prstGeom prst="rect">
                      <a:avLst/>
                    </a:prstGeom>
                    <a:noFill/>
                    <a:ln>
                      <a:noFill/>
                    </a:ln>
                  </pic:spPr>
                </pic:pic>
              </a:graphicData>
            </a:graphic>
          </wp:inline>
        </w:drawing>
      </w:r>
    </w:p>
    <w:p w:rsidR="00517FF3" w:rsidRDefault="00517FF3" w:rsidP="00517FF3">
      <w:pPr>
        <w:pStyle w:val="af0"/>
        <w:spacing w:before="156" w:after="156"/>
      </w:pPr>
      <w:r w:rsidRPr="00517FF3">
        <w:rPr>
          <w:rFonts w:hint="eastAsia"/>
        </w:rPr>
        <w:t>B类充电器输出电压电流特性图</w:t>
      </w:r>
    </w:p>
    <w:p w:rsidR="00517FF3" w:rsidRPr="00C47F9F" w:rsidRDefault="00C47F9F" w:rsidP="00C47F9F">
      <w:pPr>
        <w:pStyle w:val="afd"/>
        <w:spacing w:before="156" w:after="156"/>
      </w:pPr>
      <w:bookmarkStart w:id="1154" w:name="_Toc438915373"/>
      <w:bookmarkStart w:id="1155" w:name="_Toc443427797"/>
      <w:r w:rsidRPr="00C47F9F">
        <w:rPr>
          <w:rFonts w:hint="eastAsia"/>
        </w:rPr>
        <w:lastRenderedPageBreak/>
        <w:t>B类充电器充电流程</w:t>
      </w:r>
      <w:bookmarkEnd w:id="1154"/>
      <w:bookmarkEnd w:id="1155"/>
    </w:p>
    <w:p w:rsidR="00C47F9F" w:rsidRDefault="00C47F9F" w:rsidP="00517FF3">
      <w:pPr>
        <w:pStyle w:val="afff2"/>
      </w:pPr>
      <w:r w:rsidRPr="00C47F9F">
        <w:rPr>
          <w:rFonts w:hint="eastAsia"/>
        </w:rPr>
        <w:t>当终端支持</w:t>
      </w:r>
      <w:r w:rsidR="00C942C5">
        <w:t>FB</w:t>
      </w:r>
      <w:r w:rsidRPr="00C47F9F">
        <w:rPr>
          <w:rFonts w:hint="eastAsia"/>
        </w:rPr>
        <w:t>充电协议时，且被插入符合</w:t>
      </w:r>
      <w:r w:rsidR="00C942C5">
        <w:t>FB</w:t>
      </w:r>
      <w:r w:rsidRPr="00C47F9F">
        <w:rPr>
          <w:rFonts w:hint="eastAsia"/>
        </w:rPr>
        <w:t>协议的B类充电器时，终端能够检测并</w:t>
      </w:r>
      <w:r w:rsidRPr="00C47F9F">
        <w:t>进入B类充电</w:t>
      </w:r>
      <w:r w:rsidRPr="00C47F9F">
        <w:rPr>
          <w:rFonts w:hint="eastAsia"/>
        </w:rPr>
        <w:t>流程。</w:t>
      </w:r>
    </w:p>
    <w:p w:rsidR="00C47F9F" w:rsidRDefault="00C47F9F" w:rsidP="00C47F9F">
      <w:pPr>
        <w:pStyle w:val="afff2"/>
        <w:ind w:firstLineChars="0" w:firstLine="0"/>
        <w:jc w:val="center"/>
      </w:pPr>
      <w:r w:rsidRPr="00C47F9F">
        <w:rPr>
          <w:noProof/>
        </w:rPr>
        <w:drawing>
          <wp:inline distT="0" distB="0" distL="0" distR="0">
            <wp:extent cx="5435600" cy="4703723"/>
            <wp:effectExtent l="19050" t="0" r="0" b="0"/>
            <wp:docPr id="23105" name="图片 23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a:stretch>
                      <a:fillRect/>
                    </a:stretch>
                  </pic:blipFill>
                  <pic:spPr bwMode="auto">
                    <a:xfrm>
                      <a:off x="0" y="0"/>
                      <a:ext cx="5434600" cy="4702857"/>
                    </a:xfrm>
                    <a:prstGeom prst="rect">
                      <a:avLst/>
                    </a:prstGeom>
                    <a:noFill/>
                    <a:ln>
                      <a:noFill/>
                    </a:ln>
                  </pic:spPr>
                </pic:pic>
              </a:graphicData>
            </a:graphic>
          </wp:inline>
        </w:drawing>
      </w:r>
    </w:p>
    <w:p w:rsidR="00C47F9F" w:rsidRDefault="00C47F9F" w:rsidP="00C47F9F">
      <w:pPr>
        <w:pStyle w:val="af0"/>
        <w:spacing w:before="156" w:after="156"/>
      </w:pPr>
      <w:r>
        <w:rPr>
          <w:rFonts w:hint="eastAsia"/>
        </w:rPr>
        <w:t>B类充电器充电流程</w:t>
      </w:r>
    </w:p>
    <w:p w:rsidR="00C47F9F" w:rsidRDefault="00C47F9F" w:rsidP="00C47F9F">
      <w:pPr>
        <w:pStyle w:val="afc"/>
        <w:spacing w:before="312" w:after="312"/>
      </w:pPr>
      <w:r w:rsidRPr="00C47F9F">
        <w:rPr>
          <w:rFonts w:hint="eastAsia"/>
        </w:rPr>
        <w:t>B类充电器命令应答集</w:t>
      </w:r>
    </w:p>
    <w:p w:rsidR="00C47F9F" w:rsidRPr="00C47F9F" w:rsidRDefault="00C47F9F" w:rsidP="00C47F9F">
      <w:pPr>
        <w:pStyle w:val="afd"/>
        <w:spacing w:before="156" w:after="156"/>
      </w:pPr>
      <w:bookmarkStart w:id="1156" w:name="_Toc443427799"/>
      <w:r w:rsidRPr="00C47F9F">
        <w:t>B</w:t>
      </w:r>
      <w:r w:rsidRPr="00C47F9F">
        <w:rPr>
          <w:rFonts w:hint="eastAsia"/>
        </w:rPr>
        <w:t>类充电器</w:t>
      </w:r>
      <w:r w:rsidRPr="00C47F9F">
        <w:t>命令</w:t>
      </w:r>
      <w:r w:rsidRPr="00C47F9F">
        <w:rPr>
          <w:rFonts w:hint="eastAsia"/>
        </w:rPr>
        <w:t>结构</w:t>
      </w:r>
      <w:r w:rsidRPr="00C47F9F">
        <w:t>及命令列表</w:t>
      </w:r>
      <w:bookmarkEnd w:id="1156"/>
    </w:p>
    <w:p w:rsidR="00C47F9F" w:rsidRPr="00C47F9F" w:rsidRDefault="00C47F9F" w:rsidP="00C47F9F">
      <w:pPr>
        <w:pStyle w:val="afff2"/>
      </w:pPr>
      <w:r w:rsidRPr="00C47F9F">
        <w:rPr>
          <w:rFonts w:hint="eastAsia"/>
        </w:rPr>
        <w:t>B类充电器命令结构的命令关键字采用两个或者三个</w:t>
      </w:r>
      <w:r w:rsidRPr="00C47F9F">
        <w:t>8Bit</w:t>
      </w:r>
      <w:r w:rsidRPr="00C47F9F">
        <w:rPr>
          <w:rFonts w:hint="eastAsia"/>
        </w:rPr>
        <w:t>二进制数组成，终端和充电器的数据包是由多个</w:t>
      </w:r>
      <w:r w:rsidRPr="00C47F9F">
        <w:t>8Bit</w:t>
      </w:r>
      <w:r w:rsidRPr="00C47F9F">
        <w:rPr>
          <w:rFonts w:hint="eastAsia"/>
        </w:rPr>
        <w:t>二进制数组成的数据包。</w:t>
      </w:r>
    </w:p>
    <w:p w:rsidR="00C47F9F" w:rsidRPr="00C47F9F" w:rsidRDefault="00C47F9F" w:rsidP="00C47F9F">
      <w:pPr>
        <w:pStyle w:val="afff2"/>
      </w:pPr>
      <w:r w:rsidRPr="00C47F9F">
        <w:rPr>
          <w:rFonts w:hint="eastAsia"/>
        </w:rPr>
        <w:t>充电器应答关键字</w:t>
      </w:r>
      <w:r w:rsidRPr="00C47F9F">
        <w:t>ACK</w:t>
      </w:r>
      <w:r w:rsidRPr="00C47F9F">
        <w:rPr>
          <w:rFonts w:hint="eastAsia"/>
        </w:rPr>
        <w:t>为一个</w:t>
      </w:r>
      <w:r w:rsidRPr="00C47F9F">
        <w:t>8Bit</w:t>
      </w:r>
      <w:r w:rsidRPr="00C47F9F">
        <w:rPr>
          <w:rFonts w:hint="eastAsia"/>
        </w:rPr>
        <w:t>二进制数，取值参考如下。</w:t>
      </w:r>
    </w:p>
    <w:p w:rsidR="00C47F9F" w:rsidRDefault="00C47F9F" w:rsidP="00C47F9F">
      <w:pPr>
        <w:pStyle w:val="afff2"/>
      </w:pPr>
      <w:r w:rsidRPr="00C47F9F">
        <w:rPr>
          <w:rFonts w:hint="eastAsia"/>
        </w:rPr>
        <w:t>说明：</w:t>
      </w:r>
      <w:r w:rsidRPr="00C47F9F">
        <w:t>当</w:t>
      </w:r>
      <w:r w:rsidRPr="00C47F9F">
        <w:rPr>
          <w:rFonts w:hint="eastAsia"/>
        </w:rPr>
        <w:t>正常</w:t>
      </w:r>
      <w:r w:rsidRPr="00C47F9F">
        <w:t>应答时，</w:t>
      </w:r>
      <w:r w:rsidRPr="00C47F9F">
        <w:rPr>
          <w:rFonts w:hint="eastAsia"/>
        </w:rPr>
        <w:t>ACK</w:t>
      </w:r>
      <w:r w:rsidRPr="00C47F9F">
        <w:t>取值（</w:t>
      </w:r>
      <w:r w:rsidRPr="00C47F9F">
        <w:rPr>
          <w:rFonts w:hint="eastAsia"/>
        </w:rPr>
        <w:t>0</w:t>
      </w:r>
      <w:r w:rsidRPr="00C47F9F">
        <w:t>b xxxx 1000）</w:t>
      </w:r>
      <w:r w:rsidRPr="00C47F9F">
        <w:rPr>
          <w:rFonts w:hint="eastAsia"/>
        </w:rPr>
        <w:t>，</w:t>
      </w:r>
      <w:r w:rsidRPr="00C47F9F">
        <w:t>当收到为</w:t>
      </w:r>
      <w:r w:rsidRPr="00C47F9F">
        <w:rPr>
          <w:rFonts w:hint="eastAsia"/>
        </w:rPr>
        <w:t>非</w:t>
      </w:r>
      <w:r w:rsidRPr="00C47F9F">
        <w:t>正常应答</w:t>
      </w:r>
      <w:r w:rsidRPr="00C47F9F">
        <w:rPr>
          <w:rFonts w:hint="eastAsia"/>
        </w:rPr>
        <w:t>和</w:t>
      </w:r>
      <w:r w:rsidRPr="00C47F9F">
        <w:t>非识别命令时，</w:t>
      </w:r>
      <w:r w:rsidRPr="00C47F9F">
        <w:rPr>
          <w:rFonts w:hint="eastAsia"/>
        </w:rPr>
        <w:t>ACK</w:t>
      </w:r>
      <w:r w:rsidRPr="00C47F9F">
        <w:t>取值（</w:t>
      </w:r>
      <w:r w:rsidRPr="00C47F9F">
        <w:rPr>
          <w:rFonts w:hint="eastAsia"/>
        </w:rPr>
        <w:t>0</w:t>
      </w:r>
      <w:r w:rsidRPr="00C47F9F">
        <w:t>b xxxx 0011）</w:t>
      </w:r>
      <w:r w:rsidRPr="00C47F9F">
        <w:rPr>
          <w:rFonts w:hint="eastAsia"/>
        </w:rPr>
        <w:t>；其中，</w:t>
      </w:r>
      <w:r w:rsidRPr="00C47F9F">
        <w:t>BIT</w:t>
      </w:r>
      <w:r w:rsidRPr="00C47F9F">
        <w:rPr>
          <w:rFonts w:hint="eastAsia"/>
        </w:rPr>
        <w:t>[</w:t>
      </w:r>
      <w:r w:rsidRPr="00C47F9F">
        <w:t>7]</w:t>
      </w:r>
      <w:r w:rsidRPr="00C47F9F">
        <w:rPr>
          <w:rFonts w:hint="eastAsia"/>
        </w:rPr>
        <w:t>（最高位）的</w:t>
      </w:r>
      <w:r w:rsidRPr="00C47F9F">
        <w:t>取值</w:t>
      </w:r>
      <w:r w:rsidRPr="00C47F9F">
        <w:rPr>
          <w:rFonts w:hint="eastAsia"/>
        </w:rPr>
        <w:t>受B类充电器状态（命令0x1C 0xA2 x02获得）控制。</w:t>
      </w:r>
      <w:r w:rsidRPr="00C47F9F">
        <w:t>当</w:t>
      </w:r>
      <w:r w:rsidRPr="00C47F9F">
        <w:rPr>
          <w:rFonts w:hint="eastAsia"/>
        </w:rPr>
        <w:t>B类充电器控制</w:t>
      </w:r>
      <w:r w:rsidRPr="00C47F9F">
        <w:t>命令</w:t>
      </w:r>
      <w:r w:rsidRPr="00C47F9F">
        <w:rPr>
          <w:rFonts w:hint="eastAsia"/>
        </w:rPr>
        <w:t>（命令0x1C 0xA2 0x02获得）Data0</w:t>
      </w:r>
      <w:r w:rsidRPr="00C47F9F">
        <w:t>[3]</w:t>
      </w:r>
      <w:r w:rsidRPr="00C47F9F">
        <w:rPr>
          <w:rFonts w:hint="eastAsia"/>
        </w:rPr>
        <w:t>为1是</w:t>
      </w:r>
      <w:r w:rsidRPr="00C47F9F">
        <w:t>，取值如</w:t>
      </w:r>
      <w:r>
        <w:rPr>
          <w:rFonts w:hint="eastAsia"/>
        </w:rPr>
        <w:t>表</w:t>
      </w:r>
      <w:r w:rsidR="00C942C5">
        <w:rPr>
          <w:rFonts w:hint="eastAsia"/>
        </w:rPr>
        <w:t>B.</w:t>
      </w:r>
      <w:r>
        <w:rPr>
          <w:rFonts w:hint="eastAsia"/>
        </w:rPr>
        <w:t>14。</w:t>
      </w:r>
    </w:p>
    <w:p w:rsidR="008A3340" w:rsidRDefault="008A3340" w:rsidP="00C47F9F">
      <w:pPr>
        <w:pStyle w:val="afff2"/>
      </w:pPr>
    </w:p>
    <w:p w:rsidR="008A3340" w:rsidRDefault="008A3340" w:rsidP="00C47F9F">
      <w:pPr>
        <w:pStyle w:val="afff2"/>
      </w:pPr>
    </w:p>
    <w:p w:rsidR="008A3340" w:rsidRDefault="008A3340" w:rsidP="00C47F9F">
      <w:pPr>
        <w:pStyle w:val="afff2"/>
      </w:pPr>
    </w:p>
    <w:p w:rsidR="00C47F9F" w:rsidRDefault="008A3340" w:rsidP="00C47F9F">
      <w:pPr>
        <w:pStyle w:val="af9"/>
        <w:spacing w:before="156" w:after="156"/>
      </w:pPr>
      <w:r>
        <w:rPr>
          <w:rFonts w:hint="eastAsia"/>
        </w:rPr>
        <w:t>B类充电器ACK取值条件</w:t>
      </w:r>
    </w:p>
    <w:tbl>
      <w:tblPr>
        <w:tblStyle w:val="afff8"/>
        <w:tblW w:w="0" w:type="auto"/>
        <w:jc w:val="center"/>
        <w:tblLook w:val="04A0"/>
      </w:tblPr>
      <w:tblGrid>
        <w:gridCol w:w="4503"/>
        <w:gridCol w:w="1304"/>
      </w:tblGrid>
      <w:tr w:rsidR="008A3340" w:rsidTr="008A3340">
        <w:trPr>
          <w:jc w:val="center"/>
        </w:trPr>
        <w:tc>
          <w:tcPr>
            <w:tcW w:w="4503" w:type="dxa"/>
            <w:tcBorders>
              <w:top w:val="single" w:sz="4" w:space="0" w:color="auto"/>
              <w:left w:val="single" w:sz="4" w:space="0" w:color="auto"/>
              <w:bottom w:val="single" w:sz="4" w:space="0" w:color="auto"/>
              <w:right w:val="single" w:sz="4" w:space="0" w:color="auto"/>
            </w:tcBorders>
            <w:shd w:val="clear" w:color="auto" w:fill="595959" w:themeFill="text1" w:themeFillTint="A6"/>
            <w:vAlign w:val="center"/>
            <w:hideMark/>
          </w:tcPr>
          <w:p w:rsidR="008A3340" w:rsidRDefault="008A3340" w:rsidP="00CF7131">
            <w:pPr>
              <w:numPr>
                <w:ilvl w:val="0"/>
                <w:numId w:val="0"/>
              </w:numPr>
              <w:spacing w:after="240"/>
              <w:ind w:left="465"/>
              <w:jc w:val="center"/>
              <w:rPr>
                <w:b/>
                <w:color w:val="FFFFFF" w:themeColor="background1"/>
              </w:rPr>
            </w:pPr>
            <w:r>
              <w:rPr>
                <w:b/>
                <w:color w:val="FFFFFF" w:themeColor="background1"/>
              </w:rPr>
              <w:lastRenderedPageBreak/>
              <w:t>ACK</w:t>
            </w:r>
            <w:r>
              <w:rPr>
                <w:rFonts w:hint="eastAsia"/>
                <w:b/>
                <w:color w:val="FFFFFF" w:themeColor="background1"/>
              </w:rPr>
              <w:t>取值条件</w:t>
            </w:r>
          </w:p>
        </w:tc>
        <w:tc>
          <w:tcPr>
            <w:tcW w:w="1304" w:type="dxa"/>
            <w:tcBorders>
              <w:top w:val="single" w:sz="4" w:space="0" w:color="auto"/>
              <w:left w:val="single" w:sz="4" w:space="0" w:color="auto"/>
              <w:bottom w:val="single" w:sz="4" w:space="0" w:color="auto"/>
              <w:right w:val="single" w:sz="4" w:space="0" w:color="auto"/>
            </w:tcBorders>
            <w:shd w:val="clear" w:color="auto" w:fill="595959" w:themeFill="text1" w:themeFillTint="A6"/>
            <w:vAlign w:val="center"/>
            <w:hideMark/>
          </w:tcPr>
          <w:p w:rsidR="008A3340" w:rsidRDefault="008A3340" w:rsidP="00CF7131">
            <w:pPr>
              <w:numPr>
                <w:ilvl w:val="0"/>
                <w:numId w:val="0"/>
              </w:numPr>
              <w:spacing w:after="240"/>
              <w:jc w:val="center"/>
              <w:rPr>
                <w:b/>
                <w:color w:val="FFFFFF" w:themeColor="background1"/>
              </w:rPr>
            </w:pPr>
            <w:r>
              <w:rPr>
                <w:rFonts w:hint="eastAsia"/>
                <w:b/>
                <w:color w:val="FFFFFF" w:themeColor="background1"/>
              </w:rPr>
              <w:t>取值</w:t>
            </w:r>
          </w:p>
        </w:tc>
      </w:tr>
      <w:tr w:rsidR="008A3340" w:rsidTr="008A3340">
        <w:trPr>
          <w:jc w:val="center"/>
        </w:trPr>
        <w:tc>
          <w:tcPr>
            <w:tcW w:w="4503" w:type="dxa"/>
            <w:tcBorders>
              <w:top w:val="single" w:sz="4" w:space="0" w:color="auto"/>
              <w:left w:val="single" w:sz="4" w:space="0" w:color="auto"/>
              <w:bottom w:val="single" w:sz="4" w:space="0" w:color="auto"/>
              <w:right w:val="single" w:sz="4" w:space="0" w:color="auto"/>
            </w:tcBorders>
            <w:hideMark/>
          </w:tcPr>
          <w:p w:rsidR="008A3340" w:rsidRPr="000C5203" w:rsidRDefault="008A3340" w:rsidP="00CF7131">
            <w:pPr>
              <w:widowControl/>
              <w:numPr>
                <w:ilvl w:val="0"/>
                <w:numId w:val="0"/>
              </w:numPr>
              <w:rPr>
                <w:rFonts w:hAnsi="宋体" w:cs="宋体"/>
                <w:color w:val="000000"/>
                <w:sz w:val="16"/>
                <w:szCs w:val="16"/>
              </w:rPr>
            </w:pPr>
            <w:r w:rsidRPr="000C5203">
              <w:rPr>
                <w:rFonts w:hAnsi="宋体" w:cs="宋体" w:hint="eastAsia"/>
                <w:color w:val="000000"/>
                <w:sz w:val="16"/>
                <w:szCs w:val="16"/>
              </w:rPr>
              <w:t>当B类充电器状态（命令0x</w:t>
            </w:r>
            <w:r w:rsidRPr="000C5203">
              <w:rPr>
                <w:rFonts w:hAnsi="宋体" w:cs="宋体"/>
                <w:color w:val="000000"/>
                <w:sz w:val="16"/>
                <w:szCs w:val="16"/>
              </w:rPr>
              <w:t>1</w:t>
            </w:r>
            <w:r w:rsidRPr="000C5203">
              <w:rPr>
                <w:rFonts w:hAnsi="宋体" w:cs="宋体" w:hint="eastAsia"/>
                <w:color w:val="000000"/>
                <w:sz w:val="16"/>
                <w:szCs w:val="16"/>
              </w:rPr>
              <w:t>C 0xA</w:t>
            </w:r>
            <w:r w:rsidRPr="000C5203">
              <w:rPr>
                <w:rFonts w:hAnsi="宋体" w:cs="宋体"/>
                <w:color w:val="000000"/>
                <w:sz w:val="16"/>
                <w:szCs w:val="16"/>
              </w:rPr>
              <w:t>2x02</w:t>
            </w:r>
            <w:r w:rsidRPr="000C5203">
              <w:rPr>
                <w:rFonts w:hAnsi="宋体" w:cs="宋体" w:hint="eastAsia"/>
                <w:color w:val="000000"/>
                <w:sz w:val="16"/>
                <w:szCs w:val="16"/>
              </w:rPr>
              <w:t>获得</w:t>
            </w:r>
            <w:r w:rsidRPr="000C5203">
              <w:rPr>
                <w:rFonts w:hAnsi="宋体" w:cs="宋体"/>
                <w:color w:val="000000"/>
                <w:sz w:val="16"/>
                <w:szCs w:val="16"/>
              </w:rPr>
              <w:t>）</w:t>
            </w:r>
            <w:r w:rsidRPr="000C5203">
              <w:rPr>
                <w:rFonts w:hAnsi="宋体" w:cs="宋体" w:hint="eastAsia"/>
                <w:color w:val="000000"/>
                <w:sz w:val="16"/>
                <w:szCs w:val="16"/>
              </w:rPr>
              <w:t>data</w:t>
            </w:r>
            <w:r w:rsidRPr="000C5203">
              <w:rPr>
                <w:rFonts w:hAnsi="宋体" w:cs="宋体"/>
                <w:color w:val="000000"/>
                <w:sz w:val="16"/>
                <w:szCs w:val="16"/>
              </w:rPr>
              <w:t>1</w:t>
            </w:r>
            <w:r w:rsidRPr="000C5203">
              <w:rPr>
                <w:rFonts w:hAnsi="宋体" w:cs="宋体" w:hint="eastAsia"/>
                <w:color w:val="000000"/>
                <w:sz w:val="16"/>
                <w:szCs w:val="16"/>
              </w:rPr>
              <w:t>[</w:t>
            </w:r>
            <w:r w:rsidRPr="000C5203">
              <w:rPr>
                <w:rFonts w:hAnsi="宋体" w:cs="宋体"/>
                <w:color w:val="000000"/>
                <w:sz w:val="16"/>
                <w:szCs w:val="16"/>
              </w:rPr>
              <w:t>7:0</w:t>
            </w:r>
            <w:r w:rsidRPr="000C5203">
              <w:rPr>
                <w:rFonts w:hAnsi="宋体" w:cs="宋体" w:hint="eastAsia"/>
                <w:color w:val="000000"/>
                <w:sz w:val="16"/>
                <w:szCs w:val="16"/>
              </w:rPr>
              <w:t>]和</w:t>
            </w:r>
            <w:r w:rsidRPr="000C5203">
              <w:rPr>
                <w:rFonts w:hAnsi="宋体" w:cs="宋体"/>
                <w:color w:val="000000"/>
                <w:sz w:val="16"/>
                <w:szCs w:val="16"/>
              </w:rPr>
              <w:t>Data0</w:t>
            </w:r>
            <w:r w:rsidRPr="000C5203">
              <w:rPr>
                <w:rFonts w:hAnsi="宋体" w:cs="宋体" w:hint="eastAsia"/>
                <w:color w:val="000000"/>
                <w:sz w:val="16"/>
                <w:szCs w:val="16"/>
              </w:rPr>
              <w:t>[</w:t>
            </w:r>
            <w:r w:rsidRPr="000C5203">
              <w:rPr>
                <w:rFonts w:hAnsi="宋体" w:cs="宋体"/>
                <w:color w:val="000000"/>
                <w:sz w:val="16"/>
                <w:szCs w:val="16"/>
              </w:rPr>
              <w:t>1:0</w:t>
            </w:r>
            <w:r w:rsidRPr="000C5203">
              <w:rPr>
                <w:rFonts w:hAnsi="宋体" w:cs="宋体" w:hint="eastAsia"/>
                <w:color w:val="000000"/>
                <w:sz w:val="16"/>
                <w:szCs w:val="16"/>
              </w:rPr>
              <w:t>]数位</w:t>
            </w:r>
            <w:r w:rsidRPr="000C5203">
              <w:rPr>
                <w:rFonts w:hAnsi="宋体" w:cs="宋体"/>
                <w:color w:val="000000"/>
                <w:sz w:val="16"/>
                <w:szCs w:val="16"/>
              </w:rPr>
              <w:t>都为</w:t>
            </w:r>
            <w:r w:rsidRPr="000C5203">
              <w:rPr>
                <w:rFonts w:hAnsi="宋体" w:cs="宋体" w:hint="eastAsia"/>
                <w:color w:val="000000"/>
                <w:sz w:val="16"/>
                <w:szCs w:val="16"/>
              </w:rPr>
              <w:t>0，并且正常应答时</w:t>
            </w:r>
          </w:p>
        </w:tc>
        <w:tc>
          <w:tcPr>
            <w:tcW w:w="1304" w:type="dxa"/>
            <w:tcBorders>
              <w:top w:val="single" w:sz="4" w:space="0" w:color="auto"/>
              <w:left w:val="single" w:sz="4" w:space="0" w:color="auto"/>
              <w:bottom w:val="single" w:sz="4" w:space="0" w:color="auto"/>
              <w:right w:val="single" w:sz="4" w:space="0" w:color="auto"/>
            </w:tcBorders>
            <w:hideMark/>
          </w:tcPr>
          <w:p w:rsidR="008A3340" w:rsidRPr="000C5203" w:rsidRDefault="008A3340" w:rsidP="00CF7131">
            <w:pPr>
              <w:widowControl/>
              <w:numPr>
                <w:ilvl w:val="0"/>
                <w:numId w:val="0"/>
              </w:numPr>
              <w:jc w:val="center"/>
              <w:rPr>
                <w:rFonts w:hAnsi="宋体" w:cs="宋体"/>
                <w:color w:val="000000"/>
                <w:sz w:val="16"/>
                <w:szCs w:val="16"/>
              </w:rPr>
            </w:pPr>
            <w:r w:rsidRPr="000C5203">
              <w:rPr>
                <w:rFonts w:hAnsi="宋体" w:cs="宋体"/>
                <w:color w:val="000000"/>
                <w:sz w:val="16"/>
                <w:szCs w:val="16"/>
              </w:rPr>
              <w:t>0x08</w:t>
            </w:r>
          </w:p>
        </w:tc>
      </w:tr>
      <w:tr w:rsidR="008A3340" w:rsidTr="008A3340">
        <w:trPr>
          <w:jc w:val="center"/>
        </w:trPr>
        <w:tc>
          <w:tcPr>
            <w:tcW w:w="4503" w:type="dxa"/>
            <w:tcBorders>
              <w:top w:val="single" w:sz="4" w:space="0" w:color="auto"/>
              <w:left w:val="single" w:sz="4" w:space="0" w:color="auto"/>
              <w:bottom w:val="single" w:sz="4" w:space="0" w:color="auto"/>
              <w:right w:val="single" w:sz="4" w:space="0" w:color="auto"/>
            </w:tcBorders>
            <w:hideMark/>
          </w:tcPr>
          <w:p w:rsidR="008A3340" w:rsidRPr="000C5203" w:rsidRDefault="008A3340" w:rsidP="00CF7131">
            <w:pPr>
              <w:widowControl/>
              <w:numPr>
                <w:ilvl w:val="0"/>
                <w:numId w:val="0"/>
              </w:numPr>
              <w:rPr>
                <w:rFonts w:hAnsi="宋体" w:cs="宋体"/>
                <w:color w:val="000000"/>
                <w:sz w:val="16"/>
                <w:szCs w:val="16"/>
              </w:rPr>
            </w:pPr>
            <w:r w:rsidRPr="000C5203">
              <w:rPr>
                <w:rFonts w:hAnsi="宋体" w:cs="宋体" w:hint="eastAsia"/>
                <w:color w:val="000000"/>
                <w:sz w:val="16"/>
                <w:szCs w:val="16"/>
              </w:rPr>
              <w:t>当B类充电器状态（命令0x</w:t>
            </w:r>
            <w:r w:rsidRPr="000C5203">
              <w:rPr>
                <w:rFonts w:hAnsi="宋体" w:cs="宋体"/>
                <w:color w:val="000000"/>
                <w:sz w:val="16"/>
                <w:szCs w:val="16"/>
              </w:rPr>
              <w:t>1</w:t>
            </w:r>
            <w:r w:rsidRPr="000C5203">
              <w:rPr>
                <w:rFonts w:hAnsi="宋体" w:cs="宋体" w:hint="eastAsia"/>
                <w:color w:val="000000"/>
                <w:sz w:val="16"/>
                <w:szCs w:val="16"/>
              </w:rPr>
              <w:t>C 0xA</w:t>
            </w:r>
            <w:r w:rsidRPr="000C5203">
              <w:rPr>
                <w:rFonts w:hAnsi="宋体" w:cs="宋体"/>
                <w:color w:val="000000"/>
                <w:sz w:val="16"/>
                <w:szCs w:val="16"/>
              </w:rPr>
              <w:t>2 0x02</w:t>
            </w:r>
            <w:r w:rsidRPr="000C5203">
              <w:rPr>
                <w:rFonts w:hAnsi="宋体" w:cs="宋体" w:hint="eastAsia"/>
                <w:color w:val="000000"/>
                <w:sz w:val="16"/>
                <w:szCs w:val="16"/>
              </w:rPr>
              <w:t>获得</w:t>
            </w:r>
            <w:r w:rsidRPr="000C5203">
              <w:rPr>
                <w:rFonts w:hAnsi="宋体" w:cs="宋体"/>
                <w:color w:val="000000"/>
                <w:sz w:val="16"/>
                <w:szCs w:val="16"/>
              </w:rPr>
              <w:t>）</w:t>
            </w:r>
            <w:r w:rsidRPr="000C5203">
              <w:rPr>
                <w:rFonts w:hAnsi="宋体" w:cs="宋体" w:hint="eastAsia"/>
                <w:color w:val="000000"/>
                <w:sz w:val="16"/>
                <w:szCs w:val="16"/>
              </w:rPr>
              <w:t>data</w:t>
            </w:r>
            <w:r w:rsidRPr="000C5203">
              <w:rPr>
                <w:rFonts w:hAnsi="宋体" w:cs="宋体"/>
                <w:color w:val="000000"/>
                <w:sz w:val="16"/>
                <w:szCs w:val="16"/>
              </w:rPr>
              <w:t>1</w:t>
            </w:r>
            <w:r w:rsidRPr="000C5203">
              <w:rPr>
                <w:rFonts w:hAnsi="宋体" w:cs="宋体" w:hint="eastAsia"/>
                <w:color w:val="000000"/>
                <w:sz w:val="16"/>
                <w:szCs w:val="16"/>
              </w:rPr>
              <w:t>[</w:t>
            </w:r>
            <w:r w:rsidRPr="000C5203">
              <w:rPr>
                <w:rFonts w:hAnsi="宋体" w:cs="宋体"/>
                <w:color w:val="000000"/>
                <w:sz w:val="16"/>
                <w:szCs w:val="16"/>
              </w:rPr>
              <w:t>7:0</w:t>
            </w:r>
            <w:r w:rsidRPr="000C5203">
              <w:rPr>
                <w:rFonts w:hAnsi="宋体" w:cs="宋体" w:hint="eastAsia"/>
                <w:color w:val="000000"/>
                <w:sz w:val="16"/>
                <w:szCs w:val="16"/>
              </w:rPr>
              <w:t>]和</w:t>
            </w:r>
            <w:r w:rsidRPr="000C5203">
              <w:rPr>
                <w:rFonts w:hAnsi="宋体" w:cs="宋体"/>
                <w:color w:val="000000"/>
                <w:sz w:val="16"/>
                <w:szCs w:val="16"/>
              </w:rPr>
              <w:t>Data0</w:t>
            </w:r>
            <w:r w:rsidRPr="000C5203">
              <w:rPr>
                <w:rFonts w:hAnsi="宋体" w:cs="宋体" w:hint="eastAsia"/>
                <w:color w:val="000000"/>
                <w:sz w:val="16"/>
                <w:szCs w:val="16"/>
              </w:rPr>
              <w:t>[</w:t>
            </w:r>
            <w:r w:rsidRPr="000C5203">
              <w:rPr>
                <w:rFonts w:hAnsi="宋体" w:cs="宋体"/>
                <w:color w:val="000000"/>
                <w:sz w:val="16"/>
                <w:szCs w:val="16"/>
              </w:rPr>
              <w:t>1:0</w:t>
            </w:r>
            <w:r w:rsidRPr="000C5203">
              <w:rPr>
                <w:rFonts w:hAnsi="宋体" w:cs="宋体" w:hint="eastAsia"/>
                <w:color w:val="000000"/>
                <w:sz w:val="16"/>
                <w:szCs w:val="16"/>
              </w:rPr>
              <w:t>]数位</w:t>
            </w:r>
            <w:r w:rsidRPr="000C5203">
              <w:rPr>
                <w:rFonts w:hAnsi="宋体" w:cs="宋体"/>
                <w:color w:val="000000"/>
                <w:sz w:val="16"/>
                <w:szCs w:val="16"/>
              </w:rPr>
              <w:t>都为</w:t>
            </w:r>
            <w:r w:rsidRPr="000C5203">
              <w:rPr>
                <w:rFonts w:hAnsi="宋体" w:cs="宋体" w:hint="eastAsia"/>
                <w:color w:val="000000"/>
                <w:sz w:val="16"/>
                <w:szCs w:val="16"/>
              </w:rPr>
              <w:t>0，并且非正常应答时</w:t>
            </w:r>
          </w:p>
        </w:tc>
        <w:tc>
          <w:tcPr>
            <w:tcW w:w="1304" w:type="dxa"/>
            <w:tcBorders>
              <w:top w:val="single" w:sz="4" w:space="0" w:color="auto"/>
              <w:left w:val="single" w:sz="4" w:space="0" w:color="auto"/>
              <w:bottom w:val="single" w:sz="4" w:space="0" w:color="auto"/>
              <w:right w:val="single" w:sz="4" w:space="0" w:color="auto"/>
            </w:tcBorders>
            <w:hideMark/>
          </w:tcPr>
          <w:p w:rsidR="008A3340" w:rsidRPr="000C5203" w:rsidRDefault="008A3340" w:rsidP="00CF7131">
            <w:pPr>
              <w:widowControl/>
              <w:numPr>
                <w:ilvl w:val="0"/>
                <w:numId w:val="0"/>
              </w:numPr>
              <w:jc w:val="center"/>
              <w:rPr>
                <w:rFonts w:hAnsi="宋体" w:cs="宋体"/>
                <w:color w:val="000000"/>
                <w:sz w:val="16"/>
                <w:szCs w:val="16"/>
              </w:rPr>
            </w:pPr>
            <w:r w:rsidRPr="000C5203">
              <w:rPr>
                <w:rFonts w:hAnsi="宋体" w:cs="宋体"/>
                <w:color w:val="000000"/>
                <w:sz w:val="16"/>
                <w:szCs w:val="16"/>
              </w:rPr>
              <w:t>0x03</w:t>
            </w:r>
          </w:p>
        </w:tc>
      </w:tr>
      <w:tr w:rsidR="008A3340" w:rsidTr="008A3340">
        <w:trPr>
          <w:jc w:val="center"/>
        </w:trPr>
        <w:tc>
          <w:tcPr>
            <w:tcW w:w="4503" w:type="dxa"/>
            <w:tcBorders>
              <w:top w:val="single" w:sz="4" w:space="0" w:color="auto"/>
              <w:left w:val="single" w:sz="4" w:space="0" w:color="auto"/>
              <w:bottom w:val="single" w:sz="4" w:space="0" w:color="auto"/>
              <w:right w:val="single" w:sz="4" w:space="0" w:color="auto"/>
            </w:tcBorders>
            <w:hideMark/>
          </w:tcPr>
          <w:p w:rsidR="008A3340" w:rsidRPr="000C5203" w:rsidRDefault="008A3340" w:rsidP="00CF7131">
            <w:pPr>
              <w:widowControl/>
              <w:numPr>
                <w:ilvl w:val="0"/>
                <w:numId w:val="0"/>
              </w:numPr>
              <w:rPr>
                <w:rFonts w:hAnsi="宋体" w:cs="宋体"/>
                <w:color w:val="000000"/>
                <w:sz w:val="16"/>
                <w:szCs w:val="16"/>
              </w:rPr>
            </w:pPr>
            <w:r w:rsidRPr="000C5203">
              <w:rPr>
                <w:rFonts w:hAnsi="宋体" w:cs="宋体" w:hint="eastAsia"/>
                <w:color w:val="000000"/>
                <w:sz w:val="16"/>
                <w:szCs w:val="16"/>
              </w:rPr>
              <w:t>当B类充电器状态（命令0x</w:t>
            </w:r>
            <w:r w:rsidRPr="000C5203">
              <w:rPr>
                <w:rFonts w:hAnsi="宋体" w:cs="宋体"/>
                <w:color w:val="000000"/>
                <w:sz w:val="16"/>
                <w:szCs w:val="16"/>
              </w:rPr>
              <w:t>1</w:t>
            </w:r>
            <w:r w:rsidRPr="000C5203">
              <w:rPr>
                <w:rFonts w:hAnsi="宋体" w:cs="宋体" w:hint="eastAsia"/>
                <w:color w:val="000000"/>
                <w:sz w:val="16"/>
                <w:szCs w:val="16"/>
              </w:rPr>
              <w:t>C 0xA</w:t>
            </w:r>
            <w:r w:rsidRPr="000C5203">
              <w:rPr>
                <w:rFonts w:hAnsi="宋体" w:cs="宋体"/>
                <w:color w:val="000000"/>
                <w:sz w:val="16"/>
                <w:szCs w:val="16"/>
              </w:rPr>
              <w:t>2x02</w:t>
            </w:r>
            <w:r w:rsidRPr="000C5203">
              <w:rPr>
                <w:rFonts w:hAnsi="宋体" w:cs="宋体" w:hint="eastAsia"/>
                <w:color w:val="000000"/>
                <w:sz w:val="16"/>
                <w:szCs w:val="16"/>
              </w:rPr>
              <w:t>获得</w:t>
            </w:r>
            <w:r w:rsidRPr="000C5203">
              <w:rPr>
                <w:rFonts w:hAnsi="宋体" w:cs="宋体"/>
                <w:color w:val="000000"/>
                <w:sz w:val="16"/>
                <w:szCs w:val="16"/>
              </w:rPr>
              <w:t>）</w:t>
            </w:r>
            <w:r w:rsidRPr="000C5203">
              <w:rPr>
                <w:rFonts w:hAnsi="宋体" w:cs="宋体" w:hint="eastAsia"/>
                <w:color w:val="000000"/>
                <w:sz w:val="16"/>
                <w:szCs w:val="16"/>
              </w:rPr>
              <w:t>data</w:t>
            </w:r>
            <w:r w:rsidRPr="000C5203">
              <w:rPr>
                <w:rFonts w:hAnsi="宋体" w:cs="宋体"/>
                <w:color w:val="000000"/>
                <w:sz w:val="16"/>
                <w:szCs w:val="16"/>
              </w:rPr>
              <w:t>1</w:t>
            </w:r>
            <w:r w:rsidRPr="000C5203">
              <w:rPr>
                <w:rFonts w:hAnsi="宋体" w:cs="宋体" w:hint="eastAsia"/>
                <w:color w:val="000000"/>
                <w:sz w:val="16"/>
                <w:szCs w:val="16"/>
              </w:rPr>
              <w:t>[</w:t>
            </w:r>
            <w:r w:rsidRPr="000C5203">
              <w:rPr>
                <w:rFonts w:hAnsi="宋体" w:cs="宋体"/>
                <w:color w:val="000000"/>
                <w:sz w:val="16"/>
                <w:szCs w:val="16"/>
              </w:rPr>
              <w:t>7:0</w:t>
            </w:r>
            <w:r w:rsidRPr="000C5203">
              <w:rPr>
                <w:rFonts w:hAnsi="宋体" w:cs="宋体" w:hint="eastAsia"/>
                <w:color w:val="000000"/>
                <w:sz w:val="16"/>
                <w:szCs w:val="16"/>
              </w:rPr>
              <w:t>]和</w:t>
            </w:r>
            <w:r w:rsidRPr="000C5203">
              <w:rPr>
                <w:rFonts w:hAnsi="宋体" w:cs="宋体"/>
                <w:color w:val="000000"/>
                <w:sz w:val="16"/>
                <w:szCs w:val="16"/>
              </w:rPr>
              <w:t>Data0</w:t>
            </w:r>
            <w:r w:rsidRPr="000C5203">
              <w:rPr>
                <w:rFonts w:hAnsi="宋体" w:cs="宋体" w:hint="eastAsia"/>
                <w:color w:val="000000"/>
                <w:sz w:val="16"/>
                <w:szCs w:val="16"/>
              </w:rPr>
              <w:t>[</w:t>
            </w:r>
            <w:r w:rsidRPr="000C5203">
              <w:rPr>
                <w:rFonts w:hAnsi="宋体" w:cs="宋体"/>
                <w:color w:val="000000"/>
                <w:sz w:val="16"/>
                <w:szCs w:val="16"/>
              </w:rPr>
              <w:t>1:0</w:t>
            </w:r>
            <w:r w:rsidRPr="000C5203">
              <w:rPr>
                <w:rFonts w:hAnsi="宋体" w:cs="宋体" w:hint="eastAsia"/>
                <w:color w:val="000000"/>
                <w:sz w:val="16"/>
                <w:szCs w:val="16"/>
              </w:rPr>
              <w:t>]数位有1，并且正常应答时</w:t>
            </w:r>
          </w:p>
        </w:tc>
        <w:tc>
          <w:tcPr>
            <w:tcW w:w="1304" w:type="dxa"/>
            <w:tcBorders>
              <w:top w:val="single" w:sz="4" w:space="0" w:color="auto"/>
              <w:left w:val="single" w:sz="4" w:space="0" w:color="auto"/>
              <w:bottom w:val="single" w:sz="4" w:space="0" w:color="auto"/>
              <w:right w:val="single" w:sz="4" w:space="0" w:color="auto"/>
            </w:tcBorders>
            <w:hideMark/>
          </w:tcPr>
          <w:p w:rsidR="008A3340" w:rsidRPr="000C5203" w:rsidRDefault="008A3340" w:rsidP="00CF7131">
            <w:pPr>
              <w:widowControl/>
              <w:numPr>
                <w:ilvl w:val="0"/>
                <w:numId w:val="0"/>
              </w:numPr>
              <w:jc w:val="center"/>
              <w:rPr>
                <w:rFonts w:hAnsi="宋体" w:cs="宋体"/>
                <w:color w:val="000000"/>
                <w:sz w:val="16"/>
                <w:szCs w:val="16"/>
              </w:rPr>
            </w:pPr>
            <w:r w:rsidRPr="000C5203">
              <w:rPr>
                <w:rFonts w:hAnsi="宋体" w:cs="宋体"/>
                <w:color w:val="000000"/>
                <w:sz w:val="16"/>
                <w:szCs w:val="16"/>
              </w:rPr>
              <w:t>0x88</w:t>
            </w:r>
          </w:p>
        </w:tc>
      </w:tr>
      <w:tr w:rsidR="008A3340" w:rsidTr="008A3340">
        <w:trPr>
          <w:jc w:val="center"/>
        </w:trPr>
        <w:tc>
          <w:tcPr>
            <w:tcW w:w="4503" w:type="dxa"/>
            <w:tcBorders>
              <w:top w:val="single" w:sz="4" w:space="0" w:color="auto"/>
              <w:left w:val="single" w:sz="4" w:space="0" w:color="auto"/>
              <w:bottom w:val="single" w:sz="4" w:space="0" w:color="auto"/>
              <w:right w:val="single" w:sz="4" w:space="0" w:color="auto"/>
            </w:tcBorders>
            <w:hideMark/>
          </w:tcPr>
          <w:p w:rsidR="008A3340" w:rsidRPr="000C5203" w:rsidRDefault="008A3340" w:rsidP="00CF7131">
            <w:pPr>
              <w:widowControl/>
              <w:numPr>
                <w:ilvl w:val="0"/>
                <w:numId w:val="0"/>
              </w:numPr>
              <w:rPr>
                <w:rFonts w:hAnsi="宋体" w:cs="宋体"/>
                <w:color w:val="000000"/>
                <w:sz w:val="16"/>
                <w:szCs w:val="16"/>
              </w:rPr>
            </w:pPr>
            <w:r w:rsidRPr="000C5203">
              <w:rPr>
                <w:rFonts w:hAnsi="宋体" w:cs="宋体" w:hint="eastAsia"/>
                <w:color w:val="000000"/>
                <w:sz w:val="16"/>
                <w:szCs w:val="16"/>
              </w:rPr>
              <w:t>当B类充电器状态（命令0x</w:t>
            </w:r>
            <w:r w:rsidRPr="000C5203">
              <w:rPr>
                <w:rFonts w:hAnsi="宋体" w:cs="宋体"/>
                <w:color w:val="000000"/>
                <w:sz w:val="16"/>
                <w:szCs w:val="16"/>
              </w:rPr>
              <w:t>1</w:t>
            </w:r>
            <w:r w:rsidRPr="000C5203">
              <w:rPr>
                <w:rFonts w:hAnsi="宋体" w:cs="宋体" w:hint="eastAsia"/>
                <w:color w:val="000000"/>
                <w:sz w:val="16"/>
                <w:szCs w:val="16"/>
              </w:rPr>
              <w:t>C 0xA</w:t>
            </w:r>
            <w:r w:rsidRPr="000C5203">
              <w:rPr>
                <w:rFonts w:hAnsi="宋体" w:cs="宋体"/>
                <w:color w:val="000000"/>
                <w:sz w:val="16"/>
                <w:szCs w:val="16"/>
              </w:rPr>
              <w:t>2x02</w:t>
            </w:r>
            <w:r w:rsidRPr="000C5203">
              <w:rPr>
                <w:rFonts w:hAnsi="宋体" w:cs="宋体" w:hint="eastAsia"/>
                <w:color w:val="000000"/>
                <w:sz w:val="16"/>
                <w:szCs w:val="16"/>
              </w:rPr>
              <w:t>获得</w:t>
            </w:r>
            <w:r w:rsidRPr="000C5203">
              <w:rPr>
                <w:rFonts w:hAnsi="宋体" w:cs="宋体"/>
                <w:color w:val="000000"/>
                <w:sz w:val="16"/>
                <w:szCs w:val="16"/>
              </w:rPr>
              <w:t>）</w:t>
            </w:r>
            <w:r w:rsidRPr="000C5203">
              <w:rPr>
                <w:rFonts w:hAnsi="宋体" w:cs="宋体" w:hint="eastAsia"/>
                <w:color w:val="000000"/>
                <w:sz w:val="16"/>
                <w:szCs w:val="16"/>
              </w:rPr>
              <w:t>data</w:t>
            </w:r>
            <w:r w:rsidRPr="000C5203">
              <w:rPr>
                <w:rFonts w:hAnsi="宋体" w:cs="宋体"/>
                <w:color w:val="000000"/>
                <w:sz w:val="16"/>
                <w:szCs w:val="16"/>
              </w:rPr>
              <w:t>1</w:t>
            </w:r>
            <w:r w:rsidRPr="000C5203">
              <w:rPr>
                <w:rFonts w:hAnsi="宋体" w:cs="宋体" w:hint="eastAsia"/>
                <w:color w:val="000000"/>
                <w:sz w:val="16"/>
                <w:szCs w:val="16"/>
              </w:rPr>
              <w:t>[</w:t>
            </w:r>
            <w:r w:rsidRPr="000C5203">
              <w:rPr>
                <w:rFonts w:hAnsi="宋体" w:cs="宋体"/>
                <w:color w:val="000000"/>
                <w:sz w:val="16"/>
                <w:szCs w:val="16"/>
              </w:rPr>
              <w:t>7:0</w:t>
            </w:r>
            <w:r w:rsidRPr="000C5203">
              <w:rPr>
                <w:rFonts w:hAnsi="宋体" w:cs="宋体" w:hint="eastAsia"/>
                <w:color w:val="000000"/>
                <w:sz w:val="16"/>
                <w:szCs w:val="16"/>
              </w:rPr>
              <w:t>]和</w:t>
            </w:r>
            <w:r w:rsidRPr="000C5203">
              <w:rPr>
                <w:rFonts w:hAnsi="宋体" w:cs="宋体"/>
                <w:color w:val="000000"/>
                <w:sz w:val="16"/>
                <w:szCs w:val="16"/>
              </w:rPr>
              <w:t>Data0</w:t>
            </w:r>
            <w:r w:rsidRPr="000C5203">
              <w:rPr>
                <w:rFonts w:hAnsi="宋体" w:cs="宋体" w:hint="eastAsia"/>
                <w:color w:val="000000"/>
                <w:sz w:val="16"/>
                <w:szCs w:val="16"/>
              </w:rPr>
              <w:t>[</w:t>
            </w:r>
            <w:r w:rsidRPr="000C5203">
              <w:rPr>
                <w:rFonts w:hAnsi="宋体" w:cs="宋体"/>
                <w:color w:val="000000"/>
                <w:sz w:val="16"/>
                <w:szCs w:val="16"/>
              </w:rPr>
              <w:t>1:0</w:t>
            </w:r>
            <w:r w:rsidRPr="000C5203">
              <w:rPr>
                <w:rFonts w:hAnsi="宋体" w:cs="宋体" w:hint="eastAsia"/>
                <w:color w:val="000000"/>
                <w:sz w:val="16"/>
                <w:szCs w:val="16"/>
              </w:rPr>
              <w:t>]数位有1，并且非正常应答时</w:t>
            </w:r>
          </w:p>
        </w:tc>
        <w:tc>
          <w:tcPr>
            <w:tcW w:w="1304" w:type="dxa"/>
            <w:tcBorders>
              <w:top w:val="single" w:sz="4" w:space="0" w:color="auto"/>
              <w:left w:val="single" w:sz="4" w:space="0" w:color="auto"/>
              <w:bottom w:val="single" w:sz="4" w:space="0" w:color="auto"/>
              <w:right w:val="single" w:sz="4" w:space="0" w:color="auto"/>
            </w:tcBorders>
            <w:hideMark/>
          </w:tcPr>
          <w:p w:rsidR="008A3340" w:rsidRPr="000C5203" w:rsidRDefault="008A3340" w:rsidP="00CF7131">
            <w:pPr>
              <w:widowControl/>
              <w:numPr>
                <w:ilvl w:val="0"/>
                <w:numId w:val="0"/>
              </w:numPr>
              <w:jc w:val="center"/>
              <w:rPr>
                <w:rFonts w:hAnsi="宋体" w:cs="宋体"/>
                <w:color w:val="000000"/>
                <w:sz w:val="16"/>
                <w:szCs w:val="16"/>
              </w:rPr>
            </w:pPr>
            <w:r w:rsidRPr="000C5203">
              <w:rPr>
                <w:rFonts w:hAnsi="宋体" w:cs="宋体"/>
                <w:color w:val="000000"/>
                <w:sz w:val="16"/>
                <w:szCs w:val="16"/>
              </w:rPr>
              <w:t>0x83</w:t>
            </w:r>
          </w:p>
        </w:tc>
      </w:tr>
    </w:tbl>
    <w:p w:rsidR="008A3340" w:rsidRDefault="008A3340" w:rsidP="008A3340">
      <w:pPr>
        <w:pStyle w:val="afff2"/>
        <w:ind w:firstLineChars="0" w:firstLine="0"/>
      </w:pPr>
      <w:r w:rsidRPr="008A3340">
        <w:rPr>
          <w:rFonts w:hint="eastAsia"/>
        </w:rPr>
        <w:t>B类充电器</w:t>
      </w:r>
      <w:r w:rsidR="00C942C5">
        <w:rPr>
          <w:rFonts w:hint="eastAsia"/>
        </w:rPr>
        <w:t>FB</w:t>
      </w:r>
      <w:r w:rsidRPr="008A3340">
        <w:rPr>
          <w:rFonts w:hint="eastAsia"/>
        </w:rPr>
        <w:t>命令</w:t>
      </w:r>
      <w:r>
        <w:rPr>
          <w:rFonts w:hint="eastAsia"/>
        </w:rPr>
        <w:t>结构如图</w:t>
      </w:r>
      <w:r w:rsidR="00C942C5">
        <w:rPr>
          <w:rFonts w:hint="eastAsia"/>
        </w:rPr>
        <w:t>B.</w:t>
      </w:r>
      <w:r>
        <w:rPr>
          <w:rFonts w:hint="eastAsia"/>
        </w:rPr>
        <w:t>34所示。</w:t>
      </w:r>
    </w:p>
    <w:p w:rsidR="008A3340" w:rsidRDefault="008A3340" w:rsidP="008A3340">
      <w:pPr>
        <w:pStyle w:val="afff2"/>
        <w:ind w:firstLineChars="0" w:firstLine="0"/>
        <w:jc w:val="center"/>
      </w:pPr>
      <w:r w:rsidRPr="008A3340">
        <w:rPr>
          <w:noProof/>
        </w:rPr>
        <w:drawing>
          <wp:inline distT="0" distB="0" distL="0" distR="0">
            <wp:extent cx="5334000" cy="1894936"/>
            <wp:effectExtent l="19050" t="0" r="0" b="0"/>
            <wp:docPr id="31" name="图片 31" descr="D:\ac_Wkshp\500210-SmartCharger-Platform\$Protocol\插图\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D:\ac_Wkshp\500210-SmartCharger-Platform\$Protocol\插图\5-1.png"/>
                    <pic:cNvPicPr>
                      <a:picLocks noChangeAspect="1" noChangeArrowheads="1"/>
                    </pic:cNvPicPr>
                  </pic:nvPicPr>
                  <pic:blipFill>
                    <a:blip r:embed="rId6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a:stretch>
                      <a:fillRect/>
                    </a:stretch>
                  </pic:blipFill>
                  <pic:spPr bwMode="auto">
                    <a:xfrm>
                      <a:off x="0" y="0"/>
                      <a:ext cx="5341802" cy="1897708"/>
                    </a:xfrm>
                    <a:prstGeom prst="rect">
                      <a:avLst/>
                    </a:prstGeom>
                    <a:noFill/>
                    <a:ln>
                      <a:noFill/>
                    </a:ln>
                  </pic:spPr>
                </pic:pic>
              </a:graphicData>
            </a:graphic>
          </wp:inline>
        </w:drawing>
      </w:r>
    </w:p>
    <w:p w:rsidR="008A3340" w:rsidRPr="008A3340" w:rsidRDefault="00C942C5" w:rsidP="008A3340">
      <w:pPr>
        <w:pStyle w:val="af0"/>
        <w:spacing w:before="156" w:after="156"/>
      </w:pPr>
      <w:r>
        <w:t>FB</w:t>
      </w:r>
      <w:r w:rsidR="008A3340">
        <w:rPr>
          <w:rFonts w:hint="eastAsia"/>
        </w:rPr>
        <w:t>命令结构说明</w:t>
      </w:r>
    </w:p>
    <w:p w:rsidR="00C47F9F" w:rsidRDefault="008A3340" w:rsidP="00C47F9F">
      <w:pPr>
        <w:pStyle w:val="afff2"/>
      </w:pPr>
      <w:r w:rsidRPr="008A3340">
        <w:rPr>
          <w:rFonts w:hint="eastAsia"/>
        </w:rPr>
        <w:t>B类充电器命令包括类型</w:t>
      </w:r>
      <w:r>
        <w:rPr>
          <w:rFonts w:hint="eastAsia"/>
        </w:rPr>
        <w:t>见表</w:t>
      </w:r>
      <w:r w:rsidR="00C942C5">
        <w:rPr>
          <w:rFonts w:hint="eastAsia"/>
        </w:rPr>
        <w:t>B.</w:t>
      </w:r>
      <w:r>
        <w:rPr>
          <w:rFonts w:hint="eastAsia"/>
        </w:rPr>
        <w:t>15</w:t>
      </w:r>
      <w:r w:rsidRPr="008A3340">
        <w:rPr>
          <w:rFonts w:hint="eastAsia"/>
        </w:rPr>
        <w:t>，总共</w:t>
      </w:r>
      <w:r w:rsidRPr="008A3340">
        <w:t>28</w:t>
      </w:r>
      <w:r w:rsidRPr="008A3340">
        <w:rPr>
          <w:rFonts w:hint="eastAsia"/>
        </w:rPr>
        <w:t>命令</w:t>
      </w:r>
      <w:r>
        <w:rPr>
          <w:rFonts w:hint="eastAsia"/>
        </w:rPr>
        <w:t>。</w:t>
      </w:r>
    </w:p>
    <w:p w:rsidR="008A3340" w:rsidRDefault="008A3340" w:rsidP="008A3340">
      <w:pPr>
        <w:pStyle w:val="af9"/>
        <w:spacing w:before="156" w:after="156"/>
      </w:pPr>
      <w:r w:rsidRPr="00C47F9F">
        <w:t>B</w:t>
      </w:r>
      <w:r w:rsidRPr="00C47F9F">
        <w:rPr>
          <w:rFonts w:hint="eastAsia"/>
        </w:rPr>
        <w:t>类充电器</w:t>
      </w:r>
      <w:r w:rsidRPr="00C47F9F">
        <w:t>命令</w:t>
      </w:r>
      <w:r>
        <w:rPr>
          <w:rFonts w:hint="eastAsia"/>
        </w:rPr>
        <w:t>类型</w:t>
      </w:r>
    </w:p>
    <w:tbl>
      <w:tblPr>
        <w:tblStyle w:val="afff8"/>
        <w:tblW w:w="0" w:type="auto"/>
        <w:jc w:val="center"/>
        <w:tblLook w:val="04A0"/>
      </w:tblPr>
      <w:tblGrid>
        <w:gridCol w:w="3823"/>
        <w:gridCol w:w="1984"/>
      </w:tblGrid>
      <w:tr w:rsidR="008A3340" w:rsidTr="008A3340">
        <w:trPr>
          <w:jc w:val="center"/>
        </w:trPr>
        <w:tc>
          <w:tcPr>
            <w:tcW w:w="3823" w:type="dxa"/>
            <w:tcBorders>
              <w:top w:val="single" w:sz="4" w:space="0" w:color="auto"/>
              <w:left w:val="single" w:sz="4" w:space="0" w:color="auto"/>
              <w:bottom w:val="single" w:sz="4" w:space="0" w:color="auto"/>
              <w:right w:val="single" w:sz="4" w:space="0" w:color="auto"/>
            </w:tcBorders>
            <w:shd w:val="clear" w:color="auto" w:fill="595959" w:themeFill="text1" w:themeFillTint="A6"/>
            <w:hideMark/>
          </w:tcPr>
          <w:p w:rsidR="008A3340" w:rsidRDefault="008A3340" w:rsidP="00CF7131">
            <w:pPr>
              <w:spacing w:after="240"/>
              <w:jc w:val="center"/>
              <w:rPr>
                <w:b/>
                <w:color w:val="FFFFFF" w:themeColor="background1"/>
              </w:rPr>
            </w:pPr>
            <w:r>
              <w:rPr>
                <w:rFonts w:hint="eastAsia"/>
                <w:b/>
                <w:color w:val="FFFFFF" w:themeColor="background1"/>
              </w:rPr>
              <w:t>命令类型</w:t>
            </w:r>
          </w:p>
        </w:tc>
        <w:tc>
          <w:tcPr>
            <w:tcW w:w="1984" w:type="dxa"/>
            <w:tcBorders>
              <w:top w:val="single" w:sz="4" w:space="0" w:color="auto"/>
              <w:left w:val="single" w:sz="4" w:space="0" w:color="auto"/>
              <w:bottom w:val="single" w:sz="4" w:space="0" w:color="auto"/>
              <w:right w:val="single" w:sz="4" w:space="0" w:color="auto"/>
            </w:tcBorders>
            <w:shd w:val="clear" w:color="auto" w:fill="595959" w:themeFill="text1" w:themeFillTint="A6"/>
            <w:hideMark/>
          </w:tcPr>
          <w:p w:rsidR="008A3340" w:rsidRDefault="008A3340" w:rsidP="00CF7131">
            <w:pPr>
              <w:spacing w:after="240"/>
              <w:jc w:val="center"/>
              <w:rPr>
                <w:b/>
                <w:color w:val="FFFFFF" w:themeColor="background1"/>
              </w:rPr>
            </w:pPr>
            <w:r>
              <w:rPr>
                <w:rFonts w:hint="eastAsia"/>
                <w:b/>
                <w:color w:val="FFFFFF" w:themeColor="background1"/>
              </w:rPr>
              <w:t>命令数量</w:t>
            </w:r>
          </w:p>
        </w:tc>
      </w:tr>
      <w:tr w:rsidR="008A3340" w:rsidTr="008A3340">
        <w:trPr>
          <w:trHeight w:val="20"/>
          <w:jc w:val="center"/>
        </w:trPr>
        <w:tc>
          <w:tcPr>
            <w:tcW w:w="3823" w:type="dxa"/>
            <w:tcBorders>
              <w:top w:val="single" w:sz="4" w:space="0" w:color="auto"/>
              <w:left w:val="single" w:sz="4" w:space="0" w:color="auto"/>
              <w:bottom w:val="single" w:sz="4" w:space="0" w:color="auto"/>
              <w:right w:val="single" w:sz="4" w:space="0" w:color="auto"/>
            </w:tcBorders>
            <w:hideMark/>
          </w:tcPr>
          <w:p w:rsidR="008A3340" w:rsidRPr="000C5203" w:rsidRDefault="008A3340" w:rsidP="00CF7131">
            <w:pPr>
              <w:widowControl/>
              <w:numPr>
                <w:ilvl w:val="0"/>
                <w:numId w:val="0"/>
              </w:numPr>
              <w:rPr>
                <w:rFonts w:hAnsi="宋体" w:cs="宋体"/>
                <w:color w:val="000000"/>
                <w:sz w:val="16"/>
                <w:szCs w:val="16"/>
              </w:rPr>
            </w:pPr>
            <w:r w:rsidRPr="000C5203">
              <w:rPr>
                <w:rFonts w:hAnsi="宋体" w:cs="宋体" w:hint="eastAsia"/>
                <w:color w:val="000000"/>
                <w:sz w:val="16"/>
                <w:szCs w:val="16"/>
              </w:rPr>
              <w:t>获取设备类型命令</w:t>
            </w:r>
          </w:p>
        </w:tc>
        <w:tc>
          <w:tcPr>
            <w:tcW w:w="1984" w:type="dxa"/>
            <w:tcBorders>
              <w:top w:val="single" w:sz="4" w:space="0" w:color="auto"/>
              <w:left w:val="single" w:sz="4" w:space="0" w:color="auto"/>
              <w:bottom w:val="single" w:sz="4" w:space="0" w:color="auto"/>
              <w:right w:val="single" w:sz="4" w:space="0" w:color="auto"/>
            </w:tcBorders>
            <w:hideMark/>
          </w:tcPr>
          <w:p w:rsidR="008A3340" w:rsidRPr="000C5203" w:rsidRDefault="008A3340" w:rsidP="00CF7131">
            <w:pPr>
              <w:widowControl/>
              <w:numPr>
                <w:ilvl w:val="0"/>
                <w:numId w:val="0"/>
              </w:numPr>
              <w:jc w:val="center"/>
              <w:rPr>
                <w:rFonts w:hAnsi="宋体" w:cs="宋体"/>
                <w:color w:val="000000"/>
                <w:sz w:val="16"/>
                <w:szCs w:val="16"/>
              </w:rPr>
            </w:pPr>
            <w:r w:rsidRPr="000C5203">
              <w:rPr>
                <w:rFonts w:hAnsi="宋体" w:cs="宋体"/>
                <w:color w:val="000000"/>
                <w:sz w:val="16"/>
                <w:szCs w:val="16"/>
              </w:rPr>
              <w:t>1</w:t>
            </w:r>
          </w:p>
        </w:tc>
      </w:tr>
      <w:tr w:rsidR="008A3340" w:rsidTr="008A3340">
        <w:trPr>
          <w:trHeight w:val="20"/>
          <w:jc w:val="center"/>
        </w:trPr>
        <w:tc>
          <w:tcPr>
            <w:tcW w:w="3823" w:type="dxa"/>
            <w:tcBorders>
              <w:top w:val="single" w:sz="4" w:space="0" w:color="auto"/>
              <w:left w:val="single" w:sz="4" w:space="0" w:color="auto"/>
              <w:bottom w:val="single" w:sz="4" w:space="0" w:color="auto"/>
              <w:right w:val="single" w:sz="4" w:space="0" w:color="auto"/>
            </w:tcBorders>
            <w:hideMark/>
          </w:tcPr>
          <w:p w:rsidR="008A3340" w:rsidRPr="000C5203" w:rsidRDefault="008A3340" w:rsidP="00CF7131">
            <w:pPr>
              <w:widowControl/>
              <w:numPr>
                <w:ilvl w:val="0"/>
                <w:numId w:val="0"/>
              </w:numPr>
              <w:rPr>
                <w:rFonts w:hAnsi="宋体" w:cs="宋体"/>
                <w:color w:val="000000"/>
                <w:sz w:val="16"/>
                <w:szCs w:val="16"/>
              </w:rPr>
            </w:pPr>
            <w:r w:rsidRPr="000C5203">
              <w:rPr>
                <w:rFonts w:hAnsi="宋体" w:cs="宋体" w:hint="eastAsia"/>
                <w:color w:val="000000"/>
                <w:sz w:val="16"/>
                <w:szCs w:val="16"/>
              </w:rPr>
              <w:t>读取设备信息命令</w:t>
            </w:r>
          </w:p>
        </w:tc>
        <w:tc>
          <w:tcPr>
            <w:tcW w:w="1984" w:type="dxa"/>
            <w:tcBorders>
              <w:top w:val="single" w:sz="4" w:space="0" w:color="auto"/>
              <w:left w:val="single" w:sz="4" w:space="0" w:color="auto"/>
              <w:bottom w:val="single" w:sz="4" w:space="0" w:color="auto"/>
              <w:right w:val="single" w:sz="4" w:space="0" w:color="auto"/>
            </w:tcBorders>
            <w:hideMark/>
          </w:tcPr>
          <w:p w:rsidR="008A3340" w:rsidRPr="000C5203" w:rsidRDefault="008A3340" w:rsidP="00CF7131">
            <w:pPr>
              <w:widowControl/>
              <w:numPr>
                <w:ilvl w:val="0"/>
                <w:numId w:val="0"/>
              </w:numPr>
              <w:jc w:val="center"/>
              <w:rPr>
                <w:rFonts w:hAnsi="宋体" w:cs="宋体"/>
                <w:color w:val="000000"/>
                <w:sz w:val="16"/>
                <w:szCs w:val="16"/>
              </w:rPr>
            </w:pPr>
            <w:r w:rsidRPr="000C5203">
              <w:rPr>
                <w:rFonts w:hAnsi="宋体" w:cs="宋体"/>
                <w:color w:val="000000"/>
                <w:sz w:val="16"/>
                <w:szCs w:val="16"/>
              </w:rPr>
              <w:t>5</w:t>
            </w:r>
          </w:p>
        </w:tc>
      </w:tr>
      <w:tr w:rsidR="008A3340" w:rsidTr="008A3340">
        <w:trPr>
          <w:trHeight w:val="20"/>
          <w:jc w:val="center"/>
        </w:trPr>
        <w:tc>
          <w:tcPr>
            <w:tcW w:w="3823" w:type="dxa"/>
            <w:tcBorders>
              <w:top w:val="single" w:sz="4" w:space="0" w:color="auto"/>
              <w:left w:val="single" w:sz="4" w:space="0" w:color="auto"/>
              <w:bottom w:val="single" w:sz="4" w:space="0" w:color="auto"/>
              <w:right w:val="single" w:sz="4" w:space="0" w:color="auto"/>
            </w:tcBorders>
            <w:hideMark/>
          </w:tcPr>
          <w:p w:rsidR="008A3340" w:rsidRPr="000C5203" w:rsidRDefault="008A3340" w:rsidP="00CF7131">
            <w:pPr>
              <w:widowControl/>
              <w:numPr>
                <w:ilvl w:val="0"/>
                <w:numId w:val="0"/>
              </w:numPr>
              <w:rPr>
                <w:rFonts w:hAnsi="宋体" w:cs="宋体"/>
                <w:color w:val="000000"/>
                <w:sz w:val="16"/>
                <w:szCs w:val="16"/>
              </w:rPr>
            </w:pPr>
            <w:r w:rsidRPr="000C5203">
              <w:rPr>
                <w:rFonts w:hAnsi="宋体" w:cs="宋体" w:hint="eastAsia"/>
                <w:color w:val="000000"/>
                <w:sz w:val="16"/>
                <w:szCs w:val="16"/>
              </w:rPr>
              <w:t>指标规格信息命令</w:t>
            </w:r>
          </w:p>
        </w:tc>
        <w:tc>
          <w:tcPr>
            <w:tcW w:w="1984" w:type="dxa"/>
            <w:tcBorders>
              <w:top w:val="single" w:sz="4" w:space="0" w:color="auto"/>
              <w:left w:val="single" w:sz="4" w:space="0" w:color="auto"/>
              <w:bottom w:val="single" w:sz="4" w:space="0" w:color="auto"/>
              <w:right w:val="single" w:sz="4" w:space="0" w:color="auto"/>
            </w:tcBorders>
            <w:hideMark/>
          </w:tcPr>
          <w:p w:rsidR="008A3340" w:rsidRPr="000C5203" w:rsidRDefault="008A3340" w:rsidP="00CF7131">
            <w:pPr>
              <w:widowControl/>
              <w:numPr>
                <w:ilvl w:val="0"/>
                <w:numId w:val="0"/>
              </w:numPr>
              <w:jc w:val="center"/>
              <w:rPr>
                <w:rFonts w:hAnsi="宋体" w:cs="宋体"/>
                <w:color w:val="000000"/>
                <w:sz w:val="16"/>
                <w:szCs w:val="16"/>
              </w:rPr>
            </w:pPr>
            <w:r w:rsidRPr="000C5203">
              <w:rPr>
                <w:rFonts w:hAnsi="宋体" w:cs="宋体"/>
                <w:color w:val="000000"/>
                <w:sz w:val="16"/>
                <w:szCs w:val="16"/>
              </w:rPr>
              <w:t>10</w:t>
            </w:r>
          </w:p>
        </w:tc>
      </w:tr>
      <w:tr w:rsidR="008A3340" w:rsidTr="008A3340">
        <w:trPr>
          <w:trHeight w:val="20"/>
          <w:jc w:val="center"/>
        </w:trPr>
        <w:tc>
          <w:tcPr>
            <w:tcW w:w="3823" w:type="dxa"/>
            <w:tcBorders>
              <w:top w:val="single" w:sz="4" w:space="0" w:color="auto"/>
              <w:left w:val="single" w:sz="4" w:space="0" w:color="auto"/>
              <w:bottom w:val="single" w:sz="4" w:space="0" w:color="auto"/>
              <w:right w:val="single" w:sz="4" w:space="0" w:color="auto"/>
            </w:tcBorders>
            <w:hideMark/>
          </w:tcPr>
          <w:p w:rsidR="008A3340" w:rsidRPr="000C5203" w:rsidRDefault="008A3340" w:rsidP="00CF7131">
            <w:pPr>
              <w:widowControl/>
              <w:numPr>
                <w:ilvl w:val="0"/>
                <w:numId w:val="0"/>
              </w:numPr>
              <w:rPr>
                <w:rFonts w:hAnsi="宋体" w:cs="宋体"/>
                <w:color w:val="000000"/>
                <w:sz w:val="16"/>
                <w:szCs w:val="16"/>
              </w:rPr>
            </w:pPr>
            <w:r w:rsidRPr="000C5203">
              <w:rPr>
                <w:rFonts w:hAnsi="宋体" w:cs="宋体" w:hint="eastAsia"/>
                <w:color w:val="000000"/>
                <w:sz w:val="16"/>
                <w:szCs w:val="16"/>
              </w:rPr>
              <w:t>控制信息操作命令</w:t>
            </w:r>
          </w:p>
        </w:tc>
        <w:tc>
          <w:tcPr>
            <w:tcW w:w="1984" w:type="dxa"/>
            <w:tcBorders>
              <w:top w:val="single" w:sz="4" w:space="0" w:color="auto"/>
              <w:left w:val="single" w:sz="4" w:space="0" w:color="auto"/>
              <w:bottom w:val="single" w:sz="4" w:space="0" w:color="auto"/>
              <w:right w:val="single" w:sz="4" w:space="0" w:color="auto"/>
            </w:tcBorders>
            <w:hideMark/>
          </w:tcPr>
          <w:p w:rsidR="008A3340" w:rsidRPr="000C5203" w:rsidRDefault="008A3340" w:rsidP="00CF7131">
            <w:pPr>
              <w:widowControl/>
              <w:numPr>
                <w:ilvl w:val="0"/>
                <w:numId w:val="0"/>
              </w:numPr>
              <w:jc w:val="center"/>
              <w:rPr>
                <w:rFonts w:hAnsi="宋体" w:cs="宋体"/>
                <w:color w:val="000000"/>
                <w:sz w:val="16"/>
                <w:szCs w:val="16"/>
              </w:rPr>
            </w:pPr>
            <w:r w:rsidRPr="000C5203">
              <w:rPr>
                <w:rFonts w:hAnsi="宋体" w:cs="宋体"/>
                <w:color w:val="000000"/>
                <w:sz w:val="16"/>
                <w:szCs w:val="16"/>
              </w:rPr>
              <w:t>2</w:t>
            </w:r>
          </w:p>
        </w:tc>
      </w:tr>
      <w:tr w:rsidR="008A3340" w:rsidTr="008A3340">
        <w:trPr>
          <w:trHeight w:val="20"/>
          <w:jc w:val="center"/>
        </w:trPr>
        <w:tc>
          <w:tcPr>
            <w:tcW w:w="3823" w:type="dxa"/>
            <w:tcBorders>
              <w:top w:val="single" w:sz="4" w:space="0" w:color="auto"/>
              <w:left w:val="single" w:sz="4" w:space="0" w:color="auto"/>
              <w:bottom w:val="single" w:sz="4" w:space="0" w:color="auto"/>
              <w:right w:val="single" w:sz="4" w:space="0" w:color="auto"/>
            </w:tcBorders>
            <w:hideMark/>
          </w:tcPr>
          <w:p w:rsidR="008A3340" w:rsidRPr="000C5203" w:rsidRDefault="008A3340" w:rsidP="00CF7131">
            <w:pPr>
              <w:widowControl/>
              <w:numPr>
                <w:ilvl w:val="0"/>
                <w:numId w:val="0"/>
              </w:numPr>
              <w:rPr>
                <w:rFonts w:hAnsi="宋体" w:cs="宋体"/>
                <w:color w:val="000000"/>
                <w:sz w:val="16"/>
                <w:szCs w:val="16"/>
              </w:rPr>
            </w:pPr>
            <w:r w:rsidRPr="000C5203">
              <w:rPr>
                <w:rFonts w:hAnsi="宋体" w:cs="宋体" w:hint="eastAsia"/>
                <w:color w:val="000000"/>
                <w:sz w:val="16"/>
                <w:szCs w:val="16"/>
              </w:rPr>
              <w:t>读取设备状态信息命令</w:t>
            </w:r>
          </w:p>
        </w:tc>
        <w:tc>
          <w:tcPr>
            <w:tcW w:w="1984" w:type="dxa"/>
            <w:tcBorders>
              <w:top w:val="single" w:sz="4" w:space="0" w:color="auto"/>
              <w:left w:val="single" w:sz="4" w:space="0" w:color="auto"/>
              <w:bottom w:val="single" w:sz="4" w:space="0" w:color="auto"/>
              <w:right w:val="single" w:sz="4" w:space="0" w:color="auto"/>
            </w:tcBorders>
            <w:hideMark/>
          </w:tcPr>
          <w:p w:rsidR="008A3340" w:rsidRPr="000C5203" w:rsidRDefault="008A3340" w:rsidP="00CF7131">
            <w:pPr>
              <w:widowControl/>
              <w:numPr>
                <w:ilvl w:val="0"/>
                <w:numId w:val="0"/>
              </w:numPr>
              <w:jc w:val="center"/>
              <w:rPr>
                <w:rFonts w:hAnsi="宋体" w:cs="宋体"/>
                <w:color w:val="000000"/>
                <w:sz w:val="16"/>
                <w:szCs w:val="16"/>
              </w:rPr>
            </w:pPr>
            <w:r w:rsidRPr="000C5203">
              <w:rPr>
                <w:rFonts w:hAnsi="宋体" w:cs="宋体"/>
                <w:color w:val="000000"/>
                <w:sz w:val="16"/>
                <w:szCs w:val="16"/>
              </w:rPr>
              <w:t>1</w:t>
            </w:r>
          </w:p>
        </w:tc>
      </w:tr>
      <w:tr w:rsidR="008A3340" w:rsidTr="008A3340">
        <w:trPr>
          <w:trHeight w:val="20"/>
          <w:jc w:val="center"/>
        </w:trPr>
        <w:tc>
          <w:tcPr>
            <w:tcW w:w="3823" w:type="dxa"/>
            <w:tcBorders>
              <w:top w:val="single" w:sz="4" w:space="0" w:color="auto"/>
              <w:left w:val="single" w:sz="4" w:space="0" w:color="auto"/>
              <w:bottom w:val="single" w:sz="4" w:space="0" w:color="auto"/>
              <w:right w:val="single" w:sz="4" w:space="0" w:color="auto"/>
            </w:tcBorders>
            <w:hideMark/>
          </w:tcPr>
          <w:p w:rsidR="008A3340" w:rsidRPr="000C5203" w:rsidRDefault="008A3340" w:rsidP="00CF7131">
            <w:pPr>
              <w:widowControl/>
              <w:numPr>
                <w:ilvl w:val="0"/>
                <w:numId w:val="0"/>
              </w:numPr>
              <w:rPr>
                <w:rFonts w:hAnsi="宋体" w:cs="宋体"/>
                <w:color w:val="000000"/>
                <w:sz w:val="16"/>
                <w:szCs w:val="16"/>
              </w:rPr>
            </w:pPr>
            <w:r w:rsidRPr="000C5203">
              <w:rPr>
                <w:rFonts w:hAnsi="宋体" w:cs="宋体" w:hint="eastAsia"/>
                <w:color w:val="000000"/>
                <w:sz w:val="16"/>
                <w:szCs w:val="16"/>
              </w:rPr>
              <w:t>获取实时状态信息命令</w:t>
            </w:r>
          </w:p>
        </w:tc>
        <w:tc>
          <w:tcPr>
            <w:tcW w:w="1984" w:type="dxa"/>
            <w:tcBorders>
              <w:top w:val="single" w:sz="4" w:space="0" w:color="auto"/>
              <w:left w:val="single" w:sz="4" w:space="0" w:color="auto"/>
              <w:bottom w:val="single" w:sz="4" w:space="0" w:color="auto"/>
              <w:right w:val="single" w:sz="4" w:space="0" w:color="auto"/>
            </w:tcBorders>
            <w:hideMark/>
          </w:tcPr>
          <w:p w:rsidR="008A3340" w:rsidRPr="000C5203" w:rsidRDefault="008A3340" w:rsidP="00CF7131">
            <w:pPr>
              <w:widowControl/>
              <w:numPr>
                <w:ilvl w:val="0"/>
                <w:numId w:val="0"/>
              </w:numPr>
              <w:jc w:val="center"/>
              <w:rPr>
                <w:rFonts w:hAnsi="宋体" w:cs="宋体"/>
                <w:color w:val="000000"/>
                <w:sz w:val="16"/>
                <w:szCs w:val="16"/>
              </w:rPr>
            </w:pPr>
            <w:r w:rsidRPr="000C5203">
              <w:rPr>
                <w:rFonts w:hAnsi="宋体" w:cs="宋体"/>
                <w:color w:val="000000"/>
                <w:sz w:val="16"/>
                <w:szCs w:val="16"/>
              </w:rPr>
              <w:t>2</w:t>
            </w:r>
          </w:p>
        </w:tc>
      </w:tr>
      <w:tr w:rsidR="008A3340" w:rsidTr="008A3340">
        <w:trPr>
          <w:trHeight w:val="20"/>
          <w:jc w:val="center"/>
        </w:trPr>
        <w:tc>
          <w:tcPr>
            <w:tcW w:w="3823" w:type="dxa"/>
            <w:tcBorders>
              <w:top w:val="single" w:sz="4" w:space="0" w:color="auto"/>
              <w:left w:val="single" w:sz="4" w:space="0" w:color="auto"/>
              <w:bottom w:val="single" w:sz="4" w:space="0" w:color="auto"/>
              <w:right w:val="single" w:sz="4" w:space="0" w:color="auto"/>
            </w:tcBorders>
            <w:hideMark/>
          </w:tcPr>
          <w:p w:rsidR="008A3340" w:rsidRPr="000C5203" w:rsidRDefault="008A3340" w:rsidP="00CF7131">
            <w:pPr>
              <w:widowControl/>
              <w:numPr>
                <w:ilvl w:val="0"/>
                <w:numId w:val="0"/>
              </w:numPr>
              <w:rPr>
                <w:rFonts w:hAnsi="宋体" w:cs="宋体"/>
                <w:color w:val="000000"/>
                <w:sz w:val="16"/>
                <w:szCs w:val="16"/>
              </w:rPr>
            </w:pPr>
            <w:r w:rsidRPr="000C5203">
              <w:rPr>
                <w:rFonts w:hAnsi="宋体" w:cs="宋体" w:hint="eastAsia"/>
                <w:color w:val="000000"/>
                <w:sz w:val="16"/>
                <w:szCs w:val="16"/>
              </w:rPr>
              <w:t>获取配置信息命令</w:t>
            </w:r>
          </w:p>
        </w:tc>
        <w:tc>
          <w:tcPr>
            <w:tcW w:w="1984" w:type="dxa"/>
            <w:tcBorders>
              <w:top w:val="single" w:sz="4" w:space="0" w:color="auto"/>
              <w:left w:val="single" w:sz="4" w:space="0" w:color="auto"/>
              <w:bottom w:val="single" w:sz="4" w:space="0" w:color="auto"/>
              <w:right w:val="single" w:sz="4" w:space="0" w:color="auto"/>
            </w:tcBorders>
            <w:hideMark/>
          </w:tcPr>
          <w:p w:rsidR="008A3340" w:rsidRPr="000C5203" w:rsidRDefault="008A3340" w:rsidP="00CF7131">
            <w:pPr>
              <w:widowControl/>
              <w:numPr>
                <w:ilvl w:val="0"/>
                <w:numId w:val="0"/>
              </w:numPr>
              <w:jc w:val="center"/>
              <w:rPr>
                <w:rFonts w:hAnsi="宋体" w:cs="宋体"/>
                <w:color w:val="000000"/>
                <w:sz w:val="16"/>
                <w:szCs w:val="16"/>
              </w:rPr>
            </w:pPr>
            <w:r w:rsidRPr="000C5203">
              <w:rPr>
                <w:rFonts w:hAnsi="宋体" w:cs="宋体"/>
                <w:color w:val="000000"/>
                <w:sz w:val="16"/>
                <w:szCs w:val="16"/>
              </w:rPr>
              <w:t>3</w:t>
            </w:r>
          </w:p>
        </w:tc>
      </w:tr>
      <w:tr w:rsidR="008A3340" w:rsidTr="008A3340">
        <w:trPr>
          <w:trHeight w:val="20"/>
          <w:jc w:val="center"/>
        </w:trPr>
        <w:tc>
          <w:tcPr>
            <w:tcW w:w="3823" w:type="dxa"/>
            <w:tcBorders>
              <w:top w:val="single" w:sz="4" w:space="0" w:color="auto"/>
              <w:left w:val="single" w:sz="4" w:space="0" w:color="auto"/>
              <w:bottom w:val="single" w:sz="4" w:space="0" w:color="auto"/>
              <w:right w:val="single" w:sz="4" w:space="0" w:color="auto"/>
            </w:tcBorders>
            <w:hideMark/>
          </w:tcPr>
          <w:p w:rsidR="008A3340" w:rsidRPr="000C5203" w:rsidRDefault="008A3340" w:rsidP="00CF7131">
            <w:pPr>
              <w:widowControl/>
              <w:numPr>
                <w:ilvl w:val="0"/>
                <w:numId w:val="0"/>
              </w:numPr>
              <w:rPr>
                <w:rFonts w:hAnsi="宋体" w:cs="宋体"/>
                <w:color w:val="000000"/>
                <w:sz w:val="16"/>
                <w:szCs w:val="16"/>
              </w:rPr>
            </w:pPr>
            <w:r w:rsidRPr="000C5203">
              <w:rPr>
                <w:rFonts w:hAnsi="宋体" w:cs="宋体" w:hint="eastAsia"/>
                <w:color w:val="000000"/>
                <w:sz w:val="16"/>
                <w:szCs w:val="16"/>
              </w:rPr>
              <w:t>改写配置操作命令</w:t>
            </w:r>
          </w:p>
        </w:tc>
        <w:tc>
          <w:tcPr>
            <w:tcW w:w="1984" w:type="dxa"/>
            <w:tcBorders>
              <w:top w:val="single" w:sz="4" w:space="0" w:color="auto"/>
              <w:left w:val="single" w:sz="4" w:space="0" w:color="auto"/>
              <w:bottom w:val="single" w:sz="4" w:space="0" w:color="auto"/>
              <w:right w:val="single" w:sz="4" w:space="0" w:color="auto"/>
            </w:tcBorders>
            <w:hideMark/>
          </w:tcPr>
          <w:p w:rsidR="008A3340" w:rsidRPr="000C5203" w:rsidRDefault="008A3340" w:rsidP="00CF7131">
            <w:pPr>
              <w:widowControl/>
              <w:numPr>
                <w:ilvl w:val="0"/>
                <w:numId w:val="0"/>
              </w:numPr>
              <w:jc w:val="center"/>
              <w:rPr>
                <w:rFonts w:hAnsi="宋体" w:cs="宋体"/>
                <w:color w:val="000000"/>
                <w:sz w:val="16"/>
                <w:szCs w:val="16"/>
              </w:rPr>
            </w:pPr>
            <w:r w:rsidRPr="000C5203">
              <w:rPr>
                <w:rFonts w:hAnsi="宋体" w:cs="宋体"/>
                <w:color w:val="000000"/>
                <w:sz w:val="16"/>
                <w:szCs w:val="16"/>
              </w:rPr>
              <w:t>4</w:t>
            </w:r>
          </w:p>
        </w:tc>
      </w:tr>
    </w:tbl>
    <w:p w:rsidR="008A3340" w:rsidRPr="00A644C1" w:rsidRDefault="00A644C1" w:rsidP="00A644C1">
      <w:pPr>
        <w:pStyle w:val="afd"/>
        <w:spacing w:before="156" w:after="156"/>
      </w:pPr>
      <w:bookmarkStart w:id="1157" w:name="_Toc438915375"/>
      <w:bookmarkStart w:id="1158" w:name="_Toc443427800"/>
      <w:r w:rsidRPr="00A644C1">
        <w:rPr>
          <w:rFonts w:hint="eastAsia"/>
        </w:rPr>
        <w:t>获取设备类型信息命令</w:t>
      </w:r>
      <w:bookmarkEnd w:id="1157"/>
      <w:bookmarkEnd w:id="1158"/>
    </w:p>
    <w:p w:rsidR="00A644C1" w:rsidRDefault="00A644C1" w:rsidP="00A644C1">
      <w:pPr>
        <w:pStyle w:val="af9"/>
        <w:spacing w:before="156" w:after="156"/>
      </w:pPr>
      <w:r w:rsidRPr="00A644C1">
        <w:rPr>
          <w:rFonts w:hint="eastAsia"/>
        </w:rPr>
        <w:t>获取设备类型信息命令</w:t>
      </w:r>
    </w:p>
    <w:tbl>
      <w:tblPr>
        <w:tblW w:w="9174" w:type="dxa"/>
        <w:jc w:val="center"/>
        <w:tblLook w:val="04A0"/>
      </w:tblPr>
      <w:tblGrid>
        <w:gridCol w:w="480"/>
        <w:gridCol w:w="920"/>
        <w:gridCol w:w="960"/>
        <w:gridCol w:w="972"/>
        <w:gridCol w:w="5842"/>
      </w:tblGrid>
      <w:tr w:rsidR="00A644C1" w:rsidTr="00A644C1">
        <w:trPr>
          <w:trHeight w:val="765"/>
          <w:jc w:val="center"/>
        </w:trPr>
        <w:tc>
          <w:tcPr>
            <w:tcW w:w="480" w:type="dxa"/>
            <w:tcBorders>
              <w:top w:val="single" w:sz="8" w:space="0" w:color="000000"/>
              <w:left w:val="nil"/>
              <w:bottom w:val="nil"/>
              <w:right w:val="single" w:sz="8" w:space="0" w:color="000000"/>
            </w:tcBorders>
            <w:shd w:val="clear" w:color="auto" w:fill="595959"/>
            <w:vAlign w:val="center"/>
            <w:hideMark/>
          </w:tcPr>
          <w:p w:rsidR="00A644C1" w:rsidRDefault="00A644C1" w:rsidP="00CF7131">
            <w:pPr>
              <w:widowControl/>
              <w:jc w:val="center"/>
              <w:rPr>
                <w:rFonts w:ascii="Arial Unicode MS" w:eastAsia="Arial Unicode MS" w:hAnsi="Arial Unicode MS" w:cs="Arial Unicode MS"/>
                <w:b/>
                <w:bCs/>
                <w:color w:val="FFFFFF"/>
                <w:sz w:val="16"/>
                <w:szCs w:val="16"/>
              </w:rPr>
            </w:pPr>
            <w:r>
              <w:rPr>
                <w:rFonts w:ascii="Arial Unicode MS" w:eastAsia="Arial Unicode MS" w:hAnsi="Arial Unicode MS" w:cs="Arial Unicode MS" w:hint="eastAsia"/>
                <w:b/>
                <w:bCs/>
                <w:color w:val="FFFFFF"/>
                <w:sz w:val="16"/>
                <w:szCs w:val="16"/>
              </w:rPr>
              <w:t>序号</w:t>
            </w:r>
          </w:p>
        </w:tc>
        <w:tc>
          <w:tcPr>
            <w:tcW w:w="920" w:type="dxa"/>
            <w:tcBorders>
              <w:top w:val="single" w:sz="8" w:space="0" w:color="000000"/>
              <w:left w:val="nil"/>
              <w:bottom w:val="nil"/>
              <w:right w:val="single" w:sz="8" w:space="0" w:color="000000"/>
            </w:tcBorders>
            <w:shd w:val="clear" w:color="auto" w:fill="595959"/>
            <w:vAlign w:val="center"/>
            <w:hideMark/>
          </w:tcPr>
          <w:p w:rsidR="00A644C1" w:rsidRDefault="00A644C1" w:rsidP="00CF7131">
            <w:pPr>
              <w:widowControl/>
              <w:rPr>
                <w:rFonts w:ascii="Arial Unicode MS" w:eastAsia="Arial Unicode MS" w:hAnsi="Arial Unicode MS" w:cs="Arial Unicode MS"/>
                <w:b/>
                <w:bCs/>
                <w:color w:val="FFFFFF"/>
                <w:sz w:val="16"/>
                <w:szCs w:val="16"/>
              </w:rPr>
            </w:pPr>
            <w:r>
              <w:rPr>
                <w:rFonts w:ascii="Arial Unicode MS" w:eastAsia="Arial Unicode MS" w:hAnsi="Arial Unicode MS" w:cs="Arial Unicode MS" w:hint="eastAsia"/>
                <w:b/>
                <w:bCs/>
                <w:color w:val="FFFFFF"/>
                <w:sz w:val="16"/>
                <w:szCs w:val="16"/>
              </w:rPr>
              <w:t>终端命令说明</w:t>
            </w:r>
          </w:p>
        </w:tc>
        <w:tc>
          <w:tcPr>
            <w:tcW w:w="960" w:type="dxa"/>
            <w:tcBorders>
              <w:top w:val="single" w:sz="8" w:space="0" w:color="000000"/>
              <w:left w:val="nil"/>
              <w:bottom w:val="nil"/>
              <w:right w:val="single" w:sz="8" w:space="0" w:color="000000"/>
            </w:tcBorders>
            <w:shd w:val="clear" w:color="auto" w:fill="595959"/>
            <w:vAlign w:val="center"/>
            <w:hideMark/>
          </w:tcPr>
          <w:p w:rsidR="00A644C1" w:rsidRDefault="00A644C1" w:rsidP="00CF7131">
            <w:pPr>
              <w:widowControl/>
              <w:jc w:val="center"/>
              <w:rPr>
                <w:rFonts w:ascii="Arial Unicode MS" w:eastAsia="Arial Unicode MS" w:hAnsi="Arial Unicode MS" w:cs="Arial Unicode MS"/>
                <w:b/>
                <w:bCs/>
                <w:color w:val="FFFFFF"/>
                <w:sz w:val="16"/>
                <w:szCs w:val="16"/>
              </w:rPr>
            </w:pPr>
            <w:r>
              <w:rPr>
                <w:rFonts w:ascii="Arial Unicode MS" w:eastAsia="Arial Unicode MS" w:hAnsi="Arial Unicode MS" w:cs="Arial Unicode MS" w:hint="eastAsia"/>
                <w:b/>
                <w:bCs/>
                <w:color w:val="FFFFFF"/>
                <w:sz w:val="16"/>
                <w:szCs w:val="16"/>
              </w:rPr>
              <w:t>终端命令</w:t>
            </w:r>
          </w:p>
        </w:tc>
        <w:tc>
          <w:tcPr>
            <w:tcW w:w="972" w:type="dxa"/>
            <w:tcBorders>
              <w:top w:val="single" w:sz="8" w:space="0" w:color="000000"/>
              <w:left w:val="nil"/>
              <w:bottom w:val="nil"/>
              <w:right w:val="single" w:sz="8" w:space="0" w:color="000000"/>
            </w:tcBorders>
            <w:shd w:val="clear" w:color="auto" w:fill="595959"/>
            <w:vAlign w:val="center"/>
            <w:hideMark/>
          </w:tcPr>
          <w:p w:rsidR="00A644C1" w:rsidRDefault="00A644C1" w:rsidP="00CF7131">
            <w:pPr>
              <w:widowControl/>
              <w:jc w:val="center"/>
              <w:rPr>
                <w:rFonts w:ascii="Arial Unicode MS" w:eastAsia="Arial Unicode MS" w:hAnsi="Arial Unicode MS" w:cs="Arial Unicode MS"/>
                <w:b/>
                <w:bCs/>
                <w:color w:val="FFFFFF"/>
                <w:sz w:val="16"/>
                <w:szCs w:val="16"/>
              </w:rPr>
            </w:pPr>
            <w:r>
              <w:rPr>
                <w:rFonts w:ascii="Arial Unicode MS" w:eastAsia="Arial Unicode MS" w:hAnsi="Arial Unicode MS" w:cs="Arial Unicode MS" w:hint="eastAsia"/>
                <w:b/>
                <w:bCs/>
                <w:color w:val="FFFFFF"/>
                <w:sz w:val="16"/>
                <w:szCs w:val="16"/>
              </w:rPr>
              <w:t>充电器应答</w:t>
            </w:r>
          </w:p>
        </w:tc>
        <w:tc>
          <w:tcPr>
            <w:tcW w:w="5842" w:type="dxa"/>
            <w:tcBorders>
              <w:top w:val="single" w:sz="8" w:space="0" w:color="000000"/>
              <w:left w:val="nil"/>
              <w:bottom w:val="nil"/>
              <w:right w:val="single" w:sz="8" w:space="0" w:color="000000"/>
            </w:tcBorders>
            <w:shd w:val="clear" w:color="auto" w:fill="595959"/>
            <w:vAlign w:val="center"/>
            <w:hideMark/>
          </w:tcPr>
          <w:p w:rsidR="00A644C1" w:rsidRDefault="00A644C1" w:rsidP="00CF7131">
            <w:pPr>
              <w:widowControl/>
              <w:jc w:val="center"/>
              <w:rPr>
                <w:rFonts w:ascii="Arial Unicode MS" w:eastAsia="Arial Unicode MS" w:hAnsi="Arial Unicode MS" w:cs="Arial Unicode MS"/>
                <w:b/>
                <w:bCs/>
                <w:color w:val="FFFFFF"/>
                <w:sz w:val="16"/>
                <w:szCs w:val="16"/>
              </w:rPr>
            </w:pPr>
            <w:r>
              <w:rPr>
                <w:rFonts w:ascii="Arial Unicode MS" w:eastAsia="Arial Unicode MS" w:hAnsi="Arial Unicode MS" w:cs="Arial Unicode MS" w:hint="eastAsia"/>
                <w:b/>
                <w:bCs/>
                <w:color w:val="FFFFFF"/>
                <w:sz w:val="16"/>
                <w:szCs w:val="16"/>
              </w:rPr>
              <w:t>描述</w:t>
            </w:r>
          </w:p>
        </w:tc>
      </w:tr>
      <w:tr w:rsidR="00A644C1" w:rsidTr="00A644C1">
        <w:trPr>
          <w:trHeight w:val="1065"/>
          <w:jc w:val="center"/>
        </w:trPr>
        <w:tc>
          <w:tcPr>
            <w:tcW w:w="480" w:type="dxa"/>
            <w:tcBorders>
              <w:top w:val="nil"/>
              <w:left w:val="single" w:sz="8" w:space="0" w:color="000000"/>
              <w:bottom w:val="single" w:sz="8" w:space="0" w:color="000000"/>
              <w:right w:val="single" w:sz="8" w:space="0" w:color="000000"/>
            </w:tcBorders>
            <w:vAlign w:val="center"/>
            <w:hideMark/>
          </w:tcPr>
          <w:p w:rsidR="00A644C1" w:rsidRDefault="00A644C1" w:rsidP="00CF7131">
            <w:pPr>
              <w:widowControl/>
              <w:jc w:val="center"/>
              <w:rPr>
                <w:rFonts w:ascii="Arial" w:hAnsi="Arial" w:cs="Arial"/>
                <w:color w:val="000000"/>
                <w:sz w:val="16"/>
                <w:szCs w:val="16"/>
              </w:rPr>
            </w:pPr>
            <w:r>
              <w:rPr>
                <w:rFonts w:ascii="Arial" w:hAnsi="Arial" w:cs="Arial"/>
                <w:color w:val="000000"/>
                <w:sz w:val="16"/>
                <w:szCs w:val="16"/>
              </w:rPr>
              <w:lastRenderedPageBreak/>
              <w:t>1</w:t>
            </w:r>
          </w:p>
        </w:tc>
        <w:tc>
          <w:tcPr>
            <w:tcW w:w="920" w:type="dxa"/>
            <w:tcBorders>
              <w:top w:val="nil"/>
              <w:left w:val="nil"/>
              <w:bottom w:val="single" w:sz="8" w:space="0" w:color="000000"/>
              <w:right w:val="single" w:sz="8" w:space="0" w:color="000000"/>
            </w:tcBorders>
            <w:vAlign w:val="center"/>
            <w:hideMark/>
          </w:tcPr>
          <w:p w:rsidR="00A644C1" w:rsidRDefault="00A644C1" w:rsidP="00CF7131">
            <w:pPr>
              <w:widowControl/>
              <w:rPr>
                <w:rFonts w:ascii="宋体" w:hAnsi="宋体" w:cs="宋体"/>
                <w:color w:val="000000"/>
                <w:sz w:val="16"/>
                <w:szCs w:val="16"/>
              </w:rPr>
            </w:pPr>
            <w:r>
              <w:rPr>
                <w:rFonts w:ascii="宋体" w:hAnsi="宋体" w:cs="宋体" w:hint="eastAsia"/>
                <w:color w:val="000000"/>
                <w:sz w:val="16"/>
                <w:szCs w:val="16"/>
              </w:rPr>
              <w:t>读取充电器类型</w:t>
            </w:r>
          </w:p>
        </w:tc>
        <w:tc>
          <w:tcPr>
            <w:tcW w:w="960" w:type="dxa"/>
            <w:tcBorders>
              <w:top w:val="nil"/>
              <w:left w:val="nil"/>
              <w:bottom w:val="single" w:sz="8" w:space="0" w:color="000000"/>
              <w:right w:val="single" w:sz="8" w:space="0" w:color="000000"/>
            </w:tcBorders>
            <w:vAlign w:val="center"/>
            <w:hideMark/>
          </w:tcPr>
          <w:p w:rsidR="00A644C1" w:rsidRDefault="00A644C1" w:rsidP="00CF7131">
            <w:pPr>
              <w:widowControl/>
              <w:rPr>
                <w:rFonts w:ascii="宋体" w:hAnsi="宋体" w:cs="宋体"/>
                <w:color w:val="000000"/>
                <w:sz w:val="16"/>
                <w:szCs w:val="16"/>
              </w:rPr>
            </w:pPr>
            <w:r>
              <w:rPr>
                <w:rFonts w:ascii="宋体" w:hAnsi="宋体" w:cs="宋体" w:hint="eastAsia"/>
                <w:color w:val="000000"/>
                <w:sz w:val="16"/>
                <w:szCs w:val="16"/>
              </w:rPr>
              <w:t xml:space="preserve">0x0C 0x80 </w:t>
            </w:r>
          </w:p>
        </w:tc>
        <w:tc>
          <w:tcPr>
            <w:tcW w:w="972" w:type="dxa"/>
            <w:tcBorders>
              <w:top w:val="nil"/>
              <w:left w:val="nil"/>
              <w:bottom w:val="single" w:sz="8" w:space="0" w:color="000000"/>
              <w:right w:val="single" w:sz="8" w:space="0" w:color="000000"/>
            </w:tcBorders>
            <w:vAlign w:val="center"/>
            <w:hideMark/>
          </w:tcPr>
          <w:p w:rsidR="00A644C1" w:rsidRDefault="00A644C1" w:rsidP="00CF7131">
            <w:pPr>
              <w:widowControl/>
              <w:rPr>
                <w:rFonts w:ascii="宋体" w:hAnsi="宋体" w:cs="宋体"/>
                <w:color w:val="000000"/>
                <w:sz w:val="16"/>
                <w:szCs w:val="16"/>
              </w:rPr>
            </w:pPr>
            <w:r>
              <w:rPr>
                <w:rFonts w:ascii="宋体" w:hAnsi="宋体" w:cs="宋体" w:hint="eastAsia"/>
                <w:color w:val="000000"/>
                <w:sz w:val="16"/>
                <w:szCs w:val="16"/>
              </w:rPr>
              <w:t xml:space="preserve">ACK Data0   </w:t>
            </w:r>
          </w:p>
        </w:tc>
        <w:tc>
          <w:tcPr>
            <w:tcW w:w="5842" w:type="dxa"/>
            <w:tcBorders>
              <w:top w:val="nil"/>
              <w:left w:val="nil"/>
              <w:bottom w:val="single" w:sz="8" w:space="0" w:color="000000"/>
              <w:right w:val="single" w:sz="8" w:space="0" w:color="000000"/>
            </w:tcBorders>
            <w:vAlign w:val="center"/>
            <w:hideMark/>
          </w:tcPr>
          <w:p w:rsidR="00A644C1" w:rsidRDefault="00A644C1" w:rsidP="00CF7131">
            <w:pPr>
              <w:widowControl/>
              <w:rPr>
                <w:rFonts w:ascii="宋体" w:hAnsi="宋体" w:cs="宋体"/>
                <w:color w:val="000000"/>
                <w:sz w:val="16"/>
                <w:szCs w:val="16"/>
              </w:rPr>
            </w:pPr>
            <w:r>
              <w:rPr>
                <w:rFonts w:ascii="宋体" w:hAnsi="宋体" w:cs="宋体" w:hint="eastAsia"/>
                <w:color w:val="000000"/>
                <w:sz w:val="16"/>
                <w:szCs w:val="16"/>
              </w:rPr>
              <w:t>Data0[7:0]获取充电器类型</w:t>
            </w:r>
          </w:p>
          <w:p w:rsidR="00A644C1" w:rsidRPr="000C5203" w:rsidRDefault="00A644C1" w:rsidP="00CF7131">
            <w:pPr>
              <w:widowControl/>
              <w:rPr>
                <w:rFonts w:ascii="宋体" w:hAnsi="宋体" w:cs="宋体"/>
                <w:color w:val="000000"/>
                <w:sz w:val="16"/>
                <w:szCs w:val="16"/>
              </w:rPr>
            </w:pPr>
            <w:r w:rsidRPr="000C5203">
              <w:rPr>
                <w:rFonts w:ascii="宋体" w:hAnsi="宋体" w:cs="宋体" w:hint="eastAsia"/>
                <w:color w:val="000000"/>
                <w:sz w:val="16"/>
                <w:szCs w:val="16"/>
              </w:rPr>
              <w:t>Data[7] 符合</w:t>
            </w:r>
            <w:r w:rsidR="00C942C5">
              <w:rPr>
                <w:rFonts w:ascii="宋体" w:hAnsi="宋体" w:cs="宋体" w:hint="eastAsia"/>
                <w:color w:val="000000"/>
                <w:sz w:val="16"/>
                <w:szCs w:val="16"/>
              </w:rPr>
              <w:t>FB</w:t>
            </w:r>
            <w:r w:rsidRPr="000C5203">
              <w:rPr>
                <w:rFonts w:ascii="宋体" w:hAnsi="宋体" w:cs="宋体" w:hint="eastAsia"/>
                <w:color w:val="000000"/>
                <w:sz w:val="16"/>
                <w:szCs w:val="16"/>
              </w:rPr>
              <w:t>协议充电器；1：标准</w:t>
            </w:r>
            <w:r w:rsidR="00C942C5">
              <w:rPr>
                <w:rFonts w:ascii="宋体" w:hAnsi="宋体" w:cs="宋体" w:hint="eastAsia"/>
                <w:color w:val="000000"/>
                <w:sz w:val="16"/>
                <w:szCs w:val="16"/>
              </w:rPr>
              <w:t>FB</w:t>
            </w:r>
            <w:r w:rsidRPr="000C5203">
              <w:rPr>
                <w:rFonts w:ascii="宋体" w:hAnsi="宋体" w:cs="宋体" w:hint="eastAsia"/>
                <w:color w:val="000000"/>
                <w:sz w:val="16"/>
                <w:szCs w:val="16"/>
              </w:rPr>
              <w:t>；0：非标准</w:t>
            </w:r>
            <w:r w:rsidR="00C942C5">
              <w:rPr>
                <w:rFonts w:ascii="宋体" w:hAnsi="宋体" w:cs="宋体" w:hint="eastAsia"/>
                <w:color w:val="000000"/>
                <w:sz w:val="16"/>
                <w:szCs w:val="16"/>
              </w:rPr>
              <w:t>FB</w:t>
            </w:r>
            <w:r w:rsidRPr="000C5203">
              <w:rPr>
                <w:rFonts w:ascii="宋体" w:hAnsi="宋体" w:cs="宋体" w:hint="eastAsia"/>
                <w:color w:val="000000"/>
                <w:sz w:val="16"/>
                <w:szCs w:val="16"/>
              </w:rPr>
              <w:t xml:space="preserve">； </w:t>
            </w:r>
          </w:p>
          <w:p w:rsidR="00A644C1" w:rsidRPr="000C5203" w:rsidRDefault="00A644C1" w:rsidP="00CF7131">
            <w:pPr>
              <w:widowControl/>
              <w:rPr>
                <w:rFonts w:ascii="宋体" w:hAnsi="宋体" w:cs="宋体"/>
                <w:color w:val="000000"/>
                <w:sz w:val="16"/>
                <w:szCs w:val="16"/>
              </w:rPr>
            </w:pPr>
            <w:r w:rsidRPr="000C5203">
              <w:rPr>
                <w:rFonts w:ascii="宋体" w:hAnsi="宋体" w:cs="宋体" w:hint="eastAsia"/>
                <w:color w:val="000000"/>
                <w:sz w:val="16"/>
                <w:szCs w:val="16"/>
              </w:rPr>
              <w:t xml:space="preserve">Data[6] 保留，默认值为0； </w:t>
            </w:r>
          </w:p>
          <w:p w:rsidR="00A644C1" w:rsidRPr="000C5203" w:rsidRDefault="00A644C1" w:rsidP="00CF7131">
            <w:pPr>
              <w:widowControl/>
              <w:rPr>
                <w:rFonts w:ascii="宋体" w:hAnsi="宋体" w:cs="宋体"/>
                <w:color w:val="000000"/>
                <w:sz w:val="16"/>
                <w:szCs w:val="16"/>
              </w:rPr>
            </w:pPr>
            <w:r w:rsidRPr="000C5203">
              <w:rPr>
                <w:rFonts w:ascii="宋体" w:hAnsi="宋体" w:cs="宋体" w:hint="eastAsia"/>
                <w:color w:val="000000"/>
                <w:sz w:val="16"/>
                <w:szCs w:val="16"/>
              </w:rPr>
              <w:t xml:space="preserve">Data[5:4] 充电器类型细分； 0b10：A类充电器；0b01：B类充电器 </w:t>
            </w:r>
          </w:p>
          <w:p w:rsidR="00A644C1" w:rsidRPr="000C5203" w:rsidRDefault="00A644C1" w:rsidP="00CF7131">
            <w:pPr>
              <w:widowControl/>
              <w:rPr>
                <w:rFonts w:ascii="宋体" w:hAnsi="宋体" w:cs="宋体"/>
                <w:color w:val="000000"/>
                <w:sz w:val="16"/>
                <w:szCs w:val="16"/>
              </w:rPr>
            </w:pPr>
            <w:r w:rsidRPr="000C5203">
              <w:rPr>
                <w:rFonts w:ascii="宋体" w:hAnsi="宋体" w:cs="宋体" w:hint="eastAsia"/>
                <w:color w:val="000000"/>
                <w:sz w:val="16"/>
                <w:szCs w:val="16"/>
              </w:rPr>
              <w:t xml:space="preserve">Data[3:2] 保留，默认值为0b00； </w:t>
            </w:r>
          </w:p>
          <w:p w:rsidR="00A644C1" w:rsidRPr="000C5203" w:rsidRDefault="00A644C1" w:rsidP="00CF7131">
            <w:pPr>
              <w:widowControl/>
              <w:rPr>
                <w:rFonts w:ascii="宋体" w:hAnsi="宋体" w:cs="宋体"/>
                <w:color w:val="000000"/>
                <w:sz w:val="16"/>
                <w:szCs w:val="16"/>
              </w:rPr>
            </w:pPr>
            <w:r w:rsidRPr="000C5203">
              <w:rPr>
                <w:rFonts w:ascii="宋体" w:hAnsi="宋体" w:cs="宋体" w:hint="eastAsia"/>
                <w:color w:val="000000"/>
                <w:sz w:val="16"/>
                <w:szCs w:val="16"/>
              </w:rPr>
              <w:t xml:space="preserve">Data[1:0] 充电接口类型；0b00：TypeA；0b01：TypeC； </w:t>
            </w:r>
          </w:p>
          <w:p w:rsidR="00A644C1" w:rsidRDefault="00A644C1" w:rsidP="00CF7131">
            <w:pPr>
              <w:widowControl/>
              <w:rPr>
                <w:rFonts w:ascii="宋体" w:hAnsi="宋体" w:cs="宋体"/>
                <w:color w:val="000000"/>
                <w:sz w:val="16"/>
                <w:szCs w:val="16"/>
              </w:rPr>
            </w:pPr>
            <w:r w:rsidRPr="000C5203">
              <w:rPr>
                <w:rFonts w:ascii="宋体" w:hAnsi="宋体" w:cs="宋体" w:hint="eastAsia"/>
                <w:color w:val="000000"/>
                <w:sz w:val="16"/>
                <w:szCs w:val="16"/>
              </w:rPr>
              <w:t>读取Data，当读取失败或者Bit[7:4]为0b1x1x时：A类充电器；当Bit[7:4]为0b1xx1时，B类充电器;</w:t>
            </w:r>
          </w:p>
        </w:tc>
      </w:tr>
    </w:tbl>
    <w:p w:rsidR="00A644C1" w:rsidRPr="00A644C1" w:rsidRDefault="00A644C1" w:rsidP="00A644C1">
      <w:pPr>
        <w:pStyle w:val="afd"/>
        <w:spacing w:before="156" w:after="156"/>
      </w:pPr>
      <w:bookmarkStart w:id="1159" w:name="_Toc438915376"/>
      <w:bookmarkStart w:id="1160" w:name="_Toc443427801"/>
      <w:r w:rsidRPr="00A644C1">
        <w:rPr>
          <w:rFonts w:hint="eastAsia"/>
        </w:rPr>
        <w:t>读取设备信息命令</w:t>
      </w:r>
      <w:bookmarkEnd w:id="1159"/>
      <w:bookmarkEnd w:id="1160"/>
    </w:p>
    <w:p w:rsidR="00A644C1" w:rsidRDefault="00A644C1" w:rsidP="00A644C1">
      <w:pPr>
        <w:pStyle w:val="af9"/>
        <w:spacing w:before="156" w:after="156"/>
      </w:pPr>
      <w:r w:rsidRPr="00A644C1">
        <w:rPr>
          <w:rFonts w:hint="eastAsia"/>
        </w:rPr>
        <w:t>读取设备信息命令</w:t>
      </w:r>
    </w:p>
    <w:tbl>
      <w:tblPr>
        <w:tblW w:w="9439" w:type="dxa"/>
        <w:jc w:val="center"/>
        <w:tblLook w:val="04A0"/>
      </w:tblPr>
      <w:tblGrid>
        <w:gridCol w:w="413"/>
        <w:gridCol w:w="1500"/>
        <w:gridCol w:w="1308"/>
        <w:gridCol w:w="1007"/>
        <w:gridCol w:w="411"/>
        <w:gridCol w:w="4800"/>
      </w:tblGrid>
      <w:tr w:rsidR="00A644C1" w:rsidTr="00A644C1">
        <w:trPr>
          <w:trHeight w:val="765"/>
          <w:jc w:val="center"/>
        </w:trPr>
        <w:tc>
          <w:tcPr>
            <w:tcW w:w="413" w:type="dxa"/>
            <w:tcBorders>
              <w:top w:val="single" w:sz="8" w:space="0" w:color="000000"/>
              <w:left w:val="nil"/>
              <w:bottom w:val="nil"/>
              <w:right w:val="single" w:sz="8" w:space="0" w:color="000000"/>
            </w:tcBorders>
            <w:shd w:val="clear" w:color="auto" w:fill="595959"/>
            <w:vAlign w:val="center"/>
            <w:hideMark/>
          </w:tcPr>
          <w:p w:rsidR="00A644C1" w:rsidRDefault="00A644C1" w:rsidP="00CF7131">
            <w:pPr>
              <w:widowControl/>
              <w:jc w:val="center"/>
              <w:rPr>
                <w:rFonts w:ascii="Arial Unicode MS" w:eastAsia="Arial Unicode MS" w:hAnsi="Arial Unicode MS" w:cs="Arial Unicode MS"/>
                <w:b/>
                <w:bCs/>
                <w:color w:val="FFFFFF"/>
                <w:sz w:val="16"/>
                <w:szCs w:val="16"/>
              </w:rPr>
            </w:pPr>
            <w:r>
              <w:rPr>
                <w:rFonts w:ascii="Arial Unicode MS" w:eastAsia="Arial Unicode MS" w:hAnsi="Arial Unicode MS" w:cs="Arial Unicode MS" w:hint="eastAsia"/>
                <w:b/>
                <w:bCs/>
                <w:color w:val="FFFFFF"/>
                <w:sz w:val="16"/>
                <w:szCs w:val="16"/>
              </w:rPr>
              <w:t>序号</w:t>
            </w:r>
          </w:p>
        </w:tc>
        <w:tc>
          <w:tcPr>
            <w:tcW w:w="1500" w:type="dxa"/>
            <w:tcBorders>
              <w:top w:val="single" w:sz="8" w:space="0" w:color="000000"/>
              <w:left w:val="nil"/>
              <w:bottom w:val="nil"/>
              <w:right w:val="single" w:sz="8" w:space="0" w:color="000000"/>
            </w:tcBorders>
            <w:shd w:val="clear" w:color="auto" w:fill="595959"/>
            <w:vAlign w:val="center"/>
            <w:hideMark/>
          </w:tcPr>
          <w:p w:rsidR="00A644C1" w:rsidRDefault="00A644C1" w:rsidP="00CF7131">
            <w:pPr>
              <w:widowControl/>
              <w:rPr>
                <w:rFonts w:ascii="Arial Unicode MS" w:eastAsia="Arial Unicode MS" w:hAnsi="Arial Unicode MS" w:cs="Arial Unicode MS"/>
                <w:b/>
                <w:bCs/>
                <w:color w:val="FFFFFF"/>
                <w:sz w:val="16"/>
                <w:szCs w:val="16"/>
              </w:rPr>
            </w:pPr>
            <w:r>
              <w:rPr>
                <w:rFonts w:ascii="Arial Unicode MS" w:eastAsia="Arial Unicode MS" w:hAnsi="Arial Unicode MS" w:cs="Arial Unicode MS" w:hint="eastAsia"/>
                <w:b/>
                <w:bCs/>
                <w:color w:val="FFFFFF"/>
                <w:sz w:val="16"/>
                <w:szCs w:val="16"/>
              </w:rPr>
              <w:t>终端命令说明</w:t>
            </w:r>
          </w:p>
        </w:tc>
        <w:tc>
          <w:tcPr>
            <w:tcW w:w="1308" w:type="dxa"/>
            <w:tcBorders>
              <w:top w:val="single" w:sz="8" w:space="0" w:color="000000"/>
              <w:left w:val="nil"/>
              <w:bottom w:val="nil"/>
              <w:right w:val="single" w:sz="8" w:space="0" w:color="000000"/>
            </w:tcBorders>
            <w:shd w:val="clear" w:color="auto" w:fill="595959"/>
            <w:vAlign w:val="center"/>
            <w:hideMark/>
          </w:tcPr>
          <w:p w:rsidR="00A644C1" w:rsidRDefault="00A644C1" w:rsidP="00CF7131">
            <w:pPr>
              <w:widowControl/>
              <w:jc w:val="center"/>
              <w:rPr>
                <w:rFonts w:ascii="Arial Unicode MS" w:eastAsia="Arial Unicode MS" w:hAnsi="Arial Unicode MS" w:cs="Arial Unicode MS"/>
                <w:b/>
                <w:bCs/>
                <w:color w:val="FFFFFF"/>
                <w:sz w:val="16"/>
                <w:szCs w:val="16"/>
              </w:rPr>
            </w:pPr>
            <w:r>
              <w:rPr>
                <w:rFonts w:ascii="Arial Unicode MS" w:eastAsia="Arial Unicode MS" w:hAnsi="Arial Unicode MS" w:cs="Arial Unicode MS" w:hint="eastAsia"/>
                <w:b/>
                <w:bCs/>
                <w:color w:val="FFFFFF"/>
                <w:sz w:val="16"/>
                <w:szCs w:val="16"/>
              </w:rPr>
              <w:t>终端命令</w:t>
            </w:r>
          </w:p>
        </w:tc>
        <w:tc>
          <w:tcPr>
            <w:tcW w:w="1007" w:type="dxa"/>
            <w:tcBorders>
              <w:top w:val="single" w:sz="8" w:space="0" w:color="000000"/>
              <w:left w:val="nil"/>
              <w:bottom w:val="nil"/>
              <w:right w:val="single" w:sz="8" w:space="0" w:color="000000"/>
            </w:tcBorders>
            <w:shd w:val="clear" w:color="auto" w:fill="595959"/>
            <w:vAlign w:val="center"/>
            <w:hideMark/>
          </w:tcPr>
          <w:p w:rsidR="00A644C1" w:rsidRDefault="00A644C1" w:rsidP="00CF7131">
            <w:pPr>
              <w:widowControl/>
              <w:jc w:val="center"/>
              <w:rPr>
                <w:rFonts w:ascii="Arial Unicode MS" w:eastAsia="Arial Unicode MS" w:hAnsi="Arial Unicode MS" w:cs="Arial Unicode MS"/>
                <w:b/>
                <w:bCs/>
                <w:color w:val="FFFFFF"/>
                <w:sz w:val="16"/>
                <w:szCs w:val="16"/>
              </w:rPr>
            </w:pPr>
            <w:r>
              <w:rPr>
                <w:rFonts w:ascii="Arial Unicode MS" w:eastAsia="Arial Unicode MS" w:hAnsi="Arial Unicode MS" w:cs="Arial Unicode MS" w:hint="eastAsia"/>
                <w:b/>
                <w:bCs/>
                <w:color w:val="FFFFFF"/>
                <w:sz w:val="16"/>
                <w:szCs w:val="16"/>
              </w:rPr>
              <w:t>充电器应答</w:t>
            </w:r>
          </w:p>
        </w:tc>
        <w:tc>
          <w:tcPr>
            <w:tcW w:w="411" w:type="dxa"/>
            <w:tcBorders>
              <w:top w:val="single" w:sz="8" w:space="0" w:color="000000"/>
              <w:left w:val="nil"/>
              <w:bottom w:val="nil"/>
              <w:right w:val="single" w:sz="8" w:space="0" w:color="000000"/>
            </w:tcBorders>
            <w:shd w:val="clear" w:color="auto" w:fill="595959"/>
            <w:vAlign w:val="center"/>
            <w:hideMark/>
          </w:tcPr>
          <w:p w:rsidR="00A644C1" w:rsidRDefault="00A644C1" w:rsidP="00CF7131">
            <w:pPr>
              <w:widowControl/>
              <w:jc w:val="center"/>
              <w:rPr>
                <w:rFonts w:ascii="Arial Unicode MS" w:eastAsia="Arial Unicode MS" w:hAnsi="Arial Unicode MS" w:cs="Arial Unicode MS"/>
                <w:b/>
                <w:bCs/>
                <w:color w:val="FFFFFF"/>
                <w:sz w:val="16"/>
                <w:szCs w:val="16"/>
              </w:rPr>
            </w:pPr>
            <w:r>
              <w:rPr>
                <w:rFonts w:ascii="Arial Unicode MS" w:eastAsia="Arial Unicode MS" w:hAnsi="Arial Unicode MS" w:cs="Arial Unicode MS" w:hint="eastAsia"/>
                <w:b/>
                <w:bCs/>
                <w:color w:val="FFFFFF"/>
                <w:sz w:val="16"/>
                <w:szCs w:val="16"/>
              </w:rPr>
              <w:t>刻度</w:t>
            </w:r>
          </w:p>
        </w:tc>
        <w:tc>
          <w:tcPr>
            <w:tcW w:w="4800" w:type="dxa"/>
            <w:tcBorders>
              <w:top w:val="single" w:sz="8" w:space="0" w:color="000000"/>
              <w:left w:val="nil"/>
              <w:bottom w:val="nil"/>
              <w:right w:val="single" w:sz="8" w:space="0" w:color="000000"/>
            </w:tcBorders>
            <w:shd w:val="clear" w:color="auto" w:fill="595959"/>
            <w:vAlign w:val="center"/>
            <w:hideMark/>
          </w:tcPr>
          <w:p w:rsidR="00A644C1" w:rsidRDefault="00A644C1" w:rsidP="00CF7131">
            <w:pPr>
              <w:widowControl/>
              <w:jc w:val="center"/>
              <w:rPr>
                <w:rFonts w:ascii="Arial Unicode MS" w:eastAsia="Arial Unicode MS" w:hAnsi="Arial Unicode MS" w:cs="Arial Unicode MS"/>
                <w:b/>
                <w:bCs/>
                <w:color w:val="FFFFFF"/>
                <w:sz w:val="16"/>
                <w:szCs w:val="16"/>
              </w:rPr>
            </w:pPr>
            <w:r>
              <w:rPr>
                <w:rFonts w:ascii="Arial Unicode MS" w:eastAsia="Arial Unicode MS" w:hAnsi="Arial Unicode MS" w:cs="Arial Unicode MS" w:hint="eastAsia"/>
                <w:b/>
                <w:bCs/>
                <w:color w:val="FFFFFF"/>
                <w:sz w:val="16"/>
                <w:szCs w:val="16"/>
              </w:rPr>
              <w:t>描述</w:t>
            </w:r>
          </w:p>
        </w:tc>
      </w:tr>
      <w:tr w:rsidR="00A644C1" w:rsidTr="00A644C1">
        <w:trPr>
          <w:trHeight w:val="1065"/>
          <w:jc w:val="center"/>
        </w:trPr>
        <w:tc>
          <w:tcPr>
            <w:tcW w:w="413" w:type="dxa"/>
            <w:tcBorders>
              <w:top w:val="nil"/>
              <w:left w:val="single" w:sz="8" w:space="0" w:color="000000"/>
              <w:bottom w:val="single" w:sz="8" w:space="0" w:color="000000"/>
              <w:right w:val="single" w:sz="8" w:space="0" w:color="000000"/>
            </w:tcBorders>
            <w:vAlign w:val="center"/>
            <w:hideMark/>
          </w:tcPr>
          <w:p w:rsidR="00A644C1" w:rsidRDefault="00A644C1" w:rsidP="00CF7131">
            <w:pPr>
              <w:widowControl/>
              <w:jc w:val="center"/>
              <w:rPr>
                <w:rFonts w:ascii="Arial" w:hAnsi="Arial" w:cs="Arial"/>
                <w:color w:val="000000"/>
                <w:sz w:val="16"/>
                <w:szCs w:val="16"/>
              </w:rPr>
            </w:pPr>
            <w:r>
              <w:rPr>
                <w:rFonts w:ascii="Arial" w:hAnsi="Arial" w:cs="Arial"/>
                <w:color w:val="000000"/>
                <w:sz w:val="16"/>
                <w:szCs w:val="16"/>
              </w:rPr>
              <w:t>1</w:t>
            </w:r>
          </w:p>
        </w:tc>
        <w:tc>
          <w:tcPr>
            <w:tcW w:w="1500" w:type="dxa"/>
            <w:tcBorders>
              <w:top w:val="nil"/>
              <w:left w:val="nil"/>
              <w:bottom w:val="single" w:sz="8" w:space="0" w:color="000000"/>
              <w:right w:val="single" w:sz="8" w:space="0" w:color="000000"/>
            </w:tcBorders>
            <w:vAlign w:val="center"/>
            <w:hideMark/>
          </w:tcPr>
          <w:p w:rsidR="00A644C1" w:rsidRDefault="00A644C1" w:rsidP="00CF7131">
            <w:pPr>
              <w:widowControl/>
              <w:rPr>
                <w:rFonts w:ascii="宋体" w:hAnsi="宋体" w:cs="宋体"/>
                <w:color w:val="000000"/>
                <w:sz w:val="16"/>
                <w:szCs w:val="16"/>
              </w:rPr>
            </w:pPr>
            <w:r>
              <w:rPr>
                <w:rFonts w:ascii="宋体" w:hAnsi="宋体" w:cs="宋体" w:hint="eastAsia"/>
                <w:color w:val="000000"/>
                <w:sz w:val="16"/>
                <w:szCs w:val="16"/>
              </w:rPr>
              <w:t>读取智能充电类型</w:t>
            </w:r>
          </w:p>
        </w:tc>
        <w:tc>
          <w:tcPr>
            <w:tcW w:w="1308" w:type="dxa"/>
            <w:tcBorders>
              <w:top w:val="nil"/>
              <w:left w:val="nil"/>
              <w:bottom w:val="single" w:sz="8" w:space="0" w:color="000000"/>
              <w:right w:val="single" w:sz="8" w:space="0" w:color="000000"/>
            </w:tcBorders>
            <w:vAlign w:val="center"/>
            <w:hideMark/>
          </w:tcPr>
          <w:p w:rsidR="00A644C1" w:rsidRDefault="00A644C1" w:rsidP="00CF7131">
            <w:pPr>
              <w:widowControl/>
              <w:rPr>
                <w:rFonts w:ascii="宋体" w:hAnsi="宋体" w:cs="宋体"/>
                <w:color w:val="000000"/>
                <w:sz w:val="16"/>
                <w:szCs w:val="16"/>
              </w:rPr>
            </w:pPr>
            <w:r>
              <w:rPr>
                <w:rFonts w:ascii="宋体" w:hAnsi="宋体" w:cs="宋体" w:hint="eastAsia"/>
                <w:color w:val="000000"/>
                <w:sz w:val="16"/>
                <w:szCs w:val="16"/>
              </w:rPr>
              <w:t xml:space="preserve">0x0C 0x81 </w:t>
            </w:r>
          </w:p>
        </w:tc>
        <w:tc>
          <w:tcPr>
            <w:tcW w:w="1007" w:type="dxa"/>
            <w:tcBorders>
              <w:top w:val="nil"/>
              <w:left w:val="nil"/>
              <w:bottom w:val="single" w:sz="8" w:space="0" w:color="000000"/>
              <w:right w:val="single" w:sz="8" w:space="0" w:color="000000"/>
            </w:tcBorders>
            <w:vAlign w:val="center"/>
            <w:hideMark/>
          </w:tcPr>
          <w:p w:rsidR="00A644C1" w:rsidRDefault="00A644C1" w:rsidP="00CF7131">
            <w:pPr>
              <w:widowControl/>
              <w:rPr>
                <w:rFonts w:ascii="宋体" w:hAnsi="宋体" w:cs="宋体"/>
                <w:color w:val="000000"/>
                <w:sz w:val="16"/>
                <w:szCs w:val="16"/>
              </w:rPr>
            </w:pPr>
            <w:r>
              <w:rPr>
                <w:rFonts w:ascii="宋体" w:hAnsi="宋体" w:cs="宋体" w:hint="eastAsia"/>
                <w:color w:val="000000"/>
                <w:sz w:val="16"/>
                <w:szCs w:val="16"/>
              </w:rPr>
              <w:t xml:space="preserve">ACK Data0   </w:t>
            </w:r>
          </w:p>
        </w:tc>
        <w:tc>
          <w:tcPr>
            <w:tcW w:w="411" w:type="dxa"/>
            <w:tcBorders>
              <w:top w:val="nil"/>
              <w:left w:val="nil"/>
              <w:bottom w:val="single" w:sz="8" w:space="0" w:color="000000"/>
              <w:right w:val="single" w:sz="8" w:space="0" w:color="000000"/>
            </w:tcBorders>
            <w:vAlign w:val="center"/>
            <w:hideMark/>
          </w:tcPr>
          <w:p w:rsidR="00A644C1" w:rsidRDefault="00A644C1" w:rsidP="00CF7131">
            <w:pPr>
              <w:widowControl/>
              <w:jc w:val="center"/>
              <w:rPr>
                <w:rFonts w:ascii="宋体" w:hAnsi="宋体" w:cs="宋体"/>
                <w:color w:val="000000"/>
                <w:sz w:val="16"/>
                <w:szCs w:val="16"/>
              </w:rPr>
            </w:pPr>
            <w:r>
              <w:rPr>
                <w:rFonts w:ascii="宋体" w:hAnsi="宋体" w:cs="宋体" w:hint="eastAsia"/>
                <w:color w:val="000000"/>
                <w:sz w:val="16"/>
                <w:szCs w:val="16"/>
              </w:rPr>
              <w:t>-</w:t>
            </w:r>
          </w:p>
        </w:tc>
        <w:tc>
          <w:tcPr>
            <w:tcW w:w="4800" w:type="dxa"/>
            <w:tcBorders>
              <w:top w:val="nil"/>
              <w:left w:val="nil"/>
              <w:bottom w:val="single" w:sz="8" w:space="0" w:color="000000"/>
              <w:right w:val="single" w:sz="8" w:space="0" w:color="000000"/>
            </w:tcBorders>
            <w:vAlign w:val="center"/>
            <w:hideMark/>
          </w:tcPr>
          <w:p w:rsidR="00A644C1" w:rsidRPr="003B3EEB" w:rsidRDefault="00A644C1" w:rsidP="00CF7131">
            <w:pPr>
              <w:widowControl/>
              <w:rPr>
                <w:rFonts w:ascii="宋体" w:hAnsi="宋体" w:cs="宋体"/>
                <w:color w:val="000000"/>
                <w:sz w:val="16"/>
                <w:szCs w:val="16"/>
              </w:rPr>
            </w:pPr>
            <w:r w:rsidRPr="003B3EEB">
              <w:rPr>
                <w:rFonts w:ascii="宋体" w:hAnsi="宋体" w:cs="宋体" w:hint="eastAsia"/>
                <w:color w:val="000000"/>
                <w:sz w:val="16"/>
                <w:szCs w:val="16"/>
              </w:rPr>
              <w:t>获取智能充电类型Data0[7:0]</w:t>
            </w:r>
          </w:p>
          <w:p w:rsidR="00A644C1" w:rsidRPr="00506045" w:rsidRDefault="00A644C1" w:rsidP="00CF7131">
            <w:pPr>
              <w:widowControl/>
              <w:rPr>
                <w:rFonts w:ascii="宋体" w:hAnsi="宋体" w:cs="宋体"/>
                <w:color w:val="000000"/>
                <w:sz w:val="16"/>
                <w:szCs w:val="16"/>
              </w:rPr>
            </w:pPr>
            <w:r w:rsidRPr="00506045">
              <w:rPr>
                <w:rFonts w:ascii="宋体" w:hAnsi="宋体" w:cs="宋体" w:hint="eastAsia"/>
                <w:color w:val="000000"/>
                <w:sz w:val="16"/>
                <w:szCs w:val="16"/>
              </w:rPr>
              <w:t xml:space="preserve">0x10：B类标准智能大电流充电器，支持电压和电流调节功能; </w:t>
            </w:r>
          </w:p>
          <w:p w:rsidR="00A644C1" w:rsidRPr="00506045" w:rsidRDefault="00A644C1" w:rsidP="00CF7131">
            <w:pPr>
              <w:widowControl/>
              <w:rPr>
                <w:rFonts w:ascii="宋体" w:hAnsi="宋体" w:cs="宋体"/>
                <w:color w:val="000000"/>
                <w:sz w:val="16"/>
                <w:szCs w:val="16"/>
              </w:rPr>
            </w:pPr>
            <w:r w:rsidRPr="00506045">
              <w:rPr>
                <w:rFonts w:ascii="宋体" w:hAnsi="宋体" w:cs="宋体" w:hint="eastAsia"/>
                <w:color w:val="000000"/>
                <w:sz w:val="16"/>
                <w:szCs w:val="16"/>
              </w:rPr>
              <w:t>0x80：B类智能充电器，支持电压和电流调节功能;</w:t>
            </w:r>
          </w:p>
          <w:p w:rsidR="00A644C1" w:rsidRPr="00506045" w:rsidRDefault="00A644C1" w:rsidP="00CF7131">
            <w:pPr>
              <w:widowControl/>
              <w:rPr>
                <w:rFonts w:ascii="宋体" w:hAnsi="宋体" w:cs="宋体"/>
                <w:color w:val="000000"/>
                <w:sz w:val="16"/>
                <w:szCs w:val="16"/>
              </w:rPr>
            </w:pPr>
            <w:r w:rsidRPr="00506045">
              <w:rPr>
                <w:rFonts w:ascii="宋体" w:hAnsi="宋体" w:cs="宋体" w:hint="eastAsia"/>
                <w:color w:val="000000"/>
                <w:sz w:val="16"/>
                <w:szCs w:val="16"/>
              </w:rPr>
              <w:t xml:space="preserve">0x81：B类智能充电器，支持电压调节，电流不可调节; </w:t>
            </w:r>
          </w:p>
          <w:p w:rsidR="00A644C1" w:rsidRDefault="00A644C1" w:rsidP="00CF7131">
            <w:pPr>
              <w:widowControl/>
              <w:rPr>
                <w:rFonts w:ascii="宋体" w:hAnsi="宋体" w:cs="宋体"/>
                <w:color w:val="000000"/>
                <w:sz w:val="16"/>
                <w:szCs w:val="16"/>
              </w:rPr>
            </w:pPr>
            <w:r w:rsidRPr="00506045">
              <w:rPr>
                <w:rFonts w:ascii="宋体" w:hAnsi="宋体" w:cs="宋体" w:hint="eastAsia"/>
                <w:color w:val="000000"/>
                <w:sz w:val="16"/>
                <w:szCs w:val="16"/>
              </w:rPr>
              <w:t>0x82：B类智能充电器，支持电压调节，恒定输出功率;</w:t>
            </w:r>
          </w:p>
        </w:tc>
      </w:tr>
      <w:tr w:rsidR="00A644C1" w:rsidTr="00A644C1">
        <w:trPr>
          <w:trHeight w:val="755"/>
          <w:jc w:val="center"/>
        </w:trPr>
        <w:tc>
          <w:tcPr>
            <w:tcW w:w="413" w:type="dxa"/>
            <w:tcBorders>
              <w:top w:val="nil"/>
              <w:left w:val="single" w:sz="8" w:space="0" w:color="000000"/>
              <w:bottom w:val="single" w:sz="8" w:space="0" w:color="000000"/>
              <w:right w:val="single" w:sz="8" w:space="0" w:color="000000"/>
            </w:tcBorders>
            <w:vAlign w:val="center"/>
            <w:hideMark/>
          </w:tcPr>
          <w:p w:rsidR="00A644C1" w:rsidRDefault="00A644C1" w:rsidP="00CF7131">
            <w:pPr>
              <w:widowControl/>
              <w:jc w:val="center"/>
              <w:rPr>
                <w:rFonts w:ascii="Arial" w:hAnsi="Arial" w:cs="Arial"/>
                <w:color w:val="000000"/>
                <w:sz w:val="16"/>
                <w:szCs w:val="16"/>
              </w:rPr>
            </w:pPr>
            <w:r>
              <w:rPr>
                <w:rFonts w:ascii="Arial" w:hAnsi="Arial" w:cs="Arial"/>
                <w:color w:val="000000"/>
                <w:sz w:val="16"/>
                <w:szCs w:val="16"/>
              </w:rPr>
              <w:t>2</w:t>
            </w:r>
          </w:p>
        </w:tc>
        <w:tc>
          <w:tcPr>
            <w:tcW w:w="1500" w:type="dxa"/>
            <w:tcBorders>
              <w:top w:val="nil"/>
              <w:left w:val="nil"/>
              <w:bottom w:val="single" w:sz="8" w:space="0" w:color="000000"/>
              <w:right w:val="single" w:sz="8" w:space="0" w:color="000000"/>
            </w:tcBorders>
            <w:vAlign w:val="center"/>
            <w:hideMark/>
          </w:tcPr>
          <w:p w:rsidR="00A644C1" w:rsidRDefault="00A644C1" w:rsidP="00CF7131">
            <w:pPr>
              <w:widowControl/>
              <w:rPr>
                <w:rFonts w:ascii="宋体" w:hAnsi="宋体" w:cs="宋体"/>
                <w:color w:val="000000"/>
                <w:sz w:val="16"/>
                <w:szCs w:val="16"/>
              </w:rPr>
            </w:pPr>
            <w:r>
              <w:rPr>
                <w:rFonts w:ascii="宋体" w:hAnsi="宋体" w:cs="宋体" w:hint="eastAsia"/>
                <w:color w:val="000000"/>
                <w:sz w:val="16"/>
                <w:szCs w:val="16"/>
              </w:rPr>
              <w:t>读取B类充电器厂商信息唯一代码</w:t>
            </w:r>
          </w:p>
        </w:tc>
        <w:tc>
          <w:tcPr>
            <w:tcW w:w="1308" w:type="dxa"/>
            <w:tcBorders>
              <w:top w:val="nil"/>
              <w:left w:val="nil"/>
              <w:bottom w:val="single" w:sz="8" w:space="0" w:color="000000"/>
              <w:right w:val="single" w:sz="8" w:space="0" w:color="000000"/>
            </w:tcBorders>
            <w:vAlign w:val="center"/>
            <w:hideMark/>
          </w:tcPr>
          <w:p w:rsidR="00A644C1" w:rsidRDefault="00A644C1" w:rsidP="00CF7131">
            <w:pPr>
              <w:widowControl/>
              <w:rPr>
                <w:rFonts w:ascii="宋体" w:hAnsi="宋体" w:cs="宋体"/>
                <w:color w:val="000000"/>
                <w:sz w:val="16"/>
                <w:szCs w:val="16"/>
              </w:rPr>
            </w:pPr>
            <w:r>
              <w:rPr>
                <w:rFonts w:ascii="宋体" w:hAnsi="宋体" w:cs="宋体" w:hint="eastAsia"/>
                <w:color w:val="000000"/>
                <w:sz w:val="16"/>
                <w:szCs w:val="16"/>
              </w:rPr>
              <w:t>0x1C 0x82 0x02</w:t>
            </w:r>
          </w:p>
        </w:tc>
        <w:tc>
          <w:tcPr>
            <w:tcW w:w="1007" w:type="dxa"/>
            <w:tcBorders>
              <w:top w:val="nil"/>
              <w:left w:val="nil"/>
              <w:bottom w:val="single" w:sz="8" w:space="0" w:color="000000"/>
              <w:right w:val="single" w:sz="8" w:space="0" w:color="000000"/>
            </w:tcBorders>
            <w:vAlign w:val="center"/>
            <w:hideMark/>
          </w:tcPr>
          <w:p w:rsidR="00A644C1" w:rsidRDefault="00A644C1" w:rsidP="00CF7131">
            <w:pPr>
              <w:widowControl/>
              <w:rPr>
                <w:rFonts w:ascii="宋体" w:hAnsi="宋体" w:cs="宋体"/>
                <w:color w:val="000000"/>
                <w:sz w:val="16"/>
                <w:szCs w:val="16"/>
              </w:rPr>
            </w:pPr>
            <w:r>
              <w:rPr>
                <w:rFonts w:ascii="宋体" w:hAnsi="宋体" w:cs="宋体" w:hint="eastAsia"/>
                <w:color w:val="000000"/>
                <w:sz w:val="16"/>
                <w:szCs w:val="16"/>
              </w:rPr>
              <w:t xml:space="preserve">ACK Data0 Data1  </w:t>
            </w:r>
          </w:p>
        </w:tc>
        <w:tc>
          <w:tcPr>
            <w:tcW w:w="411" w:type="dxa"/>
            <w:tcBorders>
              <w:top w:val="nil"/>
              <w:left w:val="nil"/>
              <w:bottom w:val="single" w:sz="8" w:space="0" w:color="000000"/>
              <w:right w:val="single" w:sz="8" w:space="0" w:color="000000"/>
            </w:tcBorders>
            <w:vAlign w:val="center"/>
            <w:hideMark/>
          </w:tcPr>
          <w:p w:rsidR="00A644C1" w:rsidRDefault="00A644C1" w:rsidP="00CF7131">
            <w:pPr>
              <w:widowControl/>
              <w:jc w:val="center"/>
              <w:rPr>
                <w:rFonts w:ascii="宋体" w:hAnsi="宋体" w:cs="宋体"/>
                <w:color w:val="000000"/>
                <w:sz w:val="16"/>
                <w:szCs w:val="16"/>
              </w:rPr>
            </w:pPr>
            <w:r>
              <w:rPr>
                <w:rFonts w:ascii="宋体" w:hAnsi="宋体" w:cs="宋体" w:hint="eastAsia"/>
                <w:color w:val="000000"/>
                <w:sz w:val="16"/>
                <w:szCs w:val="16"/>
              </w:rPr>
              <w:t>-</w:t>
            </w:r>
          </w:p>
        </w:tc>
        <w:tc>
          <w:tcPr>
            <w:tcW w:w="4800" w:type="dxa"/>
            <w:tcBorders>
              <w:top w:val="nil"/>
              <w:left w:val="nil"/>
              <w:bottom w:val="single" w:sz="8" w:space="0" w:color="000000"/>
              <w:right w:val="single" w:sz="8" w:space="0" w:color="000000"/>
            </w:tcBorders>
            <w:vAlign w:val="center"/>
            <w:hideMark/>
          </w:tcPr>
          <w:p w:rsidR="00A644C1" w:rsidRDefault="00A644C1" w:rsidP="00CF7131">
            <w:pPr>
              <w:widowControl/>
              <w:rPr>
                <w:rFonts w:ascii="宋体" w:hAnsi="宋体" w:cs="宋体"/>
                <w:color w:val="000000"/>
                <w:sz w:val="16"/>
                <w:szCs w:val="16"/>
              </w:rPr>
            </w:pPr>
            <w:r>
              <w:rPr>
                <w:rFonts w:ascii="宋体" w:hAnsi="宋体" w:cs="宋体" w:hint="eastAsia"/>
                <w:color w:val="000000"/>
                <w:sz w:val="16"/>
                <w:szCs w:val="16"/>
              </w:rPr>
              <w:t>B类充电器厂商信息唯一代码</w:t>
            </w:r>
          </w:p>
          <w:p w:rsidR="00A644C1" w:rsidRDefault="00A644C1" w:rsidP="00CF7131">
            <w:pPr>
              <w:widowControl/>
              <w:rPr>
                <w:rFonts w:ascii="宋体" w:hAnsi="宋体" w:cs="宋体"/>
                <w:color w:val="000000"/>
                <w:sz w:val="16"/>
                <w:szCs w:val="16"/>
              </w:rPr>
            </w:pPr>
            <w:r>
              <w:rPr>
                <w:rFonts w:ascii="宋体" w:hAnsi="宋体" w:cs="宋体" w:hint="eastAsia"/>
                <w:color w:val="000000"/>
                <w:sz w:val="16"/>
                <w:szCs w:val="16"/>
              </w:rPr>
              <w:t>Data1&amp;Data2[15:0] 由标准化组织分配</w:t>
            </w:r>
          </w:p>
        </w:tc>
      </w:tr>
      <w:tr w:rsidR="00A644C1" w:rsidTr="00A644C1">
        <w:trPr>
          <w:trHeight w:val="645"/>
          <w:jc w:val="center"/>
        </w:trPr>
        <w:tc>
          <w:tcPr>
            <w:tcW w:w="413" w:type="dxa"/>
            <w:tcBorders>
              <w:top w:val="nil"/>
              <w:left w:val="single" w:sz="8" w:space="0" w:color="000000"/>
              <w:bottom w:val="single" w:sz="8" w:space="0" w:color="000000"/>
              <w:right w:val="single" w:sz="8" w:space="0" w:color="000000"/>
            </w:tcBorders>
            <w:vAlign w:val="center"/>
            <w:hideMark/>
          </w:tcPr>
          <w:p w:rsidR="00A644C1" w:rsidRDefault="00A644C1" w:rsidP="00CF7131">
            <w:pPr>
              <w:widowControl/>
              <w:jc w:val="center"/>
              <w:rPr>
                <w:rFonts w:ascii="Arial" w:hAnsi="Arial" w:cs="Arial"/>
                <w:color w:val="000000"/>
                <w:sz w:val="16"/>
                <w:szCs w:val="16"/>
              </w:rPr>
            </w:pPr>
            <w:r>
              <w:rPr>
                <w:rFonts w:ascii="Arial" w:hAnsi="Arial" w:cs="Arial"/>
                <w:color w:val="000000"/>
                <w:sz w:val="16"/>
                <w:szCs w:val="16"/>
              </w:rPr>
              <w:t>3</w:t>
            </w:r>
          </w:p>
        </w:tc>
        <w:tc>
          <w:tcPr>
            <w:tcW w:w="1500" w:type="dxa"/>
            <w:tcBorders>
              <w:top w:val="nil"/>
              <w:left w:val="nil"/>
              <w:bottom w:val="single" w:sz="8" w:space="0" w:color="000000"/>
              <w:right w:val="single" w:sz="8" w:space="0" w:color="000000"/>
            </w:tcBorders>
            <w:vAlign w:val="center"/>
            <w:hideMark/>
          </w:tcPr>
          <w:p w:rsidR="00A644C1" w:rsidRDefault="00A644C1" w:rsidP="00CF7131">
            <w:pPr>
              <w:widowControl/>
              <w:rPr>
                <w:rFonts w:ascii="宋体" w:hAnsi="宋体" w:cs="宋体"/>
                <w:color w:val="000000"/>
                <w:sz w:val="16"/>
                <w:szCs w:val="16"/>
              </w:rPr>
            </w:pPr>
            <w:r>
              <w:rPr>
                <w:rFonts w:ascii="宋体" w:hAnsi="宋体" w:cs="宋体" w:hint="eastAsia"/>
                <w:color w:val="000000"/>
                <w:sz w:val="16"/>
                <w:szCs w:val="16"/>
              </w:rPr>
              <w:t>读取充电器型号代码</w:t>
            </w:r>
          </w:p>
        </w:tc>
        <w:tc>
          <w:tcPr>
            <w:tcW w:w="1308" w:type="dxa"/>
            <w:tcBorders>
              <w:top w:val="nil"/>
              <w:left w:val="nil"/>
              <w:bottom w:val="single" w:sz="8" w:space="0" w:color="000000"/>
              <w:right w:val="single" w:sz="8" w:space="0" w:color="000000"/>
            </w:tcBorders>
            <w:vAlign w:val="center"/>
            <w:hideMark/>
          </w:tcPr>
          <w:p w:rsidR="00A644C1" w:rsidRDefault="00A644C1" w:rsidP="00CF7131">
            <w:pPr>
              <w:widowControl/>
              <w:rPr>
                <w:rFonts w:ascii="宋体" w:hAnsi="宋体" w:cs="宋体"/>
                <w:color w:val="000000"/>
                <w:sz w:val="16"/>
                <w:szCs w:val="16"/>
              </w:rPr>
            </w:pPr>
            <w:r>
              <w:rPr>
                <w:rFonts w:ascii="宋体" w:hAnsi="宋体" w:cs="宋体" w:hint="eastAsia"/>
                <w:color w:val="000000"/>
                <w:sz w:val="16"/>
                <w:szCs w:val="16"/>
              </w:rPr>
              <w:t>0x1C 0x84 0x02</w:t>
            </w:r>
          </w:p>
        </w:tc>
        <w:tc>
          <w:tcPr>
            <w:tcW w:w="1007" w:type="dxa"/>
            <w:tcBorders>
              <w:top w:val="nil"/>
              <w:left w:val="nil"/>
              <w:bottom w:val="single" w:sz="8" w:space="0" w:color="000000"/>
              <w:right w:val="single" w:sz="8" w:space="0" w:color="000000"/>
            </w:tcBorders>
            <w:vAlign w:val="center"/>
            <w:hideMark/>
          </w:tcPr>
          <w:p w:rsidR="00A644C1" w:rsidRDefault="00A644C1" w:rsidP="00CF7131">
            <w:pPr>
              <w:widowControl/>
              <w:rPr>
                <w:rFonts w:ascii="宋体" w:hAnsi="宋体" w:cs="宋体"/>
                <w:color w:val="000000"/>
                <w:sz w:val="16"/>
                <w:szCs w:val="16"/>
              </w:rPr>
            </w:pPr>
            <w:r>
              <w:rPr>
                <w:rFonts w:ascii="宋体" w:hAnsi="宋体" w:cs="宋体" w:hint="eastAsia"/>
                <w:color w:val="000000"/>
                <w:sz w:val="16"/>
                <w:szCs w:val="16"/>
              </w:rPr>
              <w:t xml:space="preserve">ACK Data0 Data1  </w:t>
            </w:r>
          </w:p>
        </w:tc>
        <w:tc>
          <w:tcPr>
            <w:tcW w:w="411" w:type="dxa"/>
            <w:tcBorders>
              <w:top w:val="nil"/>
              <w:left w:val="nil"/>
              <w:bottom w:val="single" w:sz="8" w:space="0" w:color="000000"/>
              <w:right w:val="single" w:sz="8" w:space="0" w:color="000000"/>
            </w:tcBorders>
            <w:vAlign w:val="center"/>
            <w:hideMark/>
          </w:tcPr>
          <w:p w:rsidR="00A644C1" w:rsidRDefault="00A644C1" w:rsidP="00CF7131">
            <w:pPr>
              <w:widowControl/>
              <w:jc w:val="center"/>
              <w:rPr>
                <w:rFonts w:ascii="宋体" w:hAnsi="宋体" w:cs="宋体"/>
                <w:color w:val="000000"/>
                <w:sz w:val="16"/>
                <w:szCs w:val="16"/>
              </w:rPr>
            </w:pPr>
            <w:r>
              <w:rPr>
                <w:rFonts w:ascii="宋体" w:hAnsi="宋体" w:cs="宋体" w:hint="eastAsia"/>
                <w:color w:val="000000"/>
                <w:sz w:val="16"/>
                <w:szCs w:val="16"/>
              </w:rPr>
              <w:t>-</w:t>
            </w:r>
          </w:p>
        </w:tc>
        <w:tc>
          <w:tcPr>
            <w:tcW w:w="4800" w:type="dxa"/>
            <w:tcBorders>
              <w:top w:val="nil"/>
              <w:left w:val="nil"/>
              <w:bottom w:val="single" w:sz="8" w:space="0" w:color="000000"/>
              <w:right w:val="single" w:sz="8" w:space="0" w:color="000000"/>
            </w:tcBorders>
            <w:vAlign w:val="center"/>
            <w:hideMark/>
          </w:tcPr>
          <w:p w:rsidR="00A644C1" w:rsidRDefault="00A644C1" w:rsidP="00CF7131">
            <w:pPr>
              <w:widowControl/>
              <w:rPr>
                <w:rFonts w:ascii="宋体" w:hAnsi="宋体" w:cs="宋体"/>
                <w:color w:val="000000"/>
                <w:sz w:val="16"/>
                <w:szCs w:val="16"/>
              </w:rPr>
            </w:pPr>
            <w:r>
              <w:rPr>
                <w:rFonts w:ascii="宋体" w:hAnsi="宋体" w:cs="宋体" w:hint="eastAsia"/>
                <w:color w:val="000000"/>
                <w:sz w:val="16"/>
                <w:szCs w:val="16"/>
              </w:rPr>
              <w:t>Data1&amp;Data2[15:0]</w:t>
            </w:r>
          </w:p>
          <w:p w:rsidR="00A644C1" w:rsidRDefault="00A644C1" w:rsidP="00CF7131">
            <w:pPr>
              <w:widowControl/>
              <w:rPr>
                <w:rFonts w:ascii="宋体" w:hAnsi="宋体" w:cs="宋体"/>
                <w:color w:val="000000"/>
                <w:sz w:val="16"/>
                <w:szCs w:val="16"/>
              </w:rPr>
            </w:pPr>
            <w:r>
              <w:rPr>
                <w:rFonts w:ascii="宋体" w:hAnsi="宋体" w:cs="宋体" w:hint="eastAsia"/>
                <w:color w:val="000000"/>
                <w:sz w:val="16"/>
                <w:szCs w:val="16"/>
              </w:rPr>
              <w:t>B类充电器型号代码，</w:t>
            </w:r>
            <w:r>
              <w:rPr>
                <w:rFonts w:ascii="宋体" w:hAnsi="宋体" w:cs="宋体"/>
                <w:color w:val="000000"/>
                <w:sz w:val="16"/>
                <w:szCs w:val="16"/>
              </w:rPr>
              <w:t>认证后归档</w:t>
            </w:r>
            <w:r>
              <w:rPr>
                <w:rFonts w:ascii="宋体" w:hAnsi="宋体" w:cs="宋体" w:hint="eastAsia"/>
                <w:color w:val="000000"/>
                <w:sz w:val="16"/>
                <w:szCs w:val="16"/>
              </w:rPr>
              <w:t>；</w:t>
            </w:r>
          </w:p>
        </w:tc>
      </w:tr>
      <w:tr w:rsidR="00A644C1" w:rsidTr="00A644C1">
        <w:trPr>
          <w:trHeight w:val="300"/>
          <w:jc w:val="center"/>
        </w:trPr>
        <w:tc>
          <w:tcPr>
            <w:tcW w:w="413" w:type="dxa"/>
            <w:tcBorders>
              <w:top w:val="nil"/>
              <w:left w:val="single" w:sz="8" w:space="0" w:color="000000"/>
              <w:bottom w:val="single" w:sz="8" w:space="0" w:color="000000"/>
              <w:right w:val="single" w:sz="8" w:space="0" w:color="000000"/>
            </w:tcBorders>
            <w:vAlign w:val="center"/>
            <w:hideMark/>
          </w:tcPr>
          <w:p w:rsidR="00A644C1" w:rsidRDefault="00A644C1" w:rsidP="00CF7131">
            <w:pPr>
              <w:widowControl/>
              <w:jc w:val="center"/>
              <w:rPr>
                <w:rFonts w:ascii="Arial" w:hAnsi="Arial" w:cs="Arial"/>
                <w:color w:val="000000"/>
                <w:sz w:val="16"/>
                <w:szCs w:val="16"/>
              </w:rPr>
            </w:pPr>
            <w:r>
              <w:rPr>
                <w:rFonts w:ascii="Arial" w:hAnsi="Arial" w:cs="Arial"/>
                <w:color w:val="000000"/>
                <w:sz w:val="16"/>
                <w:szCs w:val="16"/>
              </w:rPr>
              <w:t>4</w:t>
            </w:r>
          </w:p>
        </w:tc>
        <w:tc>
          <w:tcPr>
            <w:tcW w:w="1500" w:type="dxa"/>
            <w:tcBorders>
              <w:top w:val="nil"/>
              <w:left w:val="nil"/>
              <w:bottom w:val="single" w:sz="8" w:space="0" w:color="000000"/>
              <w:right w:val="single" w:sz="8" w:space="0" w:color="000000"/>
            </w:tcBorders>
            <w:vAlign w:val="center"/>
            <w:hideMark/>
          </w:tcPr>
          <w:p w:rsidR="00A644C1" w:rsidRDefault="00A644C1" w:rsidP="00CF7131">
            <w:pPr>
              <w:widowControl/>
              <w:rPr>
                <w:rFonts w:ascii="宋体" w:hAnsi="宋体" w:cs="宋体"/>
                <w:color w:val="000000"/>
                <w:sz w:val="16"/>
                <w:szCs w:val="16"/>
              </w:rPr>
            </w:pPr>
            <w:r>
              <w:rPr>
                <w:rFonts w:ascii="宋体" w:hAnsi="宋体" w:cs="宋体" w:hint="eastAsia"/>
                <w:color w:val="000000"/>
                <w:sz w:val="16"/>
                <w:szCs w:val="16"/>
              </w:rPr>
              <w:t>读取产品批号代码</w:t>
            </w:r>
          </w:p>
        </w:tc>
        <w:tc>
          <w:tcPr>
            <w:tcW w:w="1308" w:type="dxa"/>
            <w:tcBorders>
              <w:top w:val="nil"/>
              <w:left w:val="nil"/>
              <w:bottom w:val="single" w:sz="8" w:space="0" w:color="000000"/>
              <w:right w:val="single" w:sz="8" w:space="0" w:color="000000"/>
            </w:tcBorders>
            <w:vAlign w:val="center"/>
            <w:hideMark/>
          </w:tcPr>
          <w:p w:rsidR="00A644C1" w:rsidRDefault="00A644C1" w:rsidP="00CF7131">
            <w:pPr>
              <w:widowControl/>
              <w:rPr>
                <w:rFonts w:ascii="宋体" w:hAnsi="宋体" w:cs="宋体"/>
                <w:color w:val="000000"/>
                <w:sz w:val="16"/>
                <w:szCs w:val="16"/>
              </w:rPr>
            </w:pPr>
            <w:r>
              <w:rPr>
                <w:rFonts w:ascii="宋体" w:hAnsi="宋体" w:cs="宋体" w:hint="eastAsia"/>
                <w:color w:val="000000"/>
                <w:sz w:val="16"/>
                <w:szCs w:val="16"/>
              </w:rPr>
              <w:t>0x1C 0x86 0x02</w:t>
            </w:r>
          </w:p>
        </w:tc>
        <w:tc>
          <w:tcPr>
            <w:tcW w:w="1007" w:type="dxa"/>
            <w:tcBorders>
              <w:top w:val="nil"/>
              <w:left w:val="nil"/>
              <w:bottom w:val="single" w:sz="8" w:space="0" w:color="000000"/>
              <w:right w:val="single" w:sz="8" w:space="0" w:color="000000"/>
            </w:tcBorders>
            <w:vAlign w:val="center"/>
            <w:hideMark/>
          </w:tcPr>
          <w:p w:rsidR="00A644C1" w:rsidRDefault="00A644C1" w:rsidP="00CF7131">
            <w:pPr>
              <w:widowControl/>
              <w:rPr>
                <w:rFonts w:ascii="宋体" w:hAnsi="宋体" w:cs="宋体"/>
                <w:color w:val="000000"/>
                <w:sz w:val="16"/>
                <w:szCs w:val="16"/>
              </w:rPr>
            </w:pPr>
            <w:r>
              <w:rPr>
                <w:rFonts w:ascii="宋体" w:hAnsi="宋体" w:cs="宋体" w:hint="eastAsia"/>
                <w:color w:val="000000"/>
                <w:sz w:val="16"/>
                <w:szCs w:val="16"/>
              </w:rPr>
              <w:t xml:space="preserve">ACK Data0 Data1  </w:t>
            </w:r>
          </w:p>
        </w:tc>
        <w:tc>
          <w:tcPr>
            <w:tcW w:w="411" w:type="dxa"/>
            <w:tcBorders>
              <w:top w:val="nil"/>
              <w:left w:val="nil"/>
              <w:bottom w:val="single" w:sz="8" w:space="0" w:color="000000"/>
              <w:right w:val="single" w:sz="8" w:space="0" w:color="000000"/>
            </w:tcBorders>
            <w:vAlign w:val="center"/>
            <w:hideMark/>
          </w:tcPr>
          <w:p w:rsidR="00A644C1" w:rsidRDefault="00A644C1" w:rsidP="00CF7131">
            <w:pPr>
              <w:widowControl/>
              <w:jc w:val="center"/>
              <w:rPr>
                <w:rFonts w:ascii="宋体" w:hAnsi="宋体" w:cs="宋体"/>
                <w:color w:val="000000"/>
                <w:sz w:val="16"/>
                <w:szCs w:val="16"/>
              </w:rPr>
            </w:pPr>
            <w:r>
              <w:rPr>
                <w:rFonts w:ascii="宋体" w:hAnsi="宋体" w:cs="宋体" w:hint="eastAsia"/>
                <w:color w:val="000000"/>
                <w:sz w:val="16"/>
                <w:szCs w:val="16"/>
              </w:rPr>
              <w:t>注</w:t>
            </w:r>
          </w:p>
        </w:tc>
        <w:tc>
          <w:tcPr>
            <w:tcW w:w="4800" w:type="dxa"/>
            <w:tcBorders>
              <w:top w:val="nil"/>
              <w:left w:val="nil"/>
              <w:bottom w:val="single" w:sz="8" w:space="0" w:color="000000"/>
              <w:right w:val="single" w:sz="8" w:space="0" w:color="000000"/>
            </w:tcBorders>
            <w:vAlign w:val="center"/>
            <w:hideMark/>
          </w:tcPr>
          <w:p w:rsidR="00A644C1" w:rsidRDefault="00A644C1" w:rsidP="00CF7131">
            <w:pPr>
              <w:widowControl/>
              <w:rPr>
                <w:rFonts w:ascii="宋体" w:hAnsi="宋体" w:cs="宋体"/>
                <w:color w:val="000000"/>
                <w:sz w:val="16"/>
                <w:szCs w:val="16"/>
              </w:rPr>
            </w:pPr>
            <w:r>
              <w:rPr>
                <w:rFonts w:ascii="宋体" w:hAnsi="宋体" w:cs="宋体" w:hint="eastAsia"/>
                <w:color w:val="000000"/>
                <w:sz w:val="16"/>
                <w:szCs w:val="16"/>
              </w:rPr>
              <w:t>B类充电器产品批号代码</w:t>
            </w:r>
          </w:p>
          <w:p w:rsidR="00A644C1" w:rsidRPr="00506045" w:rsidRDefault="00A644C1" w:rsidP="00CF7131">
            <w:pPr>
              <w:widowControl/>
              <w:rPr>
                <w:rFonts w:ascii="宋体" w:hAnsi="宋体" w:cs="宋体"/>
                <w:color w:val="000000"/>
                <w:sz w:val="16"/>
                <w:szCs w:val="16"/>
              </w:rPr>
            </w:pPr>
            <w:r w:rsidRPr="00506045">
              <w:rPr>
                <w:rFonts w:ascii="宋体" w:hAnsi="宋体" w:cs="宋体" w:hint="eastAsia"/>
                <w:color w:val="000000"/>
                <w:sz w:val="16"/>
                <w:szCs w:val="16"/>
              </w:rPr>
              <w:t>Data0[7:0] 出厂年份 2015为00；【年/位+2015】</w:t>
            </w:r>
          </w:p>
          <w:p w:rsidR="00A644C1" w:rsidRDefault="00A644C1" w:rsidP="00CF7131">
            <w:pPr>
              <w:widowControl/>
              <w:rPr>
                <w:rFonts w:ascii="宋体" w:hAnsi="宋体" w:cs="宋体"/>
                <w:color w:val="000000"/>
                <w:sz w:val="16"/>
                <w:szCs w:val="16"/>
              </w:rPr>
            </w:pPr>
            <w:r w:rsidRPr="00506045">
              <w:rPr>
                <w:rFonts w:ascii="宋体" w:hAnsi="宋体" w:cs="宋体" w:hint="eastAsia"/>
                <w:color w:val="000000"/>
                <w:sz w:val="16"/>
                <w:szCs w:val="16"/>
              </w:rPr>
              <w:t>Data1[7:0] 出厂周数，每年自然周数累计计算【周/位】</w:t>
            </w:r>
          </w:p>
        </w:tc>
      </w:tr>
      <w:tr w:rsidR="00A644C1" w:rsidTr="00A644C1">
        <w:trPr>
          <w:trHeight w:val="855"/>
          <w:jc w:val="center"/>
        </w:trPr>
        <w:tc>
          <w:tcPr>
            <w:tcW w:w="413" w:type="dxa"/>
            <w:tcBorders>
              <w:top w:val="nil"/>
              <w:left w:val="single" w:sz="8" w:space="0" w:color="000000"/>
              <w:bottom w:val="single" w:sz="8" w:space="0" w:color="000000"/>
              <w:right w:val="single" w:sz="8" w:space="0" w:color="000000"/>
            </w:tcBorders>
            <w:vAlign w:val="center"/>
            <w:hideMark/>
          </w:tcPr>
          <w:p w:rsidR="00A644C1" w:rsidRDefault="00A644C1" w:rsidP="00CF7131">
            <w:pPr>
              <w:widowControl/>
              <w:jc w:val="center"/>
              <w:rPr>
                <w:rFonts w:ascii="Arial" w:hAnsi="Arial" w:cs="Arial"/>
                <w:color w:val="000000"/>
                <w:sz w:val="16"/>
                <w:szCs w:val="16"/>
              </w:rPr>
            </w:pPr>
            <w:r>
              <w:rPr>
                <w:rFonts w:ascii="Arial" w:hAnsi="Arial" w:cs="Arial"/>
                <w:color w:val="000000"/>
                <w:sz w:val="16"/>
                <w:szCs w:val="16"/>
              </w:rPr>
              <w:t>5</w:t>
            </w:r>
          </w:p>
        </w:tc>
        <w:tc>
          <w:tcPr>
            <w:tcW w:w="1500" w:type="dxa"/>
            <w:tcBorders>
              <w:top w:val="nil"/>
              <w:left w:val="nil"/>
              <w:bottom w:val="single" w:sz="8" w:space="0" w:color="000000"/>
              <w:right w:val="single" w:sz="8" w:space="0" w:color="000000"/>
            </w:tcBorders>
            <w:vAlign w:val="center"/>
            <w:hideMark/>
          </w:tcPr>
          <w:p w:rsidR="00A644C1" w:rsidRDefault="00A644C1" w:rsidP="00CF7131">
            <w:pPr>
              <w:widowControl/>
              <w:rPr>
                <w:rFonts w:ascii="宋体" w:hAnsi="宋体" w:cs="宋体"/>
                <w:color w:val="000000"/>
                <w:sz w:val="16"/>
                <w:szCs w:val="16"/>
              </w:rPr>
            </w:pPr>
            <w:r>
              <w:rPr>
                <w:rFonts w:ascii="宋体" w:hAnsi="宋体" w:cs="宋体" w:hint="eastAsia"/>
                <w:color w:val="000000"/>
                <w:sz w:val="16"/>
                <w:szCs w:val="16"/>
              </w:rPr>
              <w:t>读取</w:t>
            </w:r>
            <w:r w:rsidR="00C942C5">
              <w:rPr>
                <w:rFonts w:ascii="宋体" w:hAnsi="宋体" w:cs="宋体" w:hint="eastAsia"/>
                <w:color w:val="000000"/>
                <w:sz w:val="16"/>
                <w:szCs w:val="16"/>
              </w:rPr>
              <w:t>FB</w:t>
            </w:r>
            <w:r>
              <w:rPr>
                <w:rFonts w:ascii="宋体" w:hAnsi="宋体" w:cs="宋体" w:hint="eastAsia"/>
                <w:color w:val="000000"/>
                <w:sz w:val="16"/>
                <w:szCs w:val="16"/>
              </w:rPr>
              <w:t>协议软件版本代码</w:t>
            </w:r>
          </w:p>
        </w:tc>
        <w:tc>
          <w:tcPr>
            <w:tcW w:w="1308" w:type="dxa"/>
            <w:tcBorders>
              <w:top w:val="nil"/>
              <w:left w:val="nil"/>
              <w:bottom w:val="single" w:sz="8" w:space="0" w:color="000000"/>
              <w:right w:val="single" w:sz="8" w:space="0" w:color="000000"/>
            </w:tcBorders>
            <w:vAlign w:val="center"/>
            <w:hideMark/>
          </w:tcPr>
          <w:p w:rsidR="00A644C1" w:rsidRDefault="00A644C1" w:rsidP="00CF7131">
            <w:pPr>
              <w:widowControl/>
              <w:rPr>
                <w:rFonts w:ascii="宋体" w:hAnsi="宋体" w:cs="宋体"/>
                <w:color w:val="000000"/>
                <w:sz w:val="16"/>
                <w:szCs w:val="16"/>
              </w:rPr>
            </w:pPr>
            <w:r>
              <w:rPr>
                <w:rFonts w:ascii="宋体" w:hAnsi="宋体" w:cs="宋体" w:hint="eastAsia"/>
                <w:color w:val="000000"/>
                <w:sz w:val="16"/>
                <w:szCs w:val="16"/>
              </w:rPr>
              <w:t>0x1C 0x8A 0x02</w:t>
            </w:r>
          </w:p>
        </w:tc>
        <w:tc>
          <w:tcPr>
            <w:tcW w:w="1007" w:type="dxa"/>
            <w:tcBorders>
              <w:top w:val="nil"/>
              <w:left w:val="nil"/>
              <w:bottom w:val="single" w:sz="8" w:space="0" w:color="000000"/>
              <w:right w:val="single" w:sz="8" w:space="0" w:color="000000"/>
            </w:tcBorders>
            <w:vAlign w:val="center"/>
            <w:hideMark/>
          </w:tcPr>
          <w:p w:rsidR="00A644C1" w:rsidRDefault="00A644C1" w:rsidP="00CF7131">
            <w:pPr>
              <w:widowControl/>
              <w:rPr>
                <w:rFonts w:ascii="宋体" w:hAnsi="宋体" w:cs="宋体"/>
                <w:color w:val="000000"/>
                <w:sz w:val="16"/>
                <w:szCs w:val="16"/>
              </w:rPr>
            </w:pPr>
            <w:r>
              <w:rPr>
                <w:rFonts w:ascii="宋体" w:hAnsi="宋体" w:cs="宋体" w:hint="eastAsia"/>
                <w:color w:val="000000"/>
                <w:sz w:val="16"/>
                <w:szCs w:val="16"/>
              </w:rPr>
              <w:t xml:space="preserve">ACK Data0 Data1  </w:t>
            </w:r>
          </w:p>
        </w:tc>
        <w:tc>
          <w:tcPr>
            <w:tcW w:w="411" w:type="dxa"/>
            <w:tcBorders>
              <w:top w:val="nil"/>
              <w:left w:val="nil"/>
              <w:bottom w:val="single" w:sz="8" w:space="0" w:color="000000"/>
              <w:right w:val="single" w:sz="8" w:space="0" w:color="000000"/>
            </w:tcBorders>
            <w:vAlign w:val="center"/>
            <w:hideMark/>
          </w:tcPr>
          <w:p w:rsidR="00A644C1" w:rsidRDefault="00A644C1" w:rsidP="00CF7131">
            <w:pPr>
              <w:widowControl/>
              <w:jc w:val="center"/>
              <w:rPr>
                <w:rFonts w:ascii="宋体" w:hAnsi="宋体" w:cs="宋体"/>
                <w:color w:val="000000"/>
                <w:sz w:val="16"/>
                <w:szCs w:val="16"/>
              </w:rPr>
            </w:pPr>
            <w:r>
              <w:rPr>
                <w:rFonts w:ascii="宋体" w:hAnsi="宋体" w:cs="宋体" w:hint="eastAsia"/>
                <w:color w:val="000000"/>
                <w:sz w:val="16"/>
                <w:szCs w:val="16"/>
              </w:rPr>
              <w:t>-</w:t>
            </w:r>
          </w:p>
        </w:tc>
        <w:tc>
          <w:tcPr>
            <w:tcW w:w="4800" w:type="dxa"/>
            <w:tcBorders>
              <w:top w:val="nil"/>
              <w:left w:val="nil"/>
              <w:bottom w:val="single" w:sz="8" w:space="0" w:color="000000"/>
              <w:right w:val="single" w:sz="8" w:space="0" w:color="000000"/>
            </w:tcBorders>
            <w:vAlign w:val="center"/>
            <w:hideMark/>
          </w:tcPr>
          <w:p w:rsidR="00A644C1" w:rsidRDefault="00C942C5" w:rsidP="00CF7131">
            <w:pPr>
              <w:widowControl/>
              <w:rPr>
                <w:rFonts w:ascii="宋体" w:hAnsi="宋体" w:cs="宋体"/>
                <w:color w:val="000000"/>
                <w:sz w:val="16"/>
                <w:szCs w:val="16"/>
              </w:rPr>
            </w:pPr>
            <w:r>
              <w:rPr>
                <w:rFonts w:ascii="宋体" w:hAnsi="宋体" w:cs="宋体" w:hint="eastAsia"/>
                <w:color w:val="000000"/>
                <w:sz w:val="16"/>
                <w:szCs w:val="16"/>
              </w:rPr>
              <w:t>FB</w:t>
            </w:r>
            <w:r w:rsidR="00A644C1">
              <w:rPr>
                <w:rFonts w:ascii="宋体" w:hAnsi="宋体" w:cs="宋体" w:hint="eastAsia"/>
                <w:color w:val="000000"/>
                <w:sz w:val="16"/>
                <w:szCs w:val="16"/>
              </w:rPr>
              <w:t>协议软件版本代码</w:t>
            </w:r>
          </w:p>
          <w:p w:rsidR="00A644C1" w:rsidRDefault="00A644C1" w:rsidP="00CF7131">
            <w:pPr>
              <w:widowControl/>
              <w:rPr>
                <w:rFonts w:ascii="宋体" w:hAnsi="宋体" w:cs="宋体"/>
                <w:color w:val="000000"/>
                <w:sz w:val="16"/>
                <w:szCs w:val="16"/>
              </w:rPr>
            </w:pPr>
            <w:r>
              <w:rPr>
                <w:rFonts w:ascii="宋体" w:hAnsi="宋体" w:cs="宋体" w:hint="eastAsia"/>
                <w:color w:val="000000"/>
                <w:sz w:val="16"/>
                <w:szCs w:val="16"/>
              </w:rPr>
              <w:t>Data1[7:0] xx 规范版本的重大修改。最新值为0x01；</w:t>
            </w:r>
          </w:p>
          <w:p w:rsidR="00A644C1" w:rsidRDefault="00A644C1" w:rsidP="00CF7131">
            <w:pPr>
              <w:widowControl/>
              <w:rPr>
                <w:rFonts w:ascii="宋体" w:hAnsi="宋体" w:cs="宋体"/>
                <w:color w:val="000000"/>
                <w:sz w:val="16"/>
                <w:szCs w:val="16"/>
              </w:rPr>
            </w:pPr>
            <w:r>
              <w:rPr>
                <w:rFonts w:ascii="宋体" w:hAnsi="宋体" w:cs="宋体" w:hint="eastAsia"/>
                <w:color w:val="000000"/>
                <w:sz w:val="16"/>
                <w:szCs w:val="16"/>
              </w:rPr>
              <w:t>Data0[7:4] yy 规范版本的细小修改。最新值为0b0010；</w:t>
            </w:r>
          </w:p>
          <w:p w:rsidR="00A644C1" w:rsidRDefault="00A644C1" w:rsidP="00CF7131">
            <w:pPr>
              <w:widowControl/>
              <w:rPr>
                <w:rFonts w:ascii="宋体" w:hAnsi="宋体" w:cs="宋体"/>
                <w:color w:val="000000"/>
                <w:sz w:val="16"/>
                <w:szCs w:val="16"/>
              </w:rPr>
            </w:pPr>
            <w:r>
              <w:rPr>
                <w:rFonts w:ascii="宋体" w:hAnsi="宋体" w:cs="宋体" w:hint="eastAsia"/>
                <w:color w:val="000000"/>
                <w:sz w:val="16"/>
                <w:szCs w:val="16"/>
              </w:rPr>
              <w:t>Data0[3:0] zz 规范版本的细小修改。最新值为0b1001；</w:t>
            </w:r>
          </w:p>
          <w:p w:rsidR="00A644C1" w:rsidRDefault="00A644C1" w:rsidP="00CF7131">
            <w:pPr>
              <w:widowControl/>
              <w:rPr>
                <w:rFonts w:ascii="宋体" w:hAnsi="宋体" w:cs="宋体"/>
                <w:color w:val="000000"/>
                <w:sz w:val="16"/>
                <w:szCs w:val="16"/>
              </w:rPr>
            </w:pPr>
            <w:r>
              <w:rPr>
                <w:rFonts w:ascii="宋体" w:hAnsi="宋体" w:cs="宋体" w:hint="eastAsia"/>
                <w:color w:val="000000"/>
                <w:sz w:val="16"/>
                <w:szCs w:val="16"/>
              </w:rPr>
              <w:t>快速充电协议规范版本号格式为：xx.yy.zz。</w:t>
            </w:r>
          </w:p>
          <w:p w:rsidR="00A644C1" w:rsidRDefault="00A644C1" w:rsidP="00CF7131">
            <w:pPr>
              <w:widowControl/>
              <w:rPr>
                <w:rFonts w:ascii="宋体" w:hAnsi="宋体" w:cs="宋体"/>
                <w:color w:val="000000"/>
                <w:sz w:val="16"/>
                <w:szCs w:val="16"/>
              </w:rPr>
            </w:pPr>
            <w:r>
              <w:rPr>
                <w:rFonts w:ascii="宋体" w:hAnsi="宋体" w:cs="宋体" w:hint="eastAsia"/>
                <w:color w:val="000000"/>
                <w:sz w:val="16"/>
                <w:szCs w:val="16"/>
              </w:rPr>
              <w:t>xx代表对该规范的重大改进或修订。</w:t>
            </w:r>
          </w:p>
          <w:p w:rsidR="00A644C1" w:rsidRDefault="00A644C1" w:rsidP="00CF7131">
            <w:pPr>
              <w:widowControl/>
              <w:rPr>
                <w:rFonts w:ascii="宋体" w:hAnsi="宋体" w:cs="宋体"/>
                <w:color w:val="000000"/>
                <w:sz w:val="16"/>
                <w:szCs w:val="16"/>
              </w:rPr>
            </w:pPr>
            <w:r>
              <w:rPr>
                <w:rFonts w:ascii="宋体" w:hAnsi="宋体" w:cs="宋体" w:hint="eastAsia"/>
                <w:color w:val="000000"/>
                <w:sz w:val="16"/>
                <w:szCs w:val="16"/>
              </w:rPr>
              <w:t xml:space="preserve">yy代表对该规范进行的会影响协议的主要修改，或者导致与之前版本兼容或不兼容的功能性修改。   </w:t>
            </w:r>
          </w:p>
          <w:p w:rsidR="00A644C1" w:rsidRDefault="00A644C1" w:rsidP="00CF7131">
            <w:pPr>
              <w:widowControl/>
              <w:rPr>
                <w:rFonts w:ascii="宋体" w:hAnsi="宋体" w:cs="宋体"/>
                <w:color w:val="000000"/>
                <w:sz w:val="16"/>
                <w:szCs w:val="16"/>
              </w:rPr>
            </w:pPr>
            <w:r>
              <w:rPr>
                <w:rFonts w:ascii="宋体" w:hAnsi="宋体" w:cs="宋体" w:hint="eastAsia"/>
                <w:color w:val="000000"/>
                <w:sz w:val="16"/>
                <w:szCs w:val="16"/>
              </w:rPr>
              <w:t xml:space="preserve">zz代表对该规范进行的编辑性修改，或者相关声明。  </w:t>
            </w:r>
            <w:r>
              <w:rPr>
                <w:rFonts w:ascii="宋体" w:hAnsi="宋体" w:cs="宋体" w:hint="eastAsia"/>
                <w:color w:val="000000"/>
                <w:sz w:val="16"/>
                <w:szCs w:val="16"/>
              </w:rPr>
              <w:br/>
              <w:t>zz代表对该规范进行的编辑性修改，或者相关声明。</w:t>
            </w:r>
          </w:p>
        </w:tc>
      </w:tr>
    </w:tbl>
    <w:p w:rsidR="00A644C1" w:rsidRPr="00A644C1" w:rsidRDefault="00A644C1" w:rsidP="00A644C1">
      <w:pPr>
        <w:pStyle w:val="afd"/>
        <w:spacing w:before="156" w:after="156"/>
      </w:pPr>
      <w:bookmarkStart w:id="1161" w:name="_Toc438915377"/>
      <w:bookmarkStart w:id="1162" w:name="_Toc443427802"/>
      <w:r w:rsidRPr="00A644C1">
        <w:rPr>
          <w:rFonts w:hint="eastAsia"/>
        </w:rPr>
        <w:t>指标规格信息命令</w:t>
      </w:r>
      <w:bookmarkEnd w:id="1161"/>
      <w:bookmarkEnd w:id="1162"/>
    </w:p>
    <w:p w:rsidR="00A644C1" w:rsidRDefault="00A644C1" w:rsidP="00A644C1">
      <w:pPr>
        <w:pStyle w:val="af9"/>
        <w:spacing w:before="156" w:after="156"/>
      </w:pPr>
      <w:r w:rsidRPr="00A644C1">
        <w:rPr>
          <w:rFonts w:hint="eastAsia"/>
        </w:rPr>
        <w:t>指标规格信息命令</w:t>
      </w:r>
    </w:p>
    <w:tbl>
      <w:tblPr>
        <w:tblW w:w="9236" w:type="dxa"/>
        <w:jc w:val="center"/>
        <w:tblLayout w:type="fixed"/>
        <w:tblLook w:val="04A0"/>
      </w:tblPr>
      <w:tblGrid>
        <w:gridCol w:w="394"/>
        <w:gridCol w:w="1248"/>
        <w:gridCol w:w="1173"/>
        <w:gridCol w:w="1237"/>
        <w:gridCol w:w="810"/>
        <w:gridCol w:w="790"/>
        <w:gridCol w:w="3584"/>
      </w:tblGrid>
      <w:tr w:rsidR="00A644C1" w:rsidRPr="001937B4" w:rsidTr="00A644C1">
        <w:trPr>
          <w:trHeight w:val="780"/>
          <w:jc w:val="center"/>
        </w:trPr>
        <w:tc>
          <w:tcPr>
            <w:tcW w:w="394" w:type="dxa"/>
            <w:tcBorders>
              <w:top w:val="single" w:sz="8" w:space="0" w:color="000000"/>
              <w:left w:val="nil"/>
              <w:bottom w:val="nil"/>
              <w:right w:val="single" w:sz="8" w:space="0" w:color="000000"/>
            </w:tcBorders>
            <w:shd w:val="clear" w:color="000000" w:fill="595959"/>
            <w:vAlign w:val="center"/>
            <w:hideMark/>
          </w:tcPr>
          <w:p w:rsidR="00A644C1" w:rsidRPr="001937B4" w:rsidRDefault="00A644C1" w:rsidP="00CF7131">
            <w:pPr>
              <w:widowControl/>
              <w:jc w:val="center"/>
              <w:rPr>
                <w:rFonts w:ascii="Arial Unicode MS" w:eastAsia="Arial Unicode MS" w:hAnsi="Arial Unicode MS" w:cs="Arial Unicode MS"/>
                <w:b/>
                <w:bCs/>
                <w:color w:val="FFFFFF"/>
                <w:sz w:val="16"/>
                <w:szCs w:val="16"/>
              </w:rPr>
            </w:pPr>
            <w:r w:rsidRPr="001937B4">
              <w:rPr>
                <w:rFonts w:ascii="Arial Unicode MS" w:eastAsia="Arial Unicode MS" w:hAnsi="Arial Unicode MS" w:cs="Arial Unicode MS" w:hint="eastAsia"/>
                <w:b/>
                <w:bCs/>
                <w:color w:val="FFFFFF"/>
                <w:sz w:val="16"/>
                <w:szCs w:val="16"/>
              </w:rPr>
              <w:t>序号</w:t>
            </w:r>
          </w:p>
        </w:tc>
        <w:tc>
          <w:tcPr>
            <w:tcW w:w="1248" w:type="dxa"/>
            <w:tcBorders>
              <w:top w:val="single" w:sz="8" w:space="0" w:color="000000"/>
              <w:left w:val="nil"/>
              <w:bottom w:val="nil"/>
              <w:right w:val="single" w:sz="8" w:space="0" w:color="000000"/>
            </w:tcBorders>
            <w:shd w:val="clear" w:color="000000" w:fill="595959"/>
            <w:vAlign w:val="center"/>
            <w:hideMark/>
          </w:tcPr>
          <w:p w:rsidR="00A644C1" w:rsidRPr="001937B4" w:rsidRDefault="00A644C1" w:rsidP="00CF7131">
            <w:pPr>
              <w:widowControl/>
              <w:rPr>
                <w:rFonts w:ascii="Arial Unicode MS" w:eastAsia="Arial Unicode MS" w:hAnsi="Arial Unicode MS" w:cs="Arial Unicode MS"/>
                <w:b/>
                <w:bCs/>
                <w:color w:val="FFFFFF"/>
                <w:sz w:val="16"/>
                <w:szCs w:val="16"/>
              </w:rPr>
            </w:pPr>
            <w:r w:rsidRPr="001937B4">
              <w:rPr>
                <w:rFonts w:ascii="Arial Unicode MS" w:eastAsia="Arial Unicode MS" w:hAnsi="Arial Unicode MS" w:cs="Arial Unicode MS" w:hint="eastAsia"/>
                <w:b/>
                <w:bCs/>
                <w:color w:val="FFFFFF"/>
                <w:sz w:val="16"/>
                <w:szCs w:val="16"/>
              </w:rPr>
              <w:t>主机命令说明</w:t>
            </w:r>
          </w:p>
        </w:tc>
        <w:tc>
          <w:tcPr>
            <w:tcW w:w="1173" w:type="dxa"/>
            <w:tcBorders>
              <w:top w:val="single" w:sz="8" w:space="0" w:color="000000"/>
              <w:left w:val="nil"/>
              <w:bottom w:val="nil"/>
              <w:right w:val="single" w:sz="8" w:space="0" w:color="000000"/>
            </w:tcBorders>
            <w:shd w:val="clear" w:color="000000" w:fill="595959"/>
            <w:vAlign w:val="center"/>
            <w:hideMark/>
          </w:tcPr>
          <w:p w:rsidR="00A644C1" w:rsidRPr="001937B4" w:rsidRDefault="00A644C1" w:rsidP="00CF7131">
            <w:pPr>
              <w:widowControl/>
              <w:jc w:val="center"/>
              <w:rPr>
                <w:rFonts w:ascii="Arial Unicode MS" w:eastAsia="Arial Unicode MS" w:hAnsi="Arial Unicode MS" w:cs="Arial Unicode MS"/>
                <w:b/>
                <w:bCs/>
                <w:color w:val="FFFFFF"/>
                <w:sz w:val="16"/>
                <w:szCs w:val="16"/>
              </w:rPr>
            </w:pPr>
            <w:r w:rsidRPr="001937B4">
              <w:rPr>
                <w:rFonts w:ascii="Arial Unicode MS" w:eastAsia="Arial Unicode MS" w:hAnsi="Arial Unicode MS" w:cs="Arial Unicode MS" w:hint="eastAsia"/>
                <w:b/>
                <w:bCs/>
                <w:color w:val="FFFFFF"/>
                <w:sz w:val="16"/>
                <w:szCs w:val="16"/>
              </w:rPr>
              <w:t>主机命令</w:t>
            </w:r>
          </w:p>
        </w:tc>
        <w:tc>
          <w:tcPr>
            <w:tcW w:w="1237" w:type="dxa"/>
            <w:tcBorders>
              <w:top w:val="single" w:sz="8" w:space="0" w:color="000000"/>
              <w:left w:val="nil"/>
              <w:bottom w:val="nil"/>
              <w:right w:val="single" w:sz="8" w:space="0" w:color="000000"/>
            </w:tcBorders>
            <w:shd w:val="clear" w:color="000000" w:fill="595959"/>
            <w:vAlign w:val="center"/>
            <w:hideMark/>
          </w:tcPr>
          <w:p w:rsidR="00A644C1" w:rsidRPr="001937B4" w:rsidRDefault="00A644C1" w:rsidP="00CF7131">
            <w:pPr>
              <w:widowControl/>
              <w:jc w:val="center"/>
              <w:rPr>
                <w:rFonts w:ascii="Arial Unicode MS" w:eastAsia="Arial Unicode MS" w:hAnsi="Arial Unicode MS" w:cs="Arial Unicode MS"/>
                <w:b/>
                <w:bCs/>
                <w:color w:val="FFFFFF"/>
                <w:sz w:val="16"/>
                <w:szCs w:val="16"/>
              </w:rPr>
            </w:pPr>
            <w:r w:rsidRPr="001937B4">
              <w:rPr>
                <w:rFonts w:ascii="Arial Unicode MS" w:eastAsia="Arial Unicode MS" w:hAnsi="Arial Unicode MS" w:cs="Arial Unicode MS" w:hint="eastAsia"/>
                <w:b/>
                <w:bCs/>
                <w:color w:val="FFFFFF"/>
                <w:sz w:val="16"/>
                <w:szCs w:val="16"/>
              </w:rPr>
              <w:t>从机应答</w:t>
            </w:r>
          </w:p>
        </w:tc>
        <w:tc>
          <w:tcPr>
            <w:tcW w:w="810" w:type="dxa"/>
            <w:tcBorders>
              <w:top w:val="single" w:sz="8" w:space="0" w:color="000000"/>
              <w:left w:val="nil"/>
              <w:bottom w:val="nil"/>
              <w:right w:val="single" w:sz="8" w:space="0" w:color="000000"/>
            </w:tcBorders>
            <w:shd w:val="clear" w:color="000000" w:fill="595959"/>
            <w:vAlign w:val="center"/>
            <w:hideMark/>
          </w:tcPr>
          <w:p w:rsidR="00A644C1" w:rsidRPr="001937B4" w:rsidRDefault="00A644C1" w:rsidP="00CF7131">
            <w:pPr>
              <w:widowControl/>
              <w:jc w:val="center"/>
              <w:rPr>
                <w:rFonts w:ascii="Arial Unicode MS" w:eastAsia="Arial Unicode MS" w:hAnsi="Arial Unicode MS" w:cs="Arial Unicode MS"/>
                <w:b/>
                <w:bCs/>
                <w:color w:val="FFFFFF"/>
                <w:sz w:val="16"/>
                <w:szCs w:val="16"/>
              </w:rPr>
            </w:pPr>
            <w:r w:rsidRPr="001937B4">
              <w:rPr>
                <w:rFonts w:ascii="Arial Unicode MS" w:eastAsia="Arial Unicode MS" w:hAnsi="Arial Unicode MS" w:cs="Arial Unicode MS" w:hint="eastAsia"/>
                <w:b/>
                <w:bCs/>
                <w:color w:val="FFFFFF"/>
                <w:sz w:val="16"/>
                <w:szCs w:val="16"/>
              </w:rPr>
              <w:t>复位及缺省值</w:t>
            </w:r>
          </w:p>
        </w:tc>
        <w:tc>
          <w:tcPr>
            <w:tcW w:w="790" w:type="dxa"/>
            <w:tcBorders>
              <w:top w:val="single" w:sz="8" w:space="0" w:color="000000"/>
              <w:left w:val="nil"/>
              <w:bottom w:val="nil"/>
              <w:right w:val="single" w:sz="8" w:space="0" w:color="000000"/>
            </w:tcBorders>
            <w:shd w:val="clear" w:color="000000" w:fill="595959"/>
            <w:vAlign w:val="center"/>
            <w:hideMark/>
          </w:tcPr>
          <w:p w:rsidR="00A644C1" w:rsidRPr="001937B4" w:rsidRDefault="00A644C1" w:rsidP="00CF7131">
            <w:pPr>
              <w:widowControl/>
              <w:jc w:val="center"/>
              <w:rPr>
                <w:rFonts w:ascii="Arial Unicode MS" w:eastAsia="Arial Unicode MS" w:hAnsi="Arial Unicode MS" w:cs="Arial Unicode MS"/>
                <w:b/>
                <w:bCs/>
                <w:color w:val="FFFFFF"/>
                <w:sz w:val="16"/>
                <w:szCs w:val="16"/>
              </w:rPr>
            </w:pPr>
            <w:r w:rsidRPr="001937B4">
              <w:rPr>
                <w:rFonts w:ascii="Arial Unicode MS" w:eastAsia="Arial Unicode MS" w:hAnsi="Arial Unicode MS" w:cs="Arial Unicode MS" w:hint="eastAsia"/>
                <w:b/>
                <w:bCs/>
                <w:color w:val="FFFFFF"/>
                <w:sz w:val="16"/>
                <w:szCs w:val="16"/>
              </w:rPr>
              <w:t>刻度</w:t>
            </w:r>
          </w:p>
        </w:tc>
        <w:tc>
          <w:tcPr>
            <w:tcW w:w="3584" w:type="dxa"/>
            <w:tcBorders>
              <w:top w:val="single" w:sz="8" w:space="0" w:color="000000"/>
              <w:left w:val="nil"/>
              <w:bottom w:val="nil"/>
              <w:right w:val="single" w:sz="8" w:space="0" w:color="000000"/>
            </w:tcBorders>
            <w:shd w:val="clear" w:color="000000" w:fill="595959"/>
            <w:vAlign w:val="center"/>
            <w:hideMark/>
          </w:tcPr>
          <w:p w:rsidR="00A644C1" w:rsidRPr="001937B4" w:rsidRDefault="00A644C1" w:rsidP="00CF7131">
            <w:pPr>
              <w:widowControl/>
              <w:jc w:val="center"/>
              <w:rPr>
                <w:rFonts w:ascii="Arial Unicode MS" w:eastAsia="Arial Unicode MS" w:hAnsi="Arial Unicode MS" w:cs="Arial Unicode MS"/>
                <w:b/>
                <w:bCs/>
                <w:color w:val="FFFFFF"/>
                <w:sz w:val="16"/>
                <w:szCs w:val="16"/>
              </w:rPr>
            </w:pPr>
            <w:r w:rsidRPr="001937B4">
              <w:rPr>
                <w:rFonts w:ascii="Arial Unicode MS" w:eastAsia="Arial Unicode MS" w:hAnsi="Arial Unicode MS" w:cs="Arial Unicode MS" w:hint="eastAsia"/>
                <w:b/>
                <w:bCs/>
                <w:color w:val="FFFFFF"/>
                <w:sz w:val="16"/>
                <w:szCs w:val="16"/>
              </w:rPr>
              <w:t>描述</w:t>
            </w:r>
          </w:p>
        </w:tc>
      </w:tr>
      <w:tr w:rsidR="00A644C1" w:rsidRPr="003B3EEB" w:rsidTr="00A644C1">
        <w:trPr>
          <w:trHeight w:val="397"/>
          <w:jc w:val="center"/>
        </w:trPr>
        <w:tc>
          <w:tcPr>
            <w:tcW w:w="394" w:type="dxa"/>
            <w:tcBorders>
              <w:top w:val="nil"/>
              <w:left w:val="single" w:sz="8" w:space="0" w:color="000000"/>
              <w:bottom w:val="single" w:sz="8" w:space="0" w:color="000000"/>
              <w:right w:val="single" w:sz="8" w:space="0" w:color="000000"/>
            </w:tcBorders>
            <w:shd w:val="clear" w:color="auto" w:fill="auto"/>
            <w:vAlign w:val="center"/>
            <w:hideMark/>
          </w:tcPr>
          <w:p w:rsidR="00A644C1" w:rsidRPr="001937B4" w:rsidRDefault="00A644C1" w:rsidP="00CF7131">
            <w:pPr>
              <w:widowControl/>
              <w:jc w:val="center"/>
              <w:rPr>
                <w:rFonts w:ascii="Arial" w:hAnsi="Arial" w:cs="Arial"/>
                <w:color w:val="000000"/>
                <w:sz w:val="16"/>
                <w:szCs w:val="16"/>
              </w:rPr>
            </w:pPr>
            <w:r w:rsidRPr="001937B4">
              <w:rPr>
                <w:rFonts w:ascii="Arial" w:hAnsi="Arial" w:cs="Arial"/>
                <w:color w:val="000000"/>
                <w:sz w:val="16"/>
                <w:szCs w:val="16"/>
              </w:rPr>
              <w:lastRenderedPageBreak/>
              <w:t>1</w:t>
            </w:r>
          </w:p>
        </w:tc>
        <w:tc>
          <w:tcPr>
            <w:tcW w:w="1248" w:type="dxa"/>
            <w:tcBorders>
              <w:top w:val="nil"/>
              <w:left w:val="nil"/>
              <w:bottom w:val="single" w:sz="8" w:space="0" w:color="000000"/>
              <w:right w:val="single" w:sz="8" w:space="0" w:color="000000"/>
            </w:tcBorders>
            <w:shd w:val="clear" w:color="auto" w:fill="auto"/>
            <w:vAlign w:val="center"/>
            <w:hideMark/>
          </w:tcPr>
          <w:p w:rsidR="00A644C1" w:rsidRPr="001937B4" w:rsidRDefault="00A644C1" w:rsidP="00CF7131">
            <w:pPr>
              <w:widowControl/>
              <w:rPr>
                <w:rFonts w:ascii="宋体" w:hAnsi="宋体" w:cs="宋体"/>
                <w:color w:val="000000"/>
                <w:sz w:val="16"/>
                <w:szCs w:val="16"/>
              </w:rPr>
            </w:pPr>
            <w:r w:rsidRPr="001937B4">
              <w:rPr>
                <w:rFonts w:ascii="宋体" w:hAnsi="宋体" w:cs="宋体" w:hint="eastAsia"/>
                <w:color w:val="000000"/>
                <w:sz w:val="16"/>
                <w:szCs w:val="16"/>
              </w:rPr>
              <w:t>读取最大额定输出功率</w:t>
            </w:r>
          </w:p>
        </w:tc>
        <w:tc>
          <w:tcPr>
            <w:tcW w:w="1173" w:type="dxa"/>
            <w:tcBorders>
              <w:top w:val="nil"/>
              <w:left w:val="nil"/>
              <w:bottom w:val="single" w:sz="8" w:space="0" w:color="000000"/>
              <w:right w:val="single" w:sz="8" w:space="0" w:color="000000"/>
            </w:tcBorders>
            <w:shd w:val="clear" w:color="auto" w:fill="auto"/>
            <w:vAlign w:val="center"/>
            <w:hideMark/>
          </w:tcPr>
          <w:p w:rsidR="00A644C1" w:rsidRPr="001937B4" w:rsidRDefault="00A644C1" w:rsidP="00CF7131">
            <w:pPr>
              <w:widowControl/>
              <w:rPr>
                <w:rFonts w:ascii="宋体" w:hAnsi="宋体" w:cs="宋体"/>
                <w:color w:val="000000"/>
                <w:sz w:val="16"/>
                <w:szCs w:val="16"/>
              </w:rPr>
            </w:pPr>
            <w:r w:rsidRPr="001937B4">
              <w:rPr>
                <w:rFonts w:ascii="宋体" w:hAnsi="宋体" w:cs="宋体" w:hint="eastAsia"/>
                <w:color w:val="000000"/>
                <w:sz w:val="16"/>
                <w:szCs w:val="16"/>
              </w:rPr>
              <w:t xml:space="preserve">0x0C 0x90 </w:t>
            </w:r>
          </w:p>
        </w:tc>
        <w:tc>
          <w:tcPr>
            <w:tcW w:w="1237" w:type="dxa"/>
            <w:tcBorders>
              <w:top w:val="nil"/>
              <w:left w:val="nil"/>
              <w:bottom w:val="single" w:sz="8" w:space="0" w:color="000000"/>
              <w:right w:val="single" w:sz="8" w:space="0" w:color="000000"/>
            </w:tcBorders>
            <w:shd w:val="clear" w:color="auto" w:fill="auto"/>
            <w:vAlign w:val="center"/>
            <w:hideMark/>
          </w:tcPr>
          <w:p w:rsidR="00A644C1" w:rsidRPr="001937B4" w:rsidRDefault="00A644C1" w:rsidP="00CF7131">
            <w:pPr>
              <w:widowControl/>
              <w:rPr>
                <w:rFonts w:ascii="宋体" w:hAnsi="宋体" w:cs="宋体"/>
                <w:color w:val="000000"/>
                <w:sz w:val="16"/>
                <w:szCs w:val="16"/>
              </w:rPr>
            </w:pPr>
            <w:r w:rsidRPr="001937B4">
              <w:rPr>
                <w:rFonts w:ascii="宋体" w:hAnsi="宋体" w:cs="宋体" w:hint="eastAsia"/>
                <w:color w:val="000000"/>
                <w:sz w:val="16"/>
                <w:szCs w:val="16"/>
              </w:rPr>
              <w:t xml:space="preserve">ACK Data0   </w:t>
            </w:r>
          </w:p>
        </w:tc>
        <w:tc>
          <w:tcPr>
            <w:tcW w:w="810" w:type="dxa"/>
            <w:tcBorders>
              <w:top w:val="nil"/>
              <w:left w:val="nil"/>
              <w:bottom w:val="single" w:sz="8" w:space="0" w:color="000000"/>
              <w:right w:val="single" w:sz="8" w:space="0" w:color="000000"/>
            </w:tcBorders>
            <w:shd w:val="clear" w:color="auto" w:fill="auto"/>
            <w:vAlign w:val="center"/>
            <w:hideMark/>
          </w:tcPr>
          <w:p w:rsidR="00A644C1" w:rsidRPr="001937B4" w:rsidRDefault="00A644C1" w:rsidP="00CF7131">
            <w:pPr>
              <w:widowControl/>
              <w:jc w:val="center"/>
              <w:rPr>
                <w:rFonts w:ascii="宋体" w:hAnsi="宋体" w:cs="宋体"/>
                <w:color w:val="000000"/>
                <w:sz w:val="16"/>
                <w:szCs w:val="16"/>
              </w:rPr>
            </w:pPr>
            <w:r w:rsidRPr="001937B4">
              <w:rPr>
                <w:rFonts w:ascii="宋体" w:hAnsi="宋体" w:cs="宋体" w:hint="eastAsia"/>
                <w:color w:val="000000"/>
                <w:sz w:val="16"/>
                <w:szCs w:val="16"/>
              </w:rPr>
              <w:t>-</w:t>
            </w:r>
          </w:p>
        </w:tc>
        <w:tc>
          <w:tcPr>
            <w:tcW w:w="790" w:type="dxa"/>
            <w:tcBorders>
              <w:top w:val="nil"/>
              <w:left w:val="nil"/>
              <w:bottom w:val="single" w:sz="8" w:space="0" w:color="000000"/>
              <w:right w:val="single" w:sz="8" w:space="0" w:color="000000"/>
            </w:tcBorders>
            <w:shd w:val="clear" w:color="auto" w:fill="auto"/>
            <w:vAlign w:val="center"/>
            <w:hideMark/>
          </w:tcPr>
          <w:p w:rsidR="00A644C1" w:rsidRPr="001937B4" w:rsidRDefault="00A644C1" w:rsidP="00CF7131">
            <w:pPr>
              <w:widowControl/>
              <w:ind w:leftChars="-19" w:left="-40"/>
              <w:jc w:val="center"/>
              <w:rPr>
                <w:rFonts w:ascii="宋体" w:hAnsi="宋体" w:cs="宋体"/>
                <w:color w:val="000000"/>
                <w:sz w:val="16"/>
                <w:szCs w:val="16"/>
              </w:rPr>
            </w:pPr>
            <w:r w:rsidRPr="001937B4">
              <w:rPr>
                <w:rFonts w:ascii="宋体" w:hAnsi="宋体" w:cs="宋体" w:hint="eastAsia"/>
                <w:color w:val="000000"/>
                <w:sz w:val="16"/>
                <w:szCs w:val="16"/>
              </w:rPr>
              <w:t>0.1W/位</w:t>
            </w:r>
          </w:p>
        </w:tc>
        <w:tc>
          <w:tcPr>
            <w:tcW w:w="3584" w:type="dxa"/>
            <w:tcBorders>
              <w:top w:val="nil"/>
              <w:left w:val="nil"/>
              <w:bottom w:val="single" w:sz="8" w:space="0" w:color="000000"/>
              <w:right w:val="single" w:sz="8" w:space="0" w:color="000000"/>
            </w:tcBorders>
            <w:shd w:val="clear" w:color="auto" w:fill="auto"/>
            <w:vAlign w:val="center"/>
            <w:hideMark/>
          </w:tcPr>
          <w:p w:rsidR="00A644C1" w:rsidRPr="003B3EEB" w:rsidRDefault="00A644C1" w:rsidP="00CF7131">
            <w:pPr>
              <w:widowControl/>
              <w:rPr>
                <w:rFonts w:asciiTheme="minorEastAsia" w:eastAsiaTheme="minorEastAsia" w:hAnsiTheme="minorEastAsia"/>
                <w:color w:val="000000"/>
                <w:sz w:val="16"/>
                <w:szCs w:val="16"/>
              </w:rPr>
            </w:pPr>
            <w:r w:rsidRPr="003B3EEB">
              <w:rPr>
                <w:rFonts w:asciiTheme="minorEastAsia" w:eastAsiaTheme="minorEastAsia" w:hAnsiTheme="minorEastAsia" w:hint="eastAsia"/>
                <w:color w:val="000000"/>
                <w:sz w:val="16"/>
                <w:szCs w:val="16"/>
              </w:rPr>
              <w:t>获取最大额定输出功率【0.1W/位】</w:t>
            </w:r>
            <w:r w:rsidRPr="003B3EEB">
              <w:rPr>
                <w:rFonts w:asciiTheme="minorEastAsia" w:eastAsiaTheme="minorEastAsia" w:hAnsiTheme="minorEastAsia" w:hint="eastAsia"/>
                <w:color w:val="000000"/>
                <w:sz w:val="16"/>
                <w:szCs w:val="16"/>
              </w:rPr>
              <w:br/>
              <w:t>Data0[7]=A；Data0[6:0]=B；</w:t>
            </w:r>
            <w:r w:rsidRPr="003B3EEB">
              <w:rPr>
                <w:rFonts w:asciiTheme="minorEastAsia" w:eastAsiaTheme="minorEastAsia" w:hAnsiTheme="minorEastAsia" w:hint="eastAsia"/>
                <w:color w:val="000000"/>
                <w:sz w:val="16"/>
                <w:szCs w:val="16"/>
              </w:rPr>
              <w:br/>
              <w:t>结果=B×10^A</w:t>
            </w:r>
          </w:p>
        </w:tc>
      </w:tr>
      <w:tr w:rsidR="00A644C1" w:rsidRPr="003B3EEB" w:rsidTr="00A644C1">
        <w:trPr>
          <w:trHeight w:val="397"/>
          <w:jc w:val="center"/>
        </w:trPr>
        <w:tc>
          <w:tcPr>
            <w:tcW w:w="394" w:type="dxa"/>
            <w:tcBorders>
              <w:top w:val="nil"/>
              <w:left w:val="single" w:sz="8" w:space="0" w:color="000000"/>
              <w:bottom w:val="single" w:sz="8" w:space="0" w:color="000000"/>
              <w:right w:val="single" w:sz="8" w:space="0" w:color="000000"/>
            </w:tcBorders>
            <w:shd w:val="clear" w:color="auto" w:fill="auto"/>
            <w:vAlign w:val="center"/>
            <w:hideMark/>
          </w:tcPr>
          <w:p w:rsidR="00A644C1" w:rsidRPr="001937B4" w:rsidRDefault="00A644C1" w:rsidP="00CF7131">
            <w:pPr>
              <w:widowControl/>
              <w:jc w:val="center"/>
              <w:rPr>
                <w:rFonts w:ascii="宋体" w:hAnsi="宋体" w:cs="宋体"/>
                <w:color w:val="000000"/>
                <w:sz w:val="16"/>
                <w:szCs w:val="16"/>
              </w:rPr>
            </w:pPr>
            <w:r w:rsidRPr="001937B4">
              <w:rPr>
                <w:rFonts w:ascii="Arial" w:hAnsi="Arial" w:cs="Arial"/>
                <w:color w:val="000000"/>
                <w:sz w:val="16"/>
                <w:szCs w:val="16"/>
              </w:rPr>
              <w:t>2</w:t>
            </w:r>
          </w:p>
        </w:tc>
        <w:tc>
          <w:tcPr>
            <w:tcW w:w="1248" w:type="dxa"/>
            <w:tcBorders>
              <w:top w:val="nil"/>
              <w:left w:val="nil"/>
              <w:bottom w:val="single" w:sz="8" w:space="0" w:color="000000"/>
              <w:right w:val="single" w:sz="8" w:space="0" w:color="000000"/>
            </w:tcBorders>
            <w:shd w:val="clear" w:color="auto" w:fill="auto"/>
            <w:vAlign w:val="center"/>
            <w:hideMark/>
          </w:tcPr>
          <w:p w:rsidR="00A644C1" w:rsidRPr="001937B4" w:rsidRDefault="00A644C1" w:rsidP="00CF7131">
            <w:pPr>
              <w:widowControl/>
              <w:rPr>
                <w:rFonts w:ascii="宋体" w:hAnsi="宋体" w:cs="宋体"/>
                <w:color w:val="000000"/>
                <w:sz w:val="16"/>
                <w:szCs w:val="16"/>
              </w:rPr>
            </w:pPr>
            <w:r w:rsidRPr="001937B4">
              <w:rPr>
                <w:rFonts w:ascii="宋体" w:hAnsi="宋体" w:cs="宋体" w:hint="eastAsia"/>
                <w:color w:val="000000"/>
                <w:sz w:val="16"/>
                <w:szCs w:val="16"/>
              </w:rPr>
              <w:t>输出恒定功率（仅限恒定功率类型）</w:t>
            </w:r>
          </w:p>
        </w:tc>
        <w:tc>
          <w:tcPr>
            <w:tcW w:w="1173" w:type="dxa"/>
            <w:tcBorders>
              <w:top w:val="nil"/>
              <w:left w:val="nil"/>
              <w:bottom w:val="single" w:sz="8" w:space="0" w:color="000000"/>
              <w:right w:val="single" w:sz="8" w:space="0" w:color="000000"/>
            </w:tcBorders>
            <w:shd w:val="clear" w:color="auto" w:fill="auto"/>
            <w:vAlign w:val="center"/>
            <w:hideMark/>
          </w:tcPr>
          <w:p w:rsidR="00A644C1" w:rsidRPr="001937B4" w:rsidRDefault="00A644C1" w:rsidP="00CF7131">
            <w:pPr>
              <w:widowControl/>
              <w:rPr>
                <w:rFonts w:ascii="宋体" w:hAnsi="宋体" w:cs="宋体"/>
                <w:color w:val="000000"/>
                <w:sz w:val="16"/>
                <w:szCs w:val="16"/>
              </w:rPr>
            </w:pPr>
            <w:r w:rsidRPr="001937B4">
              <w:rPr>
                <w:rFonts w:ascii="宋体" w:hAnsi="宋体" w:cs="宋体" w:hint="eastAsia"/>
                <w:color w:val="000000"/>
                <w:sz w:val="16"/>
                <w:szCs w:val="16"/>
              </w:rPr>
              <w:t xml:space="preserve">0x0C 0x91 </w:t>
            </w:r>
          </w:p>
        </w:tc>
        <w:tc>
          <w:tcPr>
            <w:tcW w:w="1237" w:type="dxa"/>
            <w:tcBorders>
              <w:top w:val="nil"/>
              <w:left w:val="nil"/>
              <w:bottom w:val="single" w:sz="8" w:space="0" w:color="000000"/>
              <w:right w:val="single" w:sz="8" w:space="0" w:color="000000"/>
            </w:tcBorders>
            <w:shd w:val="clear" w:color="auto" w:fill="auto"/>
            <w:vAlign w:val="center"/>
            <w:hideMark/>
          </w:tcPr>
          <w:p w:rsidR="00A644C1" w:rsidRPr="001937B4" w:rsidRDefault="00A644C1" w:rsidP="00CF7131">
            <w:pPr>
              <w:widowControl/>
              <w:rPr>
                <w:rFonts w:ascii="宋体" w:hAnsi="宋体" w:cs="宋体"/>
                <w:color w:val="000000"/>
                <w:sz w:val="16"/>
                <w:szCs w:val="16"/>
              </w:rPr>
            </w:pPr>
            <w:r w:rsidRPr="001937B4">
              <w:rPr>
                <w:rFonts w:ascii="宋体" w:hAnsi="宋体" w:cs="宋体" w:hint="eastAsia"/>
                <w:color w:val="000000"/>
                <w:sz w:val="16"/>
                <w:szCs w:val="16"/>
              </w:rPr>
              <w:t xml:space="preserve">ACK Data0   </w:t>
            </w:r>
          </w:p>
        </w:tc>
        <w:tc>
          <w:tcPr>
            <w:tcW w:w="810" w:type="dxa"/>
            <w:tcBorders>
              <w:top w:val="nil"/>
              <w:left w:val="nil"/>
              <w:bottom w:val="single" w:sz="8" w:space="0" w:color="000000"/>
              <w:right w:val="single" w:sz="8" w:space="0" w:color="000000"/>
            </w:tcBorders>
            <w:shd w:val="clear" w:color="auto" w:fill="auto"/>
            <w:vAlign w:val="center"/>
            <w:hideMark/>
          </w:tcPr>
          <w:p w:rsidR="00A644C1" w:rsidRPr="001937B4" w:rsidRDefault="00A644C1" w:rsidP="00CF7131">
            <w:pPr>
              <w:widowControl/>
              <w:jc w:val="center"/>
              <w:rPr>
                <w:rFonts w:ascii="宋体" w:hAnsi="宋体" w:cs="宋体"/>
                <w:color w:val="000000"/>
                <w:sz w:val="16"/>
                <w:szCs w:val="16"/>
              </w:rPr>
            </w:pPr>
            <w:r w:rsidRPr="001937B4">
              <w:rPr>
                <w:rFonts w:ascii="宋体" w:hAnsi="宋体" w:cs="宋体" w:hint="eastAsia"/>
                <w:color w:val="000000"/>
                <w:sz w:val="16"/>
                <w:szCs w:val="16"/>
              </w:rPr>
              <w:t xml:space="preserve">　</w:t>
            </w:r>
          </w:p>
        </w:tc>
        <w:tc>
          <w:tcPr>
            <w:tcW w:w="790" w:type="dxa"/>
            <w:tcBorders>
              <w:top w:val="nil"/>
              <w:left w:val="nil"/>
              <w:bottom w:val="single" w:sz="8" w:space="0" w:color="000000"/>
              <w:right w:val="single" w:sz="8" w:space="0" w:color="000000"/>
            </w:tcBorders>
            <w:shd w:val="clear" w:color="auto" w:fill="auto"/>
            <w:vAlign w:val="center"/>
            <w:hideMark/>
          </w:tcPr>
          <w:p w:rsidR="00A644C1" w:rsidRPr="001937B4" w:rsidRDefault="00A644C1" w:rsidP="00CF7131">
            <w:pPr>
              <w:widowControl/>
              <w:ind w:leftChars="-19" w:left="-40"/>
              <w:jc w:val="center"/>
              <w:rPr>
                <w:rFonts w:ascii="宋体" w:hAnsi="宋体" w:cs="宋体"/>
                <w:color w:val="000000"/>
                <w:sz w:val="16"/>
                <w:szCs w:val="16"/>
              </w:rPr>
            </w:pPr>
            <w:r w:rsidRPr="001937B4">
              <w:rPr>
                <w:rFonts w:ascii="宋体" w:hAnsi="宋体" w:cs="宋体" w:hint="eastAsia"/>
                <w:color w:val="000000"/>
                <w:sz w:val="16"/>
                <w:szCs w:val="16"/>
              </w:rPr>
              <w:t>0.1W/位</w:t>
            </w:r>
          </w:p>
        </w:tc>
        <w:tc>
          <w:tcPr>
            <w:tcW w:w="3584" w:type="dxa"/>
            <w:tcBorders>
              <w:top w:val="nil"/>
              <w:left w:val="nil"/>
              <w:bottom w:val="single" w:sz="8" w:space="0" w:color="000000"/>
              <w:right w:val="single" w:sz="8" w:space="0" w:color="000000"/>
            </w:tcBorders>
            <w:shd w:val="clear" w:color="auto" w:fill="auto"/>
            <w:vAlign w:val="center"/>
            <w:hideMark/>
          </w:tcPr>
          <w:p w:rsidR="00A644C1" w:rsidRPr="003B3EEB" w:rsidRDefault="00A644C1" w:rsidP="00CF7131">
            <w:pPr>
              <w:widowControl/>
              <w:rPr>
                <w:rFonts w:asciiTheme="minorEastAsia" w:eastAsiaTheme="minorEastAsia" w:hAnsiTheme="minorEastAsia"/>
                <w:color w:val="000000"/>
                <w:sz w:val="16"/>
                <w:szCs w:val="16"/>
              </w:rPr>
            </w:pPr>
            <w:r w:rsidRPr="003B3EEB">
              <w:rPr>
                <w:rFonts w:asciiTheme="minorEastAsia" w:eastAsiaTheme="minorEastAsia" w:hAnsiTheme="minorEastAsia" w:hint="eastAsia"/>
                <w:color w:val="000000"/>
                <w:sz w:val="16"/>
                <w:szCs w:val="16"/>
              </w:rPr>
              <w:t>输出恒定功率（仅限恒定功率类型）【0.1W/位】</w:t>
            </w:r>
            <w:r w:rsidRPr="003B3EEB">
              <w:rPr>
                <w:rFonts w:asciiTheme="minorEastAsia" w:eastAsiaTheme="minorEastAsia" w:hAnsiTheme="minorEastAsia" w:hint="eastAsia"/>
                <w:color w:val="000000"/>
                <w:sz w:val="16"/>
                <w:szCs w:val="16"/>
              </w:rPr>
              <w:br/>
              <w:t>Data0[7]=A；Data0[6:0]=B；</w:t>
            </w:r>
            <w:r w:rsidRPr="003B3EEB">
              <w:rPr>
                <w:rFonts w:asciiTheme="minorEastAsia" w:eastAsiaTheme="minorEastAsia" w:hAnsiTheme="minorEastAsia" w:hint="eastAsia"/>
                <w:color w:val="000000"/>
                <w:sz w:val="16"/>
                <w:szCs w:val="16"/>
              </w:rPr>
              <w:br/>
              <w:t>结果=B×10^A</w:t>
            </w:r>
          </w:p>
        </w:tc>
      </w:tr>
      <w:tr w:rsidR="00A644C1" w:rsidRPr="003B3EEB" w:rsidTr="00A644C1">
        <w:trPr>
          <w:trHeight w:val="397"/>
          <w:jc w:val="center"/>
        </w:trPr>
        <w:tc>
          <w:tcPr>
            <w:tcW w:w="394" w:type="dxa"/>
            <w:tcBorders>
              <w:top w:val="nil"/>
              <w:left w:val="single" w:sz="8" w:space="0" w:color="000000"/>
              <w:bottom w:val="single" w:sz="8" w:space="0" w:color="000000"/>
              <w:right w:val="single" w:sz="8" w:space="0" w:color="000000"/>
            </w:tcBorders>
            <w:shd w:val="clear" w:color="auto" w:fill="auto"/>
            <w:vAlign w:val="center"/>
          </w:tcPr>
          <w:p w:rsidR="00A644C1" w:rsidRPr="001937B4" w:rsidRDefault="00A644C1" w:rsidP="00CF7131">
            <w:pPr>
              <w:widowControl/>
              <w:jc w:val="center"/>
              <w:rPr>
                <w:rFonts w:ascii="Arial" w:hAnsi="Arial" w:cs="Arial"/>
                <w:color w:val="000000"/>
                <w:sz w:val="16"/>
                <w:szCs w:val="16"/>
              </w:rPr>
            </w:pPr>
            <w:r w:rsidRPr="001937B4">
              <w:rPr>
                <w:rFonts w:ascii="Arial" w:hAnsi="Arial" w:cs="Arial"/>
                <w:color w:val="000000"/>
                <w:sz w:val="16"/>
                <w:szCs w:val="16"/>
              </w:rPr>
              <w:t>3</w:t>
            </w:r>
          </w:p>
        </w:tc>
        <w:tc>
          <w:tcPr>
            <w:tcW w:w="1248" w:type="dxa"/>
            <w:tcBorders>
              <w:top w:val="nil"/>
              <w:left w:val="nil"/>
              <w:bottom w:val="single" w:sz="8" w:space="0" w:color="000000"/>
              <w:right w:val="single" w:sz="8" w:space="0" w:color="000000"/>
            </w:tcBorders>
            <w:shd w:val="clear" w:color="auto" w:fill="auto"/>
            <w:vAlign w:val="center"/>
            <w:hideMark/>
          </w:tcPr>
          <w:p w:rsidR="00A644C1" w:rsidRPr="001937B4" w:rsidRDefault="00A644C1" w:rsidP="00CF7131">
            <w:pPr>
              <w:widowControl/>
              <w:rPr>
                <w:rFonts w:ascii="宋体" w:hAnsi="宋体" w:cs="宋体"/>
                <w:color w:val="000000"/>
                <w:sz w:val="16"/>
                <w:szCs w:val="16"/>
              </w:rPr>
            </w:pPr>
            <w:r w:rsidRPr="001937B4">
              <w:rPr>
                <w:rFonts w:ascii="宋体" w:hAnsi="宋体" w:cs="宋体" w:hint="eastAsia"/>
                <w:color w:val="000000"/>
                <w:sz w:val="16"/>
                <w:szCs w:val="16"/>
              </w:rPr>
              <w:t>读取输出电压调节范围</w:t>
            </w:r>
          </w:p>
        </w:tc>
        <w:tc>
          <w:tcPr>
            <w:tcW w:w="1173" w:type="dxa"/>
            <w:tcBorders>
              <w:top w:val="nil"/>
              <w:left w:val="nil"/>
              <w:bottom w:val="single" w:sz="8" w:space="0" w:color="000000"/>
              <w:right w:val="single" w:sz="8" w:space="0" w:color="000000"/>
            </w:tcBorders>
            <w:shd w:val="clear" w:color="auto" w:fill="auto"/>
            <w:vAlign w:val="center"/>
            <w:hideMark/>
          </w:tcPr>
          <w:p w:rsidR="00A644C1" w:rsidRPr="001937B4" w:rsidRDefault="00A644C1" w:rsidP="00CF7131">
            <w:pPr>
              <w:widowControl/>
              <w:rPr>
                <w:rFonts w:ascii="宋体" w:hAnsi="宋体" w:cs="宋体"/>
                <w:color w:val="000000"/>
                <w:sz w:val="16"/>
                <w:szCs w:val="16"/>
              </w:rPr>
            </w:pPr>
            <w:r w:rsidRPr="001937B4">
              <w:rPr>
                <w:rFonts w:ascii="宋体" w:hAnsi="宋体" w:cs="宋体" w:hint="eastAsia"/>
                <w:color w:val="000000"/>
                <w:sz w:val="16"/>
                <w:szCs w:val="16"/>
              </w:rPr>
              <w:t>0x</w:t>
            </w:r>
            <w:r>
              <w:rPr>
                <w:rFonts w:ascii="宋体" w:hAnsi="宋体" w:cs="宋体"/>
                <w:color w:val="000000"/>
                <w:sz w:val="16"/>
                <w:szCs w:val="16"/>
              </w:rPr>
              <w:t>1</w:t>
            </w:r>
            <w:r w:rsidRPr="001937B4">
              <w:rPr>
                <w:rFonts w:ascii="宋体" w:hAnsi="宋体" w:cs="宋体" w:hint="eastAsia"/>
                <w:color w:val="000000"/>
                <w:sz w:val="16"/>
                <w:szCs w:val="16"/>
              </w:rPr>
              <w:t>C 0x92 0x02</w:t>
            </w:r>
          </w:p>
        </w:tc>
        <w:tc>
          <w:tcPr>
            <w:tcW w:w="1237" w:type="dxa"/>
            <w:tcBorders>
              <w:top w:val="nil"/>
              <w:left w:val="nil"/>
              <w:bottom w:val="single" w:sz="8" w:space="0" w:color="000000"/>
              <w:right w:val="single" w:sz="8" w:space="0" w:color="000000"/>
            </w:tcBorders>
            <w:shd w:val="clear" w:color="auto" w:fill="auto"/>
            <w:vAlign w:val="center"/>
            <w:hideMark/>
          </w:tcPr>
          <w:p w:rsidR="00A644C1" w:rsidRPr="001937B4" w:rsidRDefault="00A644C1" w:rsidP="00CF7131">
            <w:pPr>
              <w:widowControl/>
              <w:rPr>
                <w:rFonts w:ascii="宋体" w:hAnsi="宋体" w:cs="宋体"/>
                <w:color w:val="000000"/>
                <w:sz w:val="16"/>
                <w:szCs w:val="16"/>
              </w:rPr>
            </w:pPr>
            <w:r w:rsidRPr="001937B4">
              <w:rPr>
                <w:rFonts w:ascii="宋体" w:hAnsi="宋体" w:cs="宋体" w:hint="eastAsia"/>
                <w:color w:val="000000"/>
                <w:sz w:val="16"/>
                <w:szCs w:val="16"/>
              </w:rPr>
              <w:t xml:space="preserve">ACK Data0 Data1  </w:t>
            </w:r>
          </w:p>
        </w:tc>
        <w:tc>
          <w:tcPr>
            <w:tcW w:w="810" w:type="dxa"/>
            <w:tcBorders>
              <w:top w:val="nil"/>
              <w:left w:val="nil"/>
              <w:bottom w:val="single" w:sz="8" w:space="0" w:color="000000"/>
              <w:right w:val="single" w:sz="8" w:space="0" w:color="000000"/>
            </w:tcBorders>
            <w:shd w:val="clear" w:color="auto" w:fill="auto"/>
            <w:vAlign w:val="center"/>
            <w:hideMark/>
          </w:tcPr>
          <w:p w:rsidR="00A644C1" w:rsidRPr="001937B4" w:rsidRDefault="00A644C1" w:rsidP="00CF7131">
            <w:pPr>
              <w:widowControl/>
              <w:jc w:val="center"/>
              <w:rPr>
                <w:rFonts w:ascii="宋体" w:hAnsi="宋体" w:cs="宋体"/>
                <w:color w:val="000000"/>
                <w:sz w:val="16"/>
                <w:szCs w:val="16"/>
              </w:rPr>
            </w:pPr>
            <w:r w:rsidRPr="001937B4">
              <w:rPr>
                <w:rFonts w:ascii="宋体" w:hAnsi="宋体" w:cs="宋体" w:hint="eastAsia"/>
                <w:color w:val="000000"/>
                <w:sz w:val="16"/>
                <w:szCs w:val="16"/>
              </w:rPr>
              <w:t>-</w:t>
            </w:r>
          </w:p>
        </w:tc>
        <w:tc>
          <w:tcPr>
            <w:tcW w:w="790" w:type="dxa"/>
            <w:tcBorders>
              <w:top w:val="nil"/>
              <w:left w:val="nil"/>
              <w:bottom w:val="single" w:sz="8" w:space="0" w:color="000000"/>
              <w:right w:val="single" w:sz="8" w:space="0" w:color="000000"/>
            </w:tcBorders>
            <w:shd w:val="clear" w:color="auto" w:fill="auto"/>
            <w:vAlign w:val="center"/>
            <w:hideMark/>
          </w:tcPr>
          <w:p w:rsidR="00A644C1" w:rsidRPr="001937B4" w:rsidRDefault="00A644C1" w:rsidP="00CF7131">
            <w:pPr>
              <w:widowControl/>
              <w:ind w:leftChars="-19" w:left="-40"/>
              <w:jc w:val="center"/>
              <w:rPr>
                <w:rFonts w:ascii="宋体" w:hAnsi="宋体" w:cs="宋体"/>
                <w:color w:val="000000"/>
                <w:sz w:val="16"/>
                <w:szCs w:val="16"/>
              </w:rPr>
            </w:pPr>
            <w:r w:rsidRPr="001937B4">
              <w:rPr>
                <w:rFonts w:ascii="宋体" w:hAnsi="宋体" w:cs="宋体" w:hint="eastAsia"/>
                <w:color w:val="000000"/>
                <w:sz w:val="16"/>
                <w:szCs w:val="16"/>
              </w:rPr>
              <w:t>1mV/位</w:t>
            </w:r>
          </w:p>
        </w:tc>
        <w:tc>
          <w:tcPr>
            <w:tcW w:w="3584" w:type="dxa"/>
            <w:tcBorders>
              <w:top w:val="nil"/>
              <w:left w:val="nil"/>
              <w:bottom w:val="single" w:sz="8" w:space="0" w:color="000000"/>
              <w:right w:val="single" w:sz="8" w:space="0" w:color="000000"/>
            </w:tcBorders>
            <w:shd w:val="clear" w:color="auto" w:fill="auto"/>
            <w:vAlign w:val="center"/>
            <w:hideMark/>
          </w:tcPr>
          <w:p w:rsidR="00A644C1" w:rsidRPr="003B3EEB" w:rsidRDefault="00A644C1" w:rsidP="00CF7131">
            <w:pPr>
              <w:widowControl/>
              <w:rPr>
                <w:rFonts w:asciiTheme="minorEastAsia" w:eastAsiaTheme="minorEastAsia" w:hAnsiTheme="minorEastAsia"/>
                <w:color w:val="000000"/>
                <w:sz w:val="16"/>
                <w:szCs w:val="16"/>
              </w:rPr>
            </w:pPr>
            <w:r w:rsidRPr="003B3EEB">
              <w:rPr>
                <w:rFonts w:asciiTheme="minorEastAsia" w:eastAsiaTheme="minorEastAsia" w:hAnsiTheme="minorEastAsia" w:hint="eastAsia"/>
                <w:color w:val="000000"/>
                <w:sz w:val="16"/>
                <w:szCs w:val="16"/>
              </w:rPr>
              <w:t>Data0:输出电压调节下限【1mV/位】</w:t>
            </w:r>
            <w:r w:rsidRPr="003B3EEB">
              <w:rPr>
                <w:rFonts w:asciiTheme="minorEastAsia" w:eastAsiaTheme="minorEastAsia" w:hAnsiTheme="minorEastAsia" w:hint="eastAsia"/>
                <w:color w:val="000000"/>
                <w:sz w:val="16"/>
                <w:szCs w:val="16"/>
              </w:rPr>
              <w:br/>
              <w:t>Data0[7:6]=A；Data0[5:0]=B；结果=B×10^A</w:t>
            </w:r>
            <w:r w:rsidRPr="003B3EEB">
              <w:rPr>
                <w:rFonts w:asciiTheme="minorEastAsia" w:eastAsiaTheme="minorEastAsia" w:hAnsiTheme="minorEastAsia" w:hint="eastAsia"/>
                <w:color w:val="000000"/>
                <w:sz w:val="16"/>
                <w:szCs w:val="16"/>
              </w:rPr>
              <w:br/>
              <w:t>Data1:输出电压调节上限【1mV/位】</w:t>
            </w:r>
            <w:r w:rsidRPr="003B3EEB">
              <w:rPr>
                <w:rFonts w:asciiTheme="minorEastAsia" w:eastAsiaTheme="minorEastAsia" w:hAnsiTheme="minorEastAsia" w:hint="eastAsia"/>
                <w:color w:val="000000"/>
                <w:sz w:val="16"/>
                <w:szCs w:val="16"/>
              </w:rPr>
              <w:br/>
              <w:t>Data1[7:6]=A；Data1[5:0]=B；结果=B×10^A</w:t>
            </w:r>
          </w:p>
        </w:tc>
      </w:tr>
      <w:tr w:rsidR="00A644C1" w:rsidRPr="003B3EEB" w:rsidTr="00A644C1">
        <w:trPr>
          <w:trHeight w:val="397"/>
          <w:jc w:val="center"/>
        </w:trPr>
        <w:tc>
          <w:tcPr>
            <w:tcW w:w="394" w:type="dxa"/>
            <w:tcBorders>
              <w:top w:val="nil"/>
              <w:left w:val="single" w:sz="8" w:space="0" w:color="000000"/>
              <w:bottom w:val="single" w:sz="8" w:space="0" w:color="000000"/>
              <w:right w:val="single" w:sz="8" w:space="0" w:color="000000"/>
            </w:tcBorders>
            <w:shd w:val="clear" w:color="auto" w:fill="auto"/>
            <w:vAlign w:val="center"/>
          </w:tcPr>
          <w:p w:rsidR="00A644C1" w:rsidRPr="001937B4" w:rsidRDefault="00A644C1" w:rsidP="00CF7131">
            <w:pPr>
              <w:widowControl/>
              <w:jc w:val="center"/>
              <w:rPr>
                <w:rFonts w:ascii="Arial" w:hAnsi="Arial" w:cs="Arial"/>
                <w:color w:val="000000"/>
                <w:sz w:val="16"/>
                <w:szCs w:val="16"/>
              </w:rPr>
            </w:pPr>
            <w:r>
              <w:rPr>
                <w:rFonts w:ascii="Arial" w:hAnsi="Arial" w:cs="Arial"/>
                <w:color w:val="000000"/>
                <w:sz w:val="16"/>
                <w:szCs w:val="16"/>
              </w:rPr>
              <w:t>4</w:t>
            </w:r>
          </w:p>
        </w:tc>
        <w:tc>
          <w:tcPr>
            <w:tcW w:w="1248" w:type="dxa"/>
            <w:tcBorders>
              <w:top w:val="nil"/>
              <w:left w:val="nil"/>
              <w:bottom w:val="single" w:sz="8" w:space="0" w:color="000000"/>
              <w:right w:val="single" w:sz="8" w:space="0" w:color="000000"/>
            </w:tcBorders>
            <w:shd w:val="clear" w:color="auto" w:fill="auto"/>
            <w:vAlign w:val="center"/>
            <w:hideMark/>
          </w:tcPr>
          <w:p w:rsidR="00A644C1" w:rsidRPr="001937B4" w:rsidRDefault="00A644C1" w:rsidP="00CF7131">
            <w:pPr>
              <w:widowControl/>
              <w:rPr>
                <w:rFonts w:ascii="宋体" w:hAnsi="宋体" w:cs="宋体"/>
                <w:color w:val="000000"/>
                <w:sz w:val="16"/>
                <w:szCs w:val="16"/>
              </w:rPr>
            </w:pPr>
            <w:r w:rsidRPr="001937B4">
              <w:rPr>
                <w:rFonts w:ascii="宋体" w:hAnsi="宋体" w:cs="宋体" w:hint="eastAsia"/>
                <w:color w:val="000000"/>
                <w:sz w:val="16"/>
                <w:szCs w:val="16"/>
              </w:rPr>
              <w:t>读取输出调节电流范围</w:t>
            </w:r>
          </w:p>
        </w:tc>
        <w:tc>
          <w:tcPr>
            <w:tcW w:w="1173" w:type="dxa"/>
            <w:tcBorders>
              <w:top w:val="nil"/>
              <w:left w:val="nil"/>
              <w:bottom w:val="single" w:sz="8" w:space="0" w:color="000000"/>
              <w:right w:val="single" w:sz="8" w:space="0" w:color="000000"/>
            </w:tcBorders>
            <w:shd w:val="clear" w:color="auto" w:fill="auto"/>
            <w:vAlign w:val="center"/>
            <w:hideMark/>
          </w:tcPr>
          <w:p w:rsidR="00A644C1" w:rsidRPr="001937B4" w:rsidRDefault="00A644C1" w:rsidP="00CF7131">
            <w:pPr>
              <w:widowControl/>
              <w:rPr>
                <w:rFonts w:ascii="宋体" w:hAnsi="宋体" w:cs="宋体"/>
                <w:color w:val="000000"/>
                <w:sz w:val="16"/>
                <w:szCs w:val="16"/>
              </w:rPr>
            </w:pPr>
            <w:r w:rsidRPr="001937B4">
              <w:rPr>
                <w:rFonts w:ascii="宋体" w:hAnsi="宋体" w:cs="宋体" w:hint="eastAsia"/>
                <w:color w:val="000000"/>
                <w:sz w:val="16"/>
                <w:szCs w:val="16"/>
              </w:rPr>
              <w:t>0x1C 0x94 0x02</w:t>
            </w:r>
          </w:p>
        </w:tc>
        <w:tc>
          <w:tcPr>
            <w:tcW w:w="1237" w:type="dxa"/>
            <w:tcBorders>
              <w:top w:val="nil"/>
              <w:left w:val="nil"/>
              <w:bottom w:val="single" w:sz="8" w:space="0" w:color="000000"/>
              <w:right w:val="single" w:sz="8" w:space="0" w:color="000000"/>
            </w:tcBorders>
            <w:shd w:val="clear" w:color="auto" w:fill="auto"/>
            <w:vAlign w:val="center"/>
            <w:hideMark/>
          </w:tcPr>
          <w:p w:rsidR="00A644C1" w:rsidRPr="001937B4" w:rsidRDefault="00A644C1" w:rsidP="00CF7131">
            <w:pPr>
              <w:widowControl/>
              <w:rPr>
                <w:rFonts w:ascii="宋体" w:hAnsi="宋体" w:cs="宋体"/>
                <w:color w:val="000000"/>
                <w:sz w:val="16"/>
                <w:szCs w:val="16"/>
              </w:rPr>
            </w:pPr>
            <w:r w:rsidRPr="001937B4">
              <w:rPr>
                <w:rFonts w:ascii="宋体" w:hAnsi="宋体" w:cs="宋体" w:hint="eastAsia"/>
                <w:color w:val="000000"/>
                <w:sz w:val="16"/>
                <w:szCs w:val="16"/>
              </w:rPr>
              <w:t xml:space="preserve">ACK Data0 Data1  </w:t>
            </w:r>
          </w:p>
        </w:tc>
        <w:tc>
          <w:tcPr>
            <w:tcW w:w="810" w:type="dxa"/>
            <w:tcBorders>
              <w:top w:val="nil"/>
              <w:left w:val="nil"/>
              <w:bottom w:val="single" w:sz="8" w:space="0" w:color="000000"/>
              <w:right w:val="single" w:sz="8" w:space="0" w:color="000000"/>
            </w:tcBorders>
            <w:shd w:val="clear" w:color="auto" w:fill="auto"/>
            <w:vAlign w:val="center"/>
            <w:hideMark/>
          </w:tcPr>
          <w:p w:rsidR="00A644C1" w:rsidRPr="001937B4" w:rsidRDefault="00A644C1" w:rsidP="00CF7131">
            <w:pPr>
              <w:widowControl/>
              <w:jc w:val="center"/>
              <w:rPr>
                <w:rFonts w:ascii="宋体" w:hAnsi="宋体" w:cs="宋体"/>
                <w:color w:val="000000"/>
                <w:sz w:val="16"/>
                <w:szCs w:val="16"/>
              </w:rPr>
            </w:pPr>
            <w:r w:rsidRPr="001937B4">
              <w:rPr>
                <w:rFonts w:ascii="宋体" w:hAnsi="宋体" w:cs="宋体" w:hint="eastAsia"/>
                <w:color w:val="000000"/>
                <w:sz w:val="16"/>
                <w:szCs w:val="16"/>
              </w:rPr>
              <w:t>-</w:t>
            </w:r>
          </w:p>
        </w:tc>
        <w:tc>
          <w:tcPr>
            <w:tcW w:w="790" w:type="dxa"/>
            <w:tcBorders>
              <w:top w:val="nil"/>
              <w:left w:val="nil"/>
              <w:bottom w:val="single" w:sz="8" w:space="0" w:color="000000"/>
              <w:right w:val="single" w:sz="8" w:space="0" w:color="000000"/>
            </w:tcBorders>
            <w:shd w:val="clear" w:color="auto" w:fill="auto"/>
            <w:vAlign w:val="center"/>
            <w:hideMark/>
          </w:tcPr>
          <w:p w:rsidR="00A644C1" w:rsidRPr="001937B4" w:rsidRDefault="00A644C1" w:rsidP="00CF7131">
            <w:pPr>
              <w:widowControl/>
              <w:ind w:leftChars="-19" w:left="-40"/>
              <w:jc w:val="center"/>
              <w:rPr>
                <w:rFonts w:ascii="宋体" w:hAnsi="宋体" w:cs="宋体"/>
                <w:color w:val="000000"/>
                <w:sz w:val="16"/>
                <w:szCs w:val="16"/>
              </w:rPr>
            </w:pPr>
            <w:r w:rsidRPr="001937B4">
              <w:rPr>
                <w:rFonts w:ascii="宋体" w:hAnsi="宋体" w:cs="宋体" w:hint="eastAsia"/>
                <w:color w:val="000000"/>
                <w:sz w:val="16"/>
                <w:szCs w:val="16"/>
              </w:rPr>
              <w:t>1mV/位</w:t>
            </w:r>
          </w:p>
        </w:tc>
        <w:tc>
          <w:tcPr>
            <w:tcW w:w="3584" w:type="dxa"/>
            <w:tcBorders>
              <w:top w:val="nil"/>
              <w:left w:val="nil"/>
              <w:bottom w:val="single" w:sz="8" w:space="0" w:color="000000"/>
              <w:right w:val="single" w:sz="8" w:space="0" w:color="000000"/>
            </w:tcBorders>
            <w:shd w:val="clear" w:color="auto" w:fill="auto"/>
            <w:vAlign w:val="center"/>
            <w:hideMark/>
          </w:tcPr>
          <w:p w:rsidR="00A644C1" w:rsidRPr="003B3EEB" w:rsidRDefault="00A644C1" w:rsidP="00CF7131">
            <w:pPr>
              <w:widowControl/>
              <w:rPr>
                <w:rFonts w:asciiTheme="minorEastAsia" w:eastAsiaTheme="minorEastAsia" w:hAnsiTheme="minorEastAsia"/>
                <w:color w:val="000000"/>
                <w:sz w:val="16"/>
                <w:szCs w:val="16"/>
              </w:rPr>
            </w:pPr>
            <w:r w:rsidRPr="003B3EEB">
              <w:rPr>
                <w:rFonts w:asciiTheme="minorEastAsia" w:eastAsiaTheme="minorEastAsia" w:hAnsiTheme="minorEastAsia" w:hint="eastAsia"/>
                <w:color w:val="000000"/>
                <w:sz w:val="16"/>
                <w:szCs w:val="16"/>
              </w:rPr>
              <w:t>Data0:输出电流调节下限【1mA/位】</w:t>
            </w:r>
            <w:r w:rsidRPr="003B3EEB">
              <w:rPr>
                <w:rFonts w:asciiTheme="minorEastAsia" w:eastAsiaTheme="minorEastAsia" w:hAnsiTheme="minorEastAsia" w:hint="eastAsia"/>
                <w:color w:val="000000"/>
                <w:sz w:val="16"/>
                <w:szCs w:val="16"/>
              </w:rPr>
              <w:br/>
              <w:t>Data0[7:6]=A；Data0[5:0]=B；结果=B×10^A</w:t>
            </w:r>
            <w:r w:rsidRPr="003B3EEB">
              <w:rPr>
                <w:rFonts w:asciiTheme="minorEastAsia" w:eastAsiaTheme="minorEastAsia" w:hAnsiTheme="minorEastAsia" w:hint="eastAsia"/>
                <w:color w:val="000000"/>
                <w:sz w:val="16"/>
                <w:szCs w:val="16"/>
              </w:rPr>
              <w:br/>
              <w:t>Data1:输出电流调节上限【1mA/位】</w:t>
            </w:r>
            <w:r w:rsidRPr="003B3EEB">
              <w:rPr>
                <w:rFonts w:asciiTheme="minorEastAsia" w:eastAsiaTheme="minorEastAsia" w:hAnsiTheme="minorEastAsia" w:hint="eastAsia"/>
                <w:color w:val="000000"/>
                <w:sz w:val="16"/>
                <w:szCs w:val="16"/>
              </w:rPr>
              <w:br/>
              <w:t>Data1[7:6]=A；Data1[5:0]=B；结果=B×10^A</w:t>
            </w:r>
          </w:p>
        </w:tc>
      </w:tr>
      <w:tr w:rsidR="00A644C1" w:rsidRPr="003B3EEB" w:rsidTr="00A644C1">
        <w:trPr>
          <w:trHeight w:val="397"/>
          <w:jc w:val="center"/>
        </w:trPr>
        <w:tc>
          <w:tcPr>
            <w:tcW w:w="394" w:type="dxa"/>
            <w:tcBorders>
              <w:top w:val="nil"/>
              <w:left w:val="single" w:sz="8" w:space="0" w:color="000000"/>
              <w:bottom w:val="single" w:sz="8" w:space="0" w:color="000000"/>
              <w:right w:val="single" w:sz="8" w:space="0" w:color="000000"/>
            </w:tcBorders>
            <w:shd w:val="clear" w:color="auto" w:fill="auto"/>
            <w:vAlign w:val="center"/>
          </w:tcPr>
          <w:p w:rsidR="00A644C1" w:rsidRPr="001937B4" w:rsidRDefault="00A644C1" w:rsidP="00CF7131">
            <w:pPr>
              <w:widowControl/>
              <w:jc w:val="center"/>
              <w:rPr>
                <w:rFonts w:ascii="Arial" w:hAnsi="Arial" w:cs="Arial"/>
                <w:color w:val="000000"/>
                <w:sz w:val="16"/>
                <w:szCs w:val="16"/>
              </w:rPr>
            </w:pPr>
            <w:r>
              <w:rPr>
                <w:rFonts w:ascii="Arial" w:hAnsi="Arial" w:cs="Arial"/>
                <w:color w:val="000000"/>
                <w:sz w:val="16"/>
                <w:szCs w:val="16"/>
              </w:rPr>
              <w:t>5</w:t>
            </w:r>
          </w:p>
        </w:tc>
        <w:tc>
          <w:tcPr>
            <w:tcW w:w="1248" w:type="dxa"/>
            <w:tcBorders>
              <w:top w:val="nil"/>
              <w:left w:val="nil"/>
              <w:bottom w:val="single" w:sz="8" w:space="0" w:color="000000"/>
              <w:right w:val="single" w:sz="8" w:space="0" w:color="000000"/>
            </w:tcBorders>
            <w:shd w:val="clear" w:color="auto" w:fill="auto"/>
            <w:vAlign w:val="center"/>
            <w:hideMark/>
          </w:tcPr>
          <w:p w:rsidR="00A644C1" w:rsidRPr="001937B4" w:rsidRDefault="00A644C1" w:rsidP="00CF7131">
            <w:pPr>
              <w:widowControl/>
              <w:rPr>
                <w:rFonts w:ascii="宋体" w:hAnsi="宋体" w:cs="宋体"/>
                <w:color w:val="000000"/>
                <w:sz w:val="16"/>
                <w:szCs w:val="16"/>
              </w:rPr>
            </w:pPr>
            <w:r>
              <w:rPr>
                <w:rFonts w:hint="eastAsia"/>
                <w:color w:val="000000"/>
                <w:sz w:val="16"/>
                <w:szCs w:val="16"/>
              </w:rPr>
              <w:t>读取调节电压步进</w:t>
            </w:r>
          </w:p>
        </w:tc>
        <w:tc>
          <w:tcPr>
            <w:tcW w:w="1173" w:type="dxa"/>
            <w:tcBorders>
              <w:top w:val="nil"/>
              <w:left w:val="nil"/>
              <w:bottom w:val="single" w:sz="8" w:space="0" w:color="000000"/>
              <w:right w:val="single" w:sz="8" w:space="0" w:color="000000"/>
            </w:tcBorders>
            <w:shd w:val="clear" w:color="auto" w:fill="auto"/>
            <w:vAlign w:val="center"/>
            <w:hideMark/>
          </w:tcPr>
          <w:p w:rsidR="00A644C1" w:rsidRPr="001937B4" w:rsidRDefault="00A644C1" w:rsidP="00CF7131">
            <w:pPr>
              <w:widowControl/>
              <w:rPr>
                <w:rFonts w:ascii="宋体" w:hAnsi="宋体" w:cs="宋体"/>
                <w:color w:val="000000"/>
                <w:sz w:val="16"/>
                <w:szCs w:val="16"/>
              </w:rPr>
            </w:pPr>
            <w:r>
              <w:rPr>
                <w:rFonts w:hint="eastAsia"/>
                <w:color w:val="000000"/>
                <w:sz w:val="16"/>
                <w:szCs w:val="16"/>
              </w:rPr>
              <w:t xml:space="preserve">0x0C 0x96 </w:t>
            </w:r>
          </w:p>
        </w:tc>
        <w:tc>
          <w:tcPr>
            <w:tcW w:w="1237" w:type="dxa"/>
            <w:tcBorders>
              <w:top w:val="nil"/>
              <w:left w:val="nil"/>
              <w:bottom w:val="single" w:sz="8" w:space="0" w:color="000000"/>
              <w:right w:val="single" w:sz="8" w:space="0" w:color="000000"/>
            </w:tcBorders>
            <w:shd w:val="clear" w:color="auto" w:fill="auto"/>
            <w:vAlign w:val="center"/>
            <w:hideMark/>
          </w:tcPr>
          <w:p w:rsidR="00A644C1" w:rsidRPr="001937B4" w:rsidRDefault="00A644C1" w:rsidP="00CF7131">
            <w:pPr>
              <w:widowControl/>
              <w:rPr>
                <w:rFonts w:ascii="宋体" w:hAnsi="宋体" w:cs="宋体"/>
                <w:color w:val="000000"/>
                <w:sz w:val="16"/>
                <w:szCs w:val="16"/>
              </w:rPr>
            </w:pPr>
            <w:r w:rsidRPr="001937B4">
              <w:rPr>
                <w:rFonts w:ascii="宋体" w:hAnsi="宋体" w:cs="宋体" w:hint="eastAsia"/>
                <w:color w:val="000000"/>
                <w:sz w:val="16"/>
                <w:szCs w:val="16"/>
              </w:rPr>
              <w:t xml:space="preserve">ACK Data0   </w:t>
            </w:r>
          </w:p>
        </w:tc>
        <w:tc>
          <w:tcPr>
            <w:tcW w:w="810" w:type="dxa"/>
            <w:tcBorders>
              <w:top w:val="nil"/>
              <w:left w:val="nil"/>
              <w:bottom w:val="single" w:sz="8" w:space="0" w:color="000000"/>
              <w:right w:val="single" w:sz="8" w:space="0" w:color="000000"/>
            </w:tcBorders>
            <w:shd w:val="clear" w:color="auto" w:fill="auto"/>
            <w:vAlign w:val="center"/>
            <w:hideMark/>
          </w:tcPr>
          <w:p w:rsidR="00A644C1" w:rsidRPr="001937B4" w:rsidRDefault="00A644C1" w:rsidP="00CF7131">
            <w:pPr>
              <w:widowControl/>
              <w:jc w:val="center"/>
              <w:rPr>
                <w:rFonts w:ascii="宋体" w:hAnsi="宋体" w:cs="宋体"/>
                <w:color w:val="000000"/>
                <w:sz w:val="16"/>
                <w:szCs w:val="16"/>
              </w:rPr>
            </w:pPr>
            <w:r w:rsidRPr="001937B4">
              <w:rPr>
                <w:rFonts w:ascii="宋体" w:hAnsi="宋体" w:cs="宋体" w:hint="eastAsia"/>
                <w:color w:val="000000"/>
                <w:sz w:val="16"/>
                <w:szCs w:val="16"/>
              </w:rPr>
              <w:t>-</w:t>
            </w:r>
          </w:p>
        </w:tc>
        <w:tc>
          <w:tcPr>
            <w:tcW w:w="790" w:type="dxa"/>
            <w:tcBorders>
              <w:top w:val="nil"/>
              <w:left w:val="nil"/>
              <w:bottom w:val="single" w:sz="8" w:space="0" w:color="000000"/>
              <w:right w:val="single" w:sz="8" w:space="0" w:color="000000"/>
            </w:tcBorders>
            <w:shd w:val="clear" w:color="auto" w:fill="auto"/>
            <w:vAlign w:val="center"/>
            <w:hideMark/>
          </w:tcPr>
          <w:p w:rsidR="00A644C1" w:rsidRPr="001937B4" w:rsidRDefault="00A644C1" w:rsidP="00CF7131">
            <w:pPr>
              <w:widowControl/>
              <w:ind w:leftChars="-19" w:left="-40"/>
              <w:jc w:val="center"/>
              <w:rPr>
                <w:rFonts w:ascii="宋体" w:hAnsi="宋体" w:cs="宋体"/>
                <w:color w:val="000000"/>
                <w:sz w:val="16"/>
                <w:szCs w:val="16"/>
              </w:rPr>
            </w:pPr>
            <w:r w:rsidRPr="001937B4">
              <w:rPr>
                <w:rFonts w:ascii="宋体" w:hAnsi="宋体" w:cs="宋体" w:hint="eastAsia"/>
                <w:color w:val="000000"/>
                <w:sz w:val="16"/>
                <w:szCs w:val="16"/>
              </w:rPr>
              <w:t>1mV/位</w:t>
            </w:r>
          </w:p>
        </w:tc>
        <w:tc>
          <w:tcPr>
            <w:tcW w:w="3584" w:type="dxa"/>
            <w:tcBorders>
              <w:top w:val="nil"/>
              <w:left w:val="nil"/>
              <w:bottom w:val="single" w:sz="8" w:space="0" w:color="000000"/>
              <w:right w:val="single" w:sz="8" w:space="0" w:color="000000"/>
            </w:tcBorders>
            <w:shd w:val="clear" w:color="auto" w:fill="auto"/>
            <w:vAlign w:val="center"/>
            <w:hideMark/>
          </w:tcPr>
          <w:p w:rsidR="00A644C1" w:rsidRPr="003B3EEB" w:rsidRDefault="00A644C1" w:rsidP="00CF7131">
            <w:pPr>
              <w:widowControl/>
              <w:rPr>
                <w:rFonts w:asciiTheme="minorEastAsia" w:eastAsiaTheme="minorEastAsia" w:hAnsiTheme="minorEastAsia"/>
                <w:color w:val="000000"/>
                <w:sz w:val="16"/>
                <w:szCs w:val="16"/>
              </w:rPr>
            </w:pPr>
            <w:r w:rsidRPr="003B3EEB">
              <w:rPr>
                <w:rFonts w:asciiTheme="minorEastAsia" w:eastAsiaTheme="minorEastAsia" w:hAnsiTheme="minorEastAsia" w:hint="eastAsia"/>
                <w:color w:val="000000"/>
                <w:sz w:val="16"/>
                <w:szCs w:val="16"/>
              </w:rPr>
              <w:t>Data0： 调节电压步进【1mV/位】</w:t>
            </w:r>
            <w:r w:rsidRPr="003B3EEB">
              <w:rPr>
                <w:rFonts w:asciiTheme="minorEastAsia" w:eastAsiaTheme="minorEastAsia" w:hAnsiTheme="minorEastAsia" w:hint="eastAsia"/>
                <w:color w:val="000000"/>
                <w:sz w:val="16"/>
                <w:szCs w:val="16"/>
              </w:rPr>
              <w:br/>
              <w:t>Data0[7]=A；Data0[6:0]=B；</w:t>
            </w:r>
            <w:r w:rsidRPr="003B3EEB">
              <w:rPr>
                <w:rFonts w:asciiTheme="minorEastAsia" w:eastAsiaTheme="minorEastAsia" w:hAnsiTheme="minorEastAsia" w:hint="eastAsia"/>
                <w:color w:val="000000"/>
                <w:sz w:val="16"/>
                <w:szCs w:val="16"/>
              </w:rPr>
              <w:br/>
              <w:t>结果=B×10^A</w:t>
            </w:r>
          </w:p>
        </w:tc>
      </w:tr>
      <w:tr w:rsidR="00A644C1" w:rsidRPr="003B3EEB" w:rsidTr="00A644C1">
        <w:trPr>
          <w:trHeight w:val="397"/>
          <w:jc w:val="center"/>
        </w:trPr>
        <w:tc>
          <w:tcPr>
            <w:tcW w:w="394" w:type="dxa"/>
            <w:tcBorders>
              <w:top w:val="nil"/>
              <w:left w:val="single" w:sz="8" w:space="0" w:color="000000"/>
              <w:bottom w:val="single" w:sz="8" w:space="0" w:color="000000"/>
              <w:right w:val="single" w:sz="8" w:space="0" w:color="000000"/>
            </w:tcBorders>
            <w:shd w:val="clear" w:color="auto" w:fill="auto"/>
            <w:vAlign w:val="center"/>
          </w:tcPr>
          <w:p w:rsidR="00A644C1" w:rsidRPr="001937B4" w:rsidRDefault="00A644C1" w:rsidP="00CF7131">
            <w:pPr>
              <w:widowControl/>
              <w:jc w:val="center"/>
              <w:rPr>
                <w:rFonts w:ascii="Arial" w:hAnsi="Arial" w:cs="Arial"/>
                <w:color w:val="000000"/>
                <w:sz w:val="16"/>
                <w:szCs w:val="16"/>
              </w:rPr>
            </w:pPr>
            <w:r>
              <w:rPr>
                <w:rFonts w:ascii="Arial" w:hAnsi="Arial" w:cs="Arial"/>
                <w:color w:val="000000"/>
                <w:sz w:val="16"/>
                <w:szCs w:val="16"/>
              </w:rPr>
              <w:t>6</w:t>
            </w:r>
          </w:p>
        </w:tc>
        <w:tc>
          <w:tcPr>
            <w:tcW w:w="1248" w:type="dxa"/>
            <w:tcBorders>
              <w:top w:val="nil"/>
              <w:left w:val="nil"/>
              <w:bottom w:val="single" w:sz="8" w:space="0" w:color="000000"/>
              <w:right w:val="single" w:sz="8" w:space="0" w:color="000000"/>
            </w:tcBorders>
            <w:shd w:val="clear" w:color="auto" w:fill="auto"/>
            <w:vAlign w:val="center"/>
            <w:hideMark/>
          </w:tcPr>
          <w:p w:rsidR="00A644C1" w:rsidRPr="001937B4" w:rsidRDefault="00A644C1" w:rsidP="00CF7131">
            <w:pPr>
              <w:widowControl/>
              <w:rPr>
                <w:rFonts w:ascii="宋体" w:hAnsi="宋体" w:cs="宋体"/>
                <w:color w:val="000000"/>
                <w:sz w:val="16"/>
                <w:szCs w:val="16"/>
              </w:rPr>
            </w:pPr>
            <w:r>
              <w:rPr>
                <w:rFonts w:hint="eastAsia"/>
                <w:color w:val="000000"/>
                <w:sz w:val="16"/>
                <w:szCs w:val="16"/>
              </w:rPr>
              <w:t>读取调节电流步进</w:t>
            </w:r>
          </w:p>
        </w:tc>
        <w:tc>
          <w:tcPr>
            <w:tcW w:w="1173" w:type="dxa"/>
            <w:tcBorders>
              <w:top w:val="nil"/>
              <w:left w:val="nil"/>
              <w:bottom w:val="single" w:sz="8" w:space="0" w:color="000000"/>
              <w:right w:val="single" w:sz="8" w:space="0" w:color="000000"/>
            </w:tcBorders>
            <w:shd w:val="clear" w:color="auto" w:fill="auto"/>
            <w:vAlign w:val="center"/>
            <w:hideMark/>
          </w:tcPr>
          <w:p w:rsidR="00A644C1" w:rsidRPr="001937B4" w:rsidRDefault="00A644C1" w:rsidP="00CF7131">
            <w:pPr>
              <w:widowControl/>
              <w:rPr>
                <w:rFonts w:ascii="宋体" w:hAnsi="宋体" w:cs="宋体"/>
                <w:color w:val="000000"/>
                <w:sz w:val="16"/>
                <w:szCs w:val="16"/>
              </w:rPr>
            </w:pPr>
            <w:r>
              <w:rPr>
                <w:rFonts w:hint="eastAsia"/>
                <w:color w:val="000000"/>
                <w:sz w:val="16"/>
                <w:szCs w:val="16"/>
              </w:rPr>
              <w:t xml:space="preserve">0x0C 0x97 </w:t>
            </w:r>
          </w:p>
        </w:tc>
        <w:tc>
          <w:tcPr>
            <w:tcW w:w="1237" w:type="dxa"/>
            <w:tcBorders>
              <w:top w:val="nil"/>
              <w:left w:val="nil"/>
              <w:bottom w:val="single" w:sz="8" w:space="0" w:color="000000"/>
              <w:right w:val="single" w:sz="8" w:space="0" w:color="000000"/>
            </w:tcBorders>
            <w:shd w:val="clear" w:color="auto" w:fill="auto"/>
            <w:vAlign w:val="center"/>
            <w:hideMark/>
          </w:tcPr>
          <w:p w:rsidR="00A644C1" w:rsidRPr="001937B4" w:rsidRDefault="00A644C1" w:rsidP="00CF7131">
            <w:pPr>
              <w:widowControl/>
              <w:rPr>
                <w:rFonts w:ascii="宋体" w:hAnsi="宋体" w:cs="宋体"/>
                <w:color w:val="000000"/>
                <w:sz w:val="16"/>
                <w:szCs w:val="16"/>
              </w:rPr>
            </w:pPr>
            <w:r w:rsidRPr="001937B4">
              <w:rPr>
                <w:rFonts w:ascii="宋体" w:hAnsi="宋体" w:cs="宋体" w:hint="eastAsia"/>
                <w:color w:val="000000"/>
                <w:sz w:val="16"/>
                <w:szCs w:val="16"/>
              </w:rPr>
              <w:t xml:space="preserve">ACK Data0   </w:t>
            </w:r>
          </w:p>
        </w:tc>
        <w:tc>
          <w:tcPr>
            <w:tcW w:w="810" w:type="dxa"/>
            <w:tcBorders>
              <w:top w:val="nil"/>
              <w:left w:val="nil"/>
              <w:bottom w:val="single" w:sz="8" w:space="0" w:color="000000"/>
              <w:right w:val="single" w:sz="8" w:space="0" w:color="000000"/>
            </w:tcBorders>
            <w:shd w:val="clear" w:color="auto" w:fill="auto"/>
            <w:vAlign w:val="center"/>
            <w:hideMark/>
          </w:tcPr>
          <w:p w:rsidR="00A644C1" w:rsidRPr="001937B4" w:rsidRDefault="00A644C1" w:rsidP="00CF7131">
            <w:pPr>
              <w:widowControl/>
              <w:jc w:val="center"/>
              <w:rPr>
                <w:rFonts w:ascii="宋体" w:hAnsi="宋体" w:cs="宋体"/>
                <w:color w:val="000000"/>
                <w:sz w:val="16"/>
                <w:szCs w:val="16"/>
              </w:rPr>
            </w:pPr>
            <w:r w:rsidRPr="001937B4">
              <w:rPr>
                <w:rFonts w:ascii="宋体" w:hAnsi="宋体" w:cs="宋体" w:hint="eastAsia"/>
                <w:color w:val="000000"/>
                <w:sz w:val="16"/>
                <w:szCs w:val="16"/>
              </w:rPr>
              <w:t>-</w:t>
            </w:r>
          </w:p>
        </w:tc>
        <w:tc>
          <w:tcPr>
            <w:tcW w:w="790" w:type="dxa"/>
            <w:tcBorders>
              <w:top w:val="nil"/>
              <w:left w:val="nil"/>
              <w:bottom w:val="single" w:sz="8" w:space="0" w:color="000000"/>
              <w:right w:val="single" w:sz="8" w:space="0" w:color="000000"/>
            </w:tcBorders>
            <w:shd w:val="clear" w:color="auto" w:fill="auto"/>
            <w:vAlign w:val="center"/>
            <w:hideMark/>
          </w:tcPr>
          <w:p w:rsidR="00A644C1" w:rsidRPr="001937B4" w:rsidRDefault="00A644C1" w:rsidP="00CF7131">
            <w:pPr>
              <w:widowControl/>
              <w:ind w:leftChars="-19" w:left="-40"/>
              <w:jc w:val="center"/>
              <w:rPr>
                <w:rFonts w:ascii="宋体" w:hAnsi="宋体" w:cs="宋体"/>
                <w:color w:val="000000"/>
                <w:sz w:val="16"/>
                <w:szCs w:val="16"/>
              </w:rPr>
            </w:pPr>
            <w:r w:rsidRPr="001937B4">
              <w:rPr>
                <w:rFonts w:ascii="宋体" w:hAnsi="宋体" w:cs="宋体" w:hint="eastAsia"/>
                <w:color w:val="000000"/>
                <w:sz w:val="16"/>
                <w:szCs w:val="16"/>
              </w:rPr>
              <w:t>1mA/位</w:t>
            </w:r>
          </w:p>
        </w:tc>
        <w:tc>
          <w:tcPr>
            <w:tcW w:w="3584" w:type="dxa"/>
            <w:tcBorders>
              <w:top w:val="nil"/>
              <w:left w:val="nil"/>
              <w:bottom w:val="single" w:sz="8" w:space="0" w:color="000000"/>
              <w:right w:val="single" w:sz="8" w:space="0" w:color="000000"/>
            </w:tcBorders>
            <w:shd w:val="clear" w:color="auto" w:fill="auto"/>
            <w:vAlign w:val="center"/>
            <w:hideMark/>
          </w:tcPr>
          <w:p w:rsidR="00A644C1" w:rsidRPr="003B3EEB" w:rsidRDefault="00A644C1" w:rsidP="00CF7131">
            <w:pPr>
              <w:widowControl/>
              <w:rPr>
                <w:rFonts w:asciiTheme="minorEastAsia" w:eastAsiaTheme="minorEastAsia" w:hAnsiTheme="minorEastAsia"/>
                <w:color w:val="000000"/>
                <w:sz w:val="16"/>
                <w:szCs w:val="16"/>
              </w:rPr>
            </w:pPr>
            <w:r w:rsidRPr="003B3EEB">
              <w:rPr>
                <w:rFonts w:asciiTheme="minorEastAsia" w:eastAsiaTheme="minorEastAsia" w:hAnsiTheme="minorEastAsia" w:hint="eastAsia"/>
                <w:color w:val="000000"/>
                <w:sz w:val="16"/>
                <w:szCs w:val="16"/>
              </w:rPr>
              <w:t>Data0：调节电流步进【1mA/位】</w:t>
            </w:r>
            <w:r w:rsidRPr="003B3EEB">
              <w:rPr>
                <w:rFonts w:asciiTheme="minorEastAsia" w:eastAsiaTheme="minorEastAsia" w:hAnsiTheme="minorEastAsia" w:hint="eastAsia"/>
                <w:color w:val="000000"/>
                <w:sz w:val="16"/>
                <w:szCs w:val="16"/>
              </w:rPr>
              <w:br/>
              <w:t>Data0[7]=A；Data0[6:0]=B；</w:t>
            </w:r>
            <w:r w:rsidRPr="003B3EEB">
              <w:rPr>
                <w:rFonts w:asciiTheme="minorEastAsia" w:eastAsiaTheme="minorEastAsia" w:hAnsiTheme="minorEastAsia" w:hint="eastAsia"/>
                <w:color w:val="000000"/>
                <w:sz w:val="16"/>
                <w:szCs w:val="16"/>
              </w:rPr>
              <w:br/>
              <w:t>结果=B×10^A</w:t>
            </w:r>
          </w:p>
        </w:tc>
      </w:tr>
      <w:tr w:rsidR="00A644C1" w:rsidRPr="003B3EEB" w:rsidTr="00A644C1">
        <w:trPr>
          <w:trHeight w:val="397"/>
          <w:jc w:val="center"/>
        </w:trPr>
        <w:tc>
          <w:tcPr>
            <w:tcW w:w="394" w:type="dxa"/>
            <w:tcBorders>
              <w:top w:val="nil"/>
              <w:left w:val="single" w:sz="8" w:space="0" w:color="000000"/>
              <w:bottom w:val="single" w:sz="8" w:space="0" w:color="000000"/>
              <w:right w:val="single" w:sz="8" w:space="0" w:color="000000"/>
            </w:tcBorders>
            <w:shd w:val="clear" w:color="auto" w:fill="auto"/>
            <w:vAlign w:val="center"/>
          </w:tcPr>
          <w:p w:rsidR="00A644C1" w:rsidRPr="001937B4" w:rsidRDefault="00A644C1" w:rsidP="00CF7131">
            <w:pPr>
              <w:widowControl/>
              <w:jc w:val="center"/>
              <w:rPr>
                <w:rFonts w:ascii="Arial" w:hAnsi="Arial" w:cs="Arial"/>
                <w:color w:val="000000"/>
                <w:sz w:val="16"/>
                <w:szCs w:val="16"/>
              </w:rPr>
            </w:pPr>
            <w:r>
              <w:rPr>
                <w:rFonts w:ascii="Arial" w:hAnsi="Arial" w:cs="Arial"/>
                <w:color w:val="000000"/>
                <w:sz w:val="16"/>
                <w:szCs w:val="16"/>
              </w:rPr>
              <w:t>7</w:t>
            </w:r>
          </w:p>
        </w:tc>
        <w:tc>
          <w:tcPr>
            <w:tcW w:w="1248" w:type="dxa"/>
            <w:tcBorders>
              <w:top w:val="nil"/>
              <w:left w:val="nil"/>
              <w:bottom w:val="single" w:sz="8" w:space="0" w:color="000000"/>
              <w:right w:val="single" w:sz="8" w:space="0" w:color="000000"/>
            </w:tcBorders>
            <w:shd w:val="clear" w:color="auto" w:fill="auto"/>
            <w:vAlign w:val="center"/>
            <w:hideMark/>
          </w:tcPr>
          <w:p w:rsidR="00A644C1" w:rsidRPr="001937B4" w:rsidRDefault="00A644C1" w:rsidP="00CF7131">
            <w:pPr>
              <w:widowControl/>
              <w:rPr>
                <w:rFonts w:ascii="宋体" w:hAnsi="宋体" w:cs="宋体"/>
                <w:color w:val="000000"/>
                <w:sz w:val="16"/>
                <w:szCs w:val="16"/>
              </w:rPr>
            </w:pPr>
            <w:r>
              <w:rPr>
                <w:rFonts w:hint="eastAsia"/>
                <w:color w:val="000000"/>
                <w:sz w:val="16"/>
                <w:szCs w:val="16"/>
              </w:rPr>
              <w:t>读取最大电压误差（绝对</w:t>
            </w:r>
            <w:r>
              <w:rPr>
                <w:color w:val="000000"/>
                <w:sz w:val="16"/>
                <w:szCs w:val="16"/>
              </w:rPr>
              <w:t>值</w:t>
            </w:r>
            <w:r>
              <w:rPr>
                <w:rFonts w:hint="eastAsia"/>
                <w:color w:val="000000"/>
                <w:sz w:val="16"/>
                <w:szCs w:val="16"/>
              </w:rPr>
              <w:t>）</w:t>
            </w:r>
          </w:p>
        </w:tc>
        <w:tc>
          <w:tcPr>
            <w:tcW w:w="1173" w:type="dxa"/>
            <w:tcBorders>
              <w:top w:val="nil"/>
              <w:left w:val="nil"/>
              <w:bottom w:val="single" w:sz="8" w:space="0" w:color="000000"/>
              <w:right w:val="single" w:sz="8" w:space="0" w:color="000000"/>
            </w:tcBorders>
            <w:shd w:val="clear" w:color="auto" w:fill="auto"/>
            <w:vAlign w:val="center"/>
            <w:hideMark/>
          </w:tcPr>
          <w:p w:rsidR="00A644C1" w:rsidRPr="001937B4" w:rsidRDefault="00A644C1" w:rsidP="00CF7131">
            <w:pPr>
              <w:widowControl/>
              <w:rPr>
                <w:rFonts w:ascii="宋体" w:hAnsi="宋体" w:cs="宋体"/>
                <w:color w:val="000000"/>
                <w:sz w:val="16"/>
                <w:szCs w:val="16"/>
              </w:rPr>
            </w:pPr>
            <w:r>
              <w:rPr>
                <w:rFonts w:hint="eastAsia"/>
                <w:color w:val="000000"/>
                <w:sz w:val="16"/>
                <w:szCs w:val="16"/>
              </w:rPr>
              <w:t xml:space="preserve">0x0C 0x98 </w:t>
            </w:r>
          </w:p>
        </w:tc>
        <w:tc>
          <w:tcPr>
            <w:tcW w:w="1237" w:type="dxa"/>
            <w:tcBorders>
              <w:top w:val="nil"/>
              <w:left w:val="nil"/>
              <w:bottom w:val="single" w:sz="8" w:space="0" w:color="000000"/>
              <w:right w:val="single" w:sz="8" w:space="0" w:color="000000"/>
            </w:tcBorders>
            <w:shd w:val="clear" w:color="auto" w:fill="auto"/>
            <w:vAlign w:val="center"/>
            <w:hideMark/>
          </w:tcPr>
          <w:p w:rsidR="00A644C1" w:rsidRPr="001937B4" w:rsidRDefault="00A644C1" w:rsidP="00CF7131">
            <w:pPr>
              <w:widowControl/>
              <w:rPr>
                <w:rFonts w:ascii="宋体" w:hAnsi="宋体" w:cs="宋体"/>
                <w:color w:val="000000"/>
                <w:sz w:val="16"/>
                <w:szCs w:val="16"/>
              </w:rPr>
            </w:pPr>
            <w:r w:rsidRPr="001937B4">
              <w:rPr>
                <w:rFonts w:ascii="宋体" w:hAnsi="宋体" w:cs="宋体" w:hint="eastAsia"/>
                <w:color w:val="000000"/>
                <w:sz w:val="16"/>
                <w:szCs w:val="16"/>
              </w:rPr>
              <w:t xml:space="preserve">ACK Data0   </w:t>
            </w:r>
          </w:p>
        </w:tc>
        <w:tc>
          <w:tcPr>
            <w:tcW w:w="810" w:type="dxa"/>
            <w:tcBorders>
              <w:top w:val="nil"/>
              <w:left w:val="nil"/>
              <w:bottom w:val="single" w:sz="8" w:space="0" w:color="000000"/>
              <w:right w:val="single" w:sz="8" w:space="0" w:color="000000"/>
            </w:tcBorders>
            <w:shd w:val="clear" w:color="auto" w:fill="auto"/>
            <w:vAlign w:val="center"/>
            <w:hideMark/>
          </w:tcPr>
          <w:p w:rsidR="00A644C1" w:rsidRPr="001937B4" w:rsidRDefault="00A644C1" w:rsidP="00CF7131">
            <w:pPr>
              <w:widowControl/>
              <w:jc w:val="center"/>
              <w:rPr>
                <w:rFonts w:ascii="宋体" w:hAnsi="宋体" w:cs="宋体"/>
                <w:color w:val="000000"/>
                <w:sz w:val="16"/>
                <w:szCs w:val="16"/>
              </w:rPr>
            </w:pPr>
            <w:r w:rsidRPr="001937B4">
              <w:rPr>
                <w:rFonts w:ascii="宋体" w:hAnsi="宋体" w:cs="宋体" w:hint="eastAsia"/>
                <w:color w:val="000000"/>
                <w:sz w:val="16"/>
                <w:szCs w:val="16"/>
              </w:rPr>
              <w:t>-</w:t>
            </w:r>
          </w:p>
        </w:tc>
        <w:tc>
          <w:tcPr>
            <w:tcW w:w="790" w:type="dxa"/>
            <w:tcBorders>
              <w:top w:val="nil"/>
              <w:left w:val="nil"/>
              <w:bottom w:val="single" w:sz="8" w:space="0" w:color="000000"/>
              <w:right w:val="single" w:sz="8" w:space="0" w:color="000000"/>
            </w:tcBorders>
            <w:shd w:val="clear" w:color="auto" w:fill="auto"/>
            <w:vAlign w:val="center"/>
            <w:hideMark/>
          </w:tcPr>
          <w:p w:rsidR="00A644C1" w:rsidRPr="001937B4" w:rsidRDefault="00A644C1" w:rsidP="00CF7131">
            <w:pPr>
              <w:widowControl/>
              <w:ind w:leftChars="-19" w:left="-40"/>
              <w:jc w:val="center"/>
              <w:rPr>
                <w:rFonts w:ascii="宋体" w:hAnsi="宋体" w:cs="宋体"/>
                <w:color w:val="000000"/>
                <w:sz w:val="16"/>
                <w:szCs w:val="16"/>
              </w:rPr>
            </w:pPr>
            <w:r w:rsidRPr="001937B4">
              <w:rPr>
                <w:rFonts w:ascii="宋体" w:hAnsi="宋体" w:cs="宋体" w:hint="eastAsia"/>
                <w:color w:val="000000"/>
                <w:sz w:val="16"/>
                <w:szCs w:val="16"/>
              </w:rPr>
              <w:t>1mV/位</w:t>
            </w:r>
          </w:p>
        </w:tc>
        <w:tc>
          <w:tcPr>
            <w:tcW w:w="3584" w:type="dxa"/>
            <w:tcBorders>
              <w:top w:val="nil"/>
              <w:left w:val="nil"/>
              <w:bottom w:val="single" w:sz="8" w:space="0" w:color="000000"/>
              <w:right w:val="single" w:sz="8" w:space="0" w:color="000000"/>
            </w:tcBorders>
            <w:shd w:val="clear" w:color="auto" w:fill="auto"/>
            <w:vAlign w:val="center"/>
            <w:hideMark/>
          </w:tcPr>
          <w:p w:rsidR="00A644C1" w:rsidRPr="003B3EEB" w:rsidRDefault="00A644C1" w:rsidP="00CF7131">
            <w:pPr>
              <w:widowControl/>
              <w:rPr>
                <w:rFonts w:asciiTheme="minorEastAsia" w:eastAsiaTheme="minorEastAsia" w:hAnsiTheme="minorEastAsia"/>
                <w:color w:val="000000"/>
                <w:sz w:val="16"/>
                <w:szCs w:val="16"/>
              </w:rPr>
            </w:pPr>
            <w:r w:rsidRPr="003B3EEB">
              <w:rPr>
                <w:rFonts w:asciiTheme="minorEastAsia" w:eastAsiaTheme="minorEastAsia" w:hAnsiTheme="minorEastAsia" w:hint="eastAsia"/>
                <w:color w:val="000000"/>
                <w:sz w:val="16"/>
                <w:szCs w:val="16"/>
              </w:rPr>
              <w:t>Data0：最大电压误差【1mV/位】</w:t>
            </w:r>
            <w:r w:rsidRPr="003B3EEB">
              <w:rPr>
                <w:rFonts w:asciiTheme="minorEastAsia" w:eastAsiaTheme="minorEastAsia" w:hAnsiTheme="minorEastAsia" w:hint="eastAsia"/>
                <w:color w:val="000000"/>
                <w:sz w:val="16"/>
                <w:szCs w:val="16"/>
              </w:rPr>
              <w:br/>
              <w:t>Data0[7]=A；Data0[6:0]=B；</w:t>
            </w:r>
            <w:r w:rsidRPr="003B3EEB">
              <w:rPr>
                <w:rFonts w:asciiTheme="minorEastAsia" w:eastAsiaTheme="minorEastAsia" w:hAnsiTheme="minorEastAsia" w:hint="eastAsia"/>
                <w:color w:val="000000"/>
                <w:sz w:val="16"/>
                <w:szCs w:val="16"/>
              </w:rPr>
              <w:br/>
              <w:t>结果=B×10^A</w:t>
            </w:r>
          </w:p>
        </w:tc>
      </w:tr>
      <w:tr w:rsidR="00A644C1" w:rsidRPr="003B3EEB" w:rsidTr="00A644C1">
        <w:trPr>
          <w:trHeight w:val="397"/>
          <w:jc w:val="center"/>
        </w:trPr>
        <w:tc>
          <w:tcPr>
            <w:tcW w:w="394" w:type="dxa"/>
            <w:tcBorders>
              <w:top w:val="nil"/>
              <w:left w:val="single" w:sz="8" w:space="0" w:color="000000"/>
              <w:bottom w:val="single" w:sz="8" w:space="0" w:color="000000"/>
              <w:right w:val="single" w:sz="8" w:space="0" w:color="000000"/>
            </w:tcBorders>
            <w:shd w:val="clear" w:color="auto" w:fill="auto"/>
            <w:vAlign w:val="center"/>
          </w:tcPr>
          <w:p w:rsidR="00A644C1" w:rsidRPr="001937B4" w:rsidRDefault="00A644C1" w:rsidP="00CF7131">
            <w:pPr>
              <w:widowControl/>
              <w:jc w:val="center"/>
              <w:rPr>
                <w:rFonts w:ascii="Arial" w:hAnsi="Arial" w:cs="Arial"/>
                <w:color w:val="000000"/>
                <w:sz w:val="16"/>
                <w:szCs w:val="16"/>
              </w:rPr>
            </w:pPr>
            <w:r>
              <w:rPr>
                <w:rFonts w:ascii="Arial" w:hAnsi="Arial" w:cs="Arial" w:hint="eastAsia"/>
                <w:color w:val="000000"/>
                <w:sz w:val="16"/>
                <w:szCs w:val="16"/>
              </w:rPr>
              <w:t>8</w:t>
            </w:r>
          </w:p>
        </w:tc>
        <w:tc>
          <w:tcPr>
            <w:tcW w:w="1248" w:type="dxa"/>
            <w:tcBorders>
              <w:top w:val="nil"/>
              <w:left w:val="nil"/>
              <w:bottom w:val="single" w:sz="8" w:space="0" w:color="000000"/>
              <w:right w:val="single" w:sz="8" w:space="0" w:color="000000"/>
            </w:tcBorders>
            <w:shd w:val="clear" w:color="auto" w:fill="auto"/>
            <w:vAlign w:val="center"/>
            <w:hideMark/>
          </w:tcPr>
          <w:p w:rsidR="00A644C1" w:rsidRPr="001937B4" w:rsidRDefault="00A644C1" w:rsidP="00CF7131">
            <w:pPr>
              <w:widowControl/>
              <w:rPr>
                <w:rFonts w:ascii="宋体" w:hAnsi="宋体" w:cs="宋体"/>
                <w:color w:val="000000"/>
                <w:sz w:val="16"/>
                <w:szCs w:val="16"/>
              </w:rPr>
            </w:pPr>
            <w:r>
              <w:rPr>
                <w:rFonts w:hint="eastAsia"/>
                <w:color w:val="000000"/>
                <w:sz w:val="16"/>
                <w:szCs w:val="16"/>
              </w:rPr>
              <w:t>读取最大电压误差（绝对</w:t>
            </w:r>
            <w:r>
              <w:rPr>
                <w:color w:val="000000"/>
                <w:sz w:val="16"/>
                <w:szCs w:val="16"/>
              </w:rPr>
              <w:t>值</w:t>
            </w:r>
            <w:r>
              <w:rPr>
                <w:rFonts w:hint="eastAsia"/>
                <w:color w:val="000000"/>
                <w:sz w:val="16"/>
                <w:szCs w:val="16"/>
              </w:rPr>
              <w:t>）</w:t>
            </w:r>
          </w:p>
        </w:tc>
        <w:tc>
          <w:tcPr>
            <w:tcW w:w="1173" w:type="dxa"/>
            <w:tcBorders>
              <w:top w:val="nil"/>
              <w:left w:val="nil"/>
              <w:bottom w:val="single" w:sz="8" w:space="0" w:color="000000"/>
              <w:right w:val="single" w:sz="8" w:space="0" w:color="000000"/>
            </w:tcBorders>
            <w:shd w:val="clear" w:color="auto" w:fill="auto"/>
            <w:vAlign w:val="center"/>
            <w:hideMark/>
          </w:tcPr>
          <w:p w:rsidR="00A644C1" w:rsidRPr="001937B4" w:rsidRDefault="00A644C1" w:rsidP="00CF7131">
            <w:pPr>
              <w:widowControl/>
              <w:rPr>
                <w:rFonts w:ascii="宋体" w:hAnsi="宋体" w:cs="宋体"/>
                <w:color w:val="000000"/>
                <w:sz w:val="16"/>
                <w:szCs w:val="16"/>
              </w:rPr>
            </w:pPr>
            <w:r>
              <w:rPr>
                <w:rFonts w:hint="eastAsia"/>
                <w:color w:val="000000"/>
                <w:sz w:val="16"/>
                <w:szCs w:val="16"/>
              </w:rPr>
              <w:t xml:space="preserve">0x0C 0x99 </w:t>
            </w:r>
          </w:p>
        </w:tc>
        <w:tc>
          <w:tcPr>
            <w:tcW w:w="1237" w:type="dxa"/>
            <w:tcBorders>
              <w:top w:val="nil"/>
              <w:left w:val="nil"/>
              <w:bottom w:val="single" w:sz="8" w:space="0" w:color="000000"/>
              <w:right w:val="single" w:sz="8" w:space="0" w:color="000000"/>
            </w:tcBorders>
            <w:shd w:val="clear" w:color="auto" w:fill="auto"/>
            <w:vAlign w:val="center"/>
            <w:hideMark/>
          </w:tcPr>
          <w:p w:rsidR="00A644C1" w:rsidRPr="001937B4" w:rsidRDefault="00A644C1" w:rsidP="00CF7131">
            <w:pPr>
              <w:widowControl/>
              <w:rPr>
                <w:rFonts w:ascii="宋体" w:hAnsi="宋体" w:cs="宋体"/>
                <w:color w:val="000000"/>
                <w:sz w:val="16"/>
                <w:szCs w:val="16"/>
              </w:rPr>
            </w:pPr>
            <w:r w:rsidRPr="001937B4">
              <w:rPr>
                <w:rFonts w:ascii="宋体" w:hAnsi="宋体" w:cs="宋体" w:hint="eastAsia"/>
                <w:color w:val="000000"/>
                <w:sz w:val="16"/>
                <w:szCs w:val="16"/>
              </w:rPr>
              <w:t xml:space="preserve">ACK Data0   </w:t>
            </w:r>
          </w:p>
        </w:tc>
        <w:tc>
          <w:tcPr>
            <w:tcW w:w="810" w:type="dxa"/>
            <w:tcBorders>
              <w:top w:val="nil"/>
              <w:left w:val="nil"/>
              <w:bottom w:val="single" w:sz="8" w:space="0" w:color="000000"/>
              <w:right w:val="single" w:sz="8" w:space="0" w:color="000000"/>
            </w:tcBorders>
            <w:shd w:val="clear" w:color="auto" w:fill="auto"/>
            <w:vAlign w:val="center"/>
            <w:hideMark/>
          </w:tcPr>
          <w:p w:rsidR="00A644C1" w:rsidRPr="001937B4" w:rsidRDefault="00A644C1" w:rsidP="00CF7131">
            <w:pPr>
              <w:widowControl/>
              <w:jc w:val="center"/>
              <w:rPr>
                <w:rFonts w:ascii="宋体" w:hAnsi="宋体" w:cs="宋体"/>
                <w:color w:val="000000"/>
                <w:sz w:val="16"/>
                <w:szCs w:val="16"/>
              </w:rPr>
            </w:pPr>
            <w:r w:rsidRPr="001937B4">
              <w:rPr>
                <w:rFonts w:ascii="宋体" w:hAnsi="宋体" w:cs="宋体" w:hint="eastAsia"/>
                <w:color w:val="000000"/>
                <w:sz w:val="16"/>
                <w:szCs w:val="16"/>
              </w:rPr>
              <w:t>-</w:t>
            </w:r>
          </w:p>
        </w:tc>
        <w:tc>
          <w:tcPr>
            <w:tcW w:w="790" w:type="dxa"/>
            <w:tcBorders>
              <w:top w:val="nil"/>
              <w:left w:val="nil"/>
              <w:bottom w:val="single" w:sz="8" w:space="0" w:color="000000"/>
              <w:right w:val="single" w:sz="8" w:space="0" w:color="000000"/>
            </w:tcBorders>
            <w:shd w:val="clear" w:color="auto" w:fill="auto"/>
            <w:vAlign w:val="center"/>
            <w:hideMark/>
          </w:tcPr>
          <w:p w:rsidR="00A644C1" w:rsidRPr="001937B4" w:rsidRDefault="00A644C1" w:rsidP="00CF7131">
            <w:pPr>
              <w:widowControl/>
              <w:ind w:leftChars="-19" w:left="-40"/>
              <w:jc w:val="center"/>
              <w:rPr>
                <w:rFonts w:ascii="宋体" w:hAnsi="宋体" w:cs="宋体"/>
                <w:color w:val="000000"/>
                <w:sz w:val="16"/>
                <w:szCs w:val="16"/>
              </w:rPr>
            </w:pPr>
            <w:r w:rsidRPr="001937B4">
              <w:rPr>
                <w:rFonts w:ascii="宋体" w:hAnsi="宋体" w:cs="宋体" w:hint="eastAsia"/>
                <w:color w:val="000000"/>
                <w:sz w:val="16"/>
                <w:szCs w:val="16"/>
              </w:rPr>
              <w:t>1mA/位</w:t>
            </w:r>
          </w:p>
        </w:tc>
        <w:tc>
          <w:tcPr>
            <w:tcW w:w="3584" w:type="dxa"/>
            <w:tcBorders>
              <w:top w:val="nil"/>
              <w:left w:val="nil"/>
              <w:bottom w:val="single" w:sz="8" w:space="0" w:color="000000"/>
              <w:right w:val="single" w:sz="8" w:space="0" w:color="000000"/>
            </w:tcBorders>
            <w:shd w:val="clear" w:color="auto" w:fill="auto"/>
            <w:vAlign w:val="center"/>
            <w:hideMark/>
          </w:tcPr>
          <w:p w:rsidR="00A644C1" w:rsidRPr="003B3EEB" w:rsidRDefault="00A644C1" w:rsidP="00CF7131">
            <w:pPr>
              <w:widowControl/>
              <w:rPr>
                <w:rFonts w:asciiTheme="minorEastAsia" w:eastAsiaTheme="minorEastAsia" w:hAnsiTheme="minorEastAsia"/>
                <w:color w:val="000000"/>
                <w:sz w:val="16"/>
                <w:szCs w:val="16"/>
              </w:rPr>
            </w:pPr>
            <w:r w:rsidRPr="003B3EEB">
              <w:rPr>
                <w:rFonts w:asciiTheme="minorEastAsia" w:eastAsiaTheme="minorEastAsia" w:hAnsiTheme="minorEastAsia" w:hint="eastAsia"/>
                <w:color w:val="000000"/>
                <w:sz w:val="16"/>
                <w:szCs w:val="16"/>
              </w:rPr>
              <w:t>Data0： 最大电流误差【1mA/位】</w:t>
            </w:r>
            <w:r w:rsidRPr="003B3EEB">
              <w:rPr>
                <w:rFonts w:asciiTheme="minorEastAsia" w:eastAsiaTheme="minorEastAsia" w:hAnsiTheme="minorEastAsia" w:hint="eastAsia"/>
                <w:color w:val="000000"/>
                <w:sz w:val="16"/>
                <w:szCs w:val="16"/>
              </w:rPr>
              <w:br/>
              <w:t>Data0[7]=A；Data0[6:0]=B；</w:t>
            </w:r>
            <w:r w:rsidRPr="003B3EEB">
              <w:rPr>
                <w:rFonts w:asciiTheme="minorEastAsia" w:eastAsiaTheme="minorEastAsia" w:hAnsiTheme="minorEastAsia" w:hint="eastAsia"/>
                <w:color w:val="000000"/>
                <w:sz w:val="16"/>
                <w:szCs w:val="16"/>
              </w:rPr>
              <w:br/>
              <w:t>结果=B×10^A</w:t>
            </w:r>
          </w:p>
        </w:tc>
      </w:tr>
      <w:tr w:rsidR="00A644C1" w:rsidRPr="003B3EEB" w:rsidTr="00A644C1">
        <w:trPr>
          <w:trHeight w:val="397"/>
          <w:jc w:val="center"/>
        </w:trPr>
        <w:tc>
          <w:tcPr>
            <w:tcW w:w="394" w:type="dxa"/>
            <w:tcBorders>
              <w:top w:val="nil"/>
              <w:left w:val="single" w:sz="8" w:space="0" w:color="000000"/>
              <w:bottom w:val="single" w:sz="8" w:space="0" w:color="000000"/>
              <w:right w:val="single" w:sz="8" w:space="0" w:color="000000"/>
            </w:tcBorders>
            <w:shd w:val="clear" w:color="auto" w:fill="auto"/>
            <w:vAlign w:val="center"/>
          </w:tcPr>
          <w:p w:rsidR="00A644C1" w:rsidRPr="001937B4" w:rsidRDefault="00A644C1" w:rsidP="00CF7131">
            <w:pPr>
              <w:widowControl/>
              <w:jc w:val="center"/>
              <w:rPr>
                <w:rFonts w:ascii="Arial" w:hAnsi="Arial" w:cs="Arial"/>
                <w:color w:val="000000"/>
                <w:sz w:val="16"/>
                <w:szCs w:val="16"/>
              </w:rPr>
            </w:pPr>
            <w:r w:rsidRPr="001937B4">
              <w:rPr>
                <w:rFonts w:ascii="Arial" w:hAnsi="Arial" w:cs="Arial"/>
                <w:color w:val="000000"/>
                <w:sz w:val="16"/>
                <w:szCs w:val="16"/>
              </w:rPr>
              <w:t>9</w:t>
            </w:r>
          </w:p>
        </w:tc>
        <w:tc>
          <w:tcPr>
            <w:tcW w:w="1248" w:type="dxa"/>
            <w:tcBorders>
              <w:top w:val="nil"/>
              <w:left w:val="nil"/>
              <w:bottom w:val="single" w:sz="8" w:space="0" w:color="000000"/>
              <w:right w:val="single" w:sz="8" w:space="0" w:color="000000"/>
            </w:tcBorders>
            <w:shd w:val="clear" w:color="auto" w:fill="auto"/>
            <w:vAlign w:val="center"/>
            <w:hideMark/>
          </w:tcPr>
          <w:p w:rsidR="00A644C1" w:rsidRPr="001937B4" w:rsidRDefault="00A644C1" w:rsidP="00CF7131">
            <w:pPr>
              <w:widowControl/>
              <w:rPr>
                <w:rFonts w:ascii="宋体" w:hAnsi="宋体" w:cs="宋体"/>
                <w:color w:val="000000"/>
                <w:sz w:val="16"/>
                <w:szCs w:val="16"/>
              </w:rPr>
            </w:pPr>
            <w:r>
              <w:rPr>
                <w:rFonts w:hint="eastAsia"/>
                <w:color w:val="000000"/>
                <w:sz w:val="16"/>
                <w:szCs w:val="16"/>
              </w:rPr>
              <w:t>读取最大重启的时间</w:t>
            </w:r>
          </w:p>
        </w:tc>
        <w:tc>
          <w:tcPr>
            <w:tcW w:w="1173" w:type="dxa"/>
            <w:tcBorders>
              <w:top w:val="nil"/>
              <w:left w:val="nil"/>
              <w:bottom w:val="single" w:sz="8" w:space="0" w:color="000000"/>
              <w:right w:val="single" w:sz="8" w:space="0" w:color="000000"/>
            </w:tcBorders>
            <w:shd w:val="clear" w:color="auto" w:fill="auto"/>
            <w:vAlign w:val="center"/>
            <w:hideMark/>
          </w:tcPr>
          <w:p w:rsidR="00A644C1" w:rsidRPr="001937B4" w:rsidRDefault="00A644C1" w:rsidP="00CF7131">
            <w:pPr>
              <w:widowControl/>
              <w:rPr>
                <w:rFonts w:ascii="宋体" w:hAnsi="宋体" w:cs="宋体"/>
                <w:color w:val="000000"/>
                <w:sz w:val="16"/>
                <w:szCs w:val="16"/>
              </w:rPr>
            </w:pPr>
            <w:r>
              <w:rPr>
                <w:rFonts w:hint="eastAsia"/>
                <w:color w:val="000000"/>
                <w:sz w:val="16"/>
                <w:szCs w:val="16"/>
              </w:rPr>
              <w:t xml:space="preserve">0x0C 0x9A </w:t>
            </w:r>
          </w:p>
        </w:tc>
        <w:tc>
          <w:tcPr>
            <w:tcW w:w="1237" w:type="dxa"/>
            <w:tcBorders>
              <w:top w:val="nil"/>
              <w:left w:val="nil"/>
              <w:bottom w:val="single" w:sz="8" w:space="0" w:color="000000"/>
              <w:right w:val="single" w:sz="8" w:space="0" w:color="000000"/>
            </w:tcBorders>
            <w:shd w:val="clear" w:color="auto" w:fill="auto"/>
            <w:vAlign w:val="center"/>
            <w:hideMark/>
          </w:tcPr>
          <w:p w:rsidR="00A644C1" w:rsidRPr="001937B4" w:rsidRDefault="00A644C1" w:rsidP="00CF7131">
            <w:pPr>
              <w:widowControl/>
              <w:rPr>
                <w:rFonts w:ascii="宋体" w:hAnsi="宋体" w:cs="宋体"/>
                <w:color w:val="000000"/>
                <w:sz w:val="16"/>
                <w:szCs w:val="16"/>
              </w:rPr>
            </w:pPr>
            <w:r w:rsidRPr="001937B4">
              <w:rPr>
                <w:rFonts w:ascii="宋体" w:hAnsi="宋体" w:cs="宋体" w:hint="eastAsia"/>
                <w:color w:val="000000"/>
                <w:sz w:val="16"/>
                <w:szCs w:val="16"/>
              </w:rPr>
              <w:t xml:space="preserve">ACK Data0   </w:t>
            </w:r>
          </w:p>
        </w:tc>
        <w:tc>
          <w:tcPr>
            <w:tcW w:w="810" w:type="dxa"/>
            <w:tcBorders>
              <w:top w:val="nil"/>
              <w:left w:val="nil"/>
              <w:bottom w:val="single" w:sz="8" w:space="0" w:color="000000"/>
              <w:right w:val="single" w:sz="8" w:space="0" w:color="000000"/>
            </w:tcBorders>
            <w:shd w:val="clear" w:color="auto" w:fill="auto"/>
            <w:vAlign w:val="center"/>
            <w:hideMark/>
          </w:tcPr>
          <w:p w:rsidR="00A644C1" w:rsidRPr="001937B4" w:rsidRDefault="00A644C1" w:rsidP="00CF7131">
            <w:pPr>
              <w:widowControl/>
              <w:jc w:val="center"/>
              <w:rPr>
                <w:rFonts w:ascii="宋体" w:hAnsi="宋体" w:cs="宋体"/>
                <w:color w:val="000000"/>
                <w:sz w:val="16"/>
                <w:szCs w:val="16"/>
              </w:rPr>
            </w:pPr>
            <w:r w:rsidRPr="001937B4">
              <w:rPr>
                <w:rFonts w:ascii="宋体" w:hAnsi="宋体" w:cs="宋体" w:hint="eastAsia"/>
                <w:color w:val="000000"/>
                <w:sz w:val="16"/>
                <w:szCs w:val="16"/>
              </w:rPr>
              <w:t>-</w:t>
            </w:r>
          </w:p>
        </w:tc>
        <w:tc>
          <w:tcPr>
            <w:tcW w:w="790" w:type="dxa"/>
            <w:tcBorders>
              <w:top w:val="nil"/>
              <w:left w:val="nil"/>
              <w:bottom w:val="single" w:sz="8" w:space="0" w:color="000000"/>
              <w:right w:val="single" w:sz="8" w:space="0" w:color="000000"/>
            </w:tcBorders>
            <w:shd w:val="clear" w:color="auto" w:fill="auto"/>
            <w:vAlign w:val="center"/>
            <w:hideMark/>
          </w:tcPr>
          <w:p w:rsidR="00A644C1" w:rsidRPr="001937B4" w:rsidRDefault="00A644C1" w:rsidP="00CF7131">
            <w:pPr>
              <w:widowControl/>
              <w:ind w:leftChars="-19" w:left="-40"/>
              <w:jc w:val="center"/>
              <w:rPr>
                <w:rFonts w:ascii="宋体" w:hAnsi="宋体" w:cs="宋体"/>
                <w:color w:val="000000"/>
                <w:sz w:val="16"/>
                <w:szCs w:val="16"/>
              </w:rPr>
            </w:pPr>
            <w:r w:rsidRPr="001937B4">
              <w:rPr>
                <w:rFonts w:ascii="宋体" w:hAnsi="宋体" w:cs="宋体" w:hint="eastAsia"/>
                <w:color w:val="000000"/>
                <w:sz w:val="16"/>
                <w:szCs w:val="16"/>
              </w:rPr>
              <w:t>1mS/位</w:t>
            </w:r>
          </w:p>
        </w:tc>
        <w:tc>
          <w:tcPr>
            <w:tcW w:w="3584" w:type="dxa"/>
            <w:tcBorders>
              <w:top w:val="nil"/>
              <w:left w:val="nil"/>
              <w:bottom w:val="single" w:sz="8" w:space="0" w:color="000000"/>
              <w:right w:val="single" w:sz="8" w:space="0" w:color="000000"/>
            </w:tcBorders>
            <w:shd w:val="clear" w:color="auto" w:fill="auto"/>
            <w:vAlign w:val="center"/>
            <w:hideMark/>
          </w:tcPr>
          <w:p w:rsidR="00A644C1" w:rsidRPr="003B3EEB" w:rsidRDefault="00A644C1" w:rsidP="00CF7131">
            <w:pPr>
              <w:widowControl/>
              <w:rPr>
                <w:rFonts w:asciiTheme="minorEastAsia" w:eastAsiaTheme="minorEastAsia" w:hAnsiTheme="minorEastAsia"/>
                <w:color w:val="000000"/>
                <w:sz w:val="16"/>
                <w:szCs w:val="16"/>
              </w:rPr>
            </w:pPr>
            <w:r w:rsidRPr="003B3EEB">
              <w:rPr>
                <w:rFonts w:asciiTheme="minorEastAsia" w:eastAsiaTheme="minorEastAsia" w:hAnsiTheme="minorEastAsia" w:hint="eastAsia"/>
                <w:color w:val="000000"/>
                <w:sz w:val="16"/>
                <w:szCs w:val="16"/>
              </w:rPr>
              <w:t>Data0[7:0] 最大重启的时间【1mS/位】</w:t>
            </w:r>
          </w:p>
        </w:tc>
      </w:tr>
      <w:tr w:rsidR="00A644C1" w:rsidRPr="003B3EEB" w:rsidTr="00A644C1">
        <w:trPr>
          <w:trHeight w:val="397"/>
          <w:jc w:val="center"/>
        </w:trPr>
        <w:tc>
          <w:tcPr>
            <w:tcW w:w="394" w:type="dxa"/>
            <w:tcBorders>
              <w:top w:val="nil"/>
              <w:left w:val="single" w:sz="8" w:space="0" w:color="000000"/>
              <w:bottom w:val="single" w:sz="8" w:space="0" w:color="000000"/>
              <w:right w:val="single" w:sz="8" w:space="0" w:color="000000"/>
            </w:tcBorders>
            <w:shd w:val="clear" w:color="auto" w:fill="auto"/>
            <w:vAlign w:val="center"/>
          </w:tcPr>
          <w:p w:rsidR="00A644C1" w:rsidRPr="001937B4" w:rsidRDefault="00A644C1" w:rsidP="00CF7131">
            <w:pPr>
              <w:widowControl/>
              <w:jc w:val="center"/>
              <w:rPr>
                <w:rFonts w:ascii="Arial" w:hAnsi="Arial" w:cs="Arial"/>
                <w:color w:val="000000"/>
                <w:sz w:val="16"/>
                <w:szCs w:val="16"/>
              </w:rPr>
            </w:pPr>
            <w:r w:rsidRPr="001937B4">
              <w:rPr>
                <w:rFonts w:ascii="Arial" w:hAnsi="Arial" w:cs="Arial"/>
                <w:color w:val="000000"/>
                <w:sz w:val="16"/>
                <w:szCs w:val="16"/>
              </w:rPr>
              <w:t>10</w:t>
            </w:r>
          </w:p>
        </w:tc>
        <w:tc>
          <w:tcPr>
            <w:tcW w:w="1248" w:type="dxa"/>
            <w:tcBorders>
              <w:top w:val="nil"/>
              <w:left w:val="nil"/>
              <w:bottom w:val="single" w:sz="8" w:space="0" w:color="000000"/>
              <w:right w:val="single" w:sz="8" w:space="0" w:color="000000"/>
            </w:tcBorders>
            <w:shd w:val="clear" w:color="auto" w:fill="auto"/>
            <w:vAlign w:val="center"/>
            <w:hideMark/>
          </w:tcPr>
          <w:p w:rsidR="00A644C1" w:rsidRPr="001937B4" w:rsidRDefault="00A644C1" w:rsidP="00CF7131">
            <w:pPr>
              <w:widowControl/>
              <w:rPr>
                <w:rFonts w:ascii="宋体" w:hAnsi="宋体" w:cs="宋体"/>
                <w:color w:val="000000"/>
                <w:sz w:val="16"/>
                <w:szCs w:val="16"/>
              </w:rPr>
            </w:pPr>
            <w:r>
              <w:rPr>
                <w:rFonts w:hint="eastAsia"/>
                <w:color w:val="000000"/>
                <w:sz w:val="16"/>
                <w:szCs w:val="16"/>
              </w:rPr>
              <w:t>读取最大负载动态响应时间</w:t>
            </w:r>
          </w:p>
        </w:tc>
        <w:tc>
          <w:tcPr>
            <w:tcW w:w="1173" w:type="dxa"/>
            <w:tcBorders>
              <w:top w:val="nil"/>
              <w:left w:val="nil"/>
              <w:bottom w:val="single" w:sz="8" w:space="0" w:color="000000"/>
              <w:right w:val="single" w:sz="8" w:space="0" w:color="000000"/>
            </w:tcBorders>
            <w:shd w:val="clear" w:color="auto" w:fill="auto"/>
            <w:vAlign w:val="center"/>
            <w:hideMark/>
          </w:tcPr>
          <w:p w:rsidR="00A644C1" w:rsidRPr="001937B4" w:rsidRDefault="00A644C1" w:rsidP="00CF7131">
            <w:pPr>
              <w:widowControl/>
              <w:rPr>
                <w:rFonts w:ascii="宋体" w:hAnsi="宋体" w:cs="宋体"/>
                <w:color w:val="000000"/>
                <w:sz w:val="16"/>
                <w:szCs w:val="16"/>
              </w:rPr>
            </w:pPr>
            <w:r>
              <w:rPr>
                <w:rFonts w:hint="eastAsia"/>
                <w:color w:val="000000"/>
                <w:sz w:val="16"/>
                <w:szCs w:val="16"/>
              </w:rPr>
              <w:t xml:space="preserve">0x0C 0x9B </w:t>
            </w:r>
          </w:p>
        </w:tc>
        <w:tc>
          <w:tcPr>
            <w:tcW w:w="1237" w:type="dxa"/>
            <w:tcBorders>
              <w:top w:val="nil"/>
              <w:left w:val="nil"/>
              <w:bottom w:val="single" w:sz="8" w:space="0" w:color="000000"/>
              <w:right w:val="single" w:sz="8" w:space="0" w:color="000000"/>
            </w:tcBorders>
            <w:shd w:val="clear" w:color="auto" w:fill="auto"/>
            <w:vAlign w:val="center"/>
            <w:hideMark/>
          </w:tcPr>
          <w:p w:rsidR="00A644C1" w:rsidRPr="001937B4" w:rsidRDefault="00A644C1" w:rsidP="00CF7131">
            <w:pPr>
              <w:widowControl/>
              <w:rPr>
                <w:rFonts w:ascii="宋体" w:hAnsi="宋体" w:cs="宋体"/>
                <w:color w:val="000000"/>
                <w:sz w:val="16"/>
                <w:szCs w:val="16"/>
              </w:rPr>
            </w:pPr>
            <w:r w:rsidRPr="001937B4">
              <w:rPr>
                <w:rFonts w:ascii="宋体" w:hAnsi="宋体" w:cs="宋体" w:hint="eastAsia"/>
                <w:color w:val="000000"/>
                <w:sz w:val="16"/>
                <w:szCs w:val="16"/>
              </w:rPr>
              <w:t xml:space="preserve">ACK Data0   </w:t>
            </w:r>
          </w:p>
        </w:tc>
        <w:tc>
          <w:tcPr>
            <w:tcW w:w="810" w:type="dxa"/>
            <w:tcBorders>
              <w:top w:val="nil"/>
              <w:left w:val="nil"/>
              <w:bottom w:val="single" w:sz="8" w:space="0" w:color="000000"/>
              <w:right w:val="single" w:sz="8" w:space="0" w:color="000000"/>
            </w:tcBorders>
            <w:shd w:val="clear" w:color="auto" w:fill="auto"/>
            <w:vAlign w:val="center"/>
            <w:hideMark/>
          </w:tcPr>
          <w:p w:rsidR="00A644C1" w:rsidRPr="001937B4" w:rsidRDefault="00A644C1" w:rsidP="00CF7131">
            <w:pPr>
              <w:widowControl/>
              <w:jc w:val="center"/>
              <w:rPr>
                <w:rFonts w:ascii="宋体" w:hAnsi="宋体" w:cs="宋体"/>
                <w:color w:val="000000"/>
                <w:sz w:val="16"/>
                <w:szCs w:val="16"/>
              </w:rPr>
            </w:pPr>
            <w:r w:rsidRPr="001937B4">
              <w:rPr>
                <w:rFonts w:ascii="宋体" w:hAnsi="宋体" w:cs="宋体" w:hint="eastAsia"/>
                <w:color w:val="000000"/>
                <w:sz w:val="16"/>
                <w:szCs w:val="16"/>
              </w:rPr>
              <w:t>-</w:t>
            </w:r>
          </w:p>
        </w:tc>
        <w:tc>
          <w:tcPr>
            <w:tcW w:w="790" w:type="dxa"/>
            <w:tcBorders>
              <w:top w:val="nil"/>
              <w:left w:val="nil"/>
              <w:bottom w:val="single" w:sz="8" w:space="0" w:color="000000"/>
              <w:right w:val="single" w:sz="8" w:space="0" w:color="000000"/>
            </w:tcBorders>
            <w:shd w:val="clear" w:color="auto" w:fill="auto"/>
            <w:vAlign w:val="center"/>
            <w:hideMark/>
          </w:tcPr>
          <w:p w:rsidR="00A644C1" w:rsidRPr="001937B4" w:rsidRDefault="00A644C1" w:rsidP="00CF7131">
            <w:pPr>
              <w:widowControl/>
              <w:ind w:leftChars="-19" w:left="-40"/>
              <w:jc w:val="center"/>
              <w:rPr>
                <w:rFonts w:ascii="宋体" w:hAnsi="宋体" w:cs="宋体"/>
                <w:color w:val="000000"/>
                <w:sz w:val="16"/>
                <w:szCs w:val="16"/>
              </w:rPr>
            </w:pPr>
            <w:r w:rsidRPr="001937B4">
              <w:rPr>
                <w:rFonts w:ascii="宋体" w:hAnsi="宋体" w:cs="宋体" w:hint="eastAsia"/>
                <w:color w:val="000000"/>
                <w:sz w:val="16"/>
                <w:szCs w:val="16"/>
              </w:rPr>
              <w:t>1mS/位</w:t>
            </w:r>
          </w:p>
        </w:tc>
        <w:tc>
          <w:tcPr>
            <w:tcW w:w="3584" w:type="dxa"/>
            <w:tcBorders>
              <w:top w:val="nil"/>
              <w:left w:val="nil"/>
              <w:bottom w:val="single" w:sz="8" w:space="0" w:color="000000"/>
              <w:right w:val="single" w:sz="8" w:space="0" w:color="000000"/>
            </w:tcBorders>
            <w:shd w:val="clear" w:color="auto" w:fill="auto"/>
            <w:vAlign w:val="center"/>
            <w:hideMark/>
          </w:tcPr>
          <w:p w:rsidR="00A644C1" w:rsidRPr="003B3EEB" w:rsidRDefault="00A644C1" w:rsidP="00CF7131">
            <w:pPr>
              <w:widowControl/>
              <w:rPr>
                <w:rFonts w:asciiTheme="minorEastAsia" w:eastAsiaTheme="minorEastAsia" w:hAnsiTheme="minorEastAsia"/>
                <w:color w:val="000000"/>
                <w:sz w:val="16"/>
                <w:szCs w:val="16"/>
              </w:rPr>
            </w:pPr>
            <w:r w:rsidRPr="003B3EEB">
              <w:rPr>
                <w:rFonts w:asciiTheme="minorEastAsia" w:eastAsiaTheme="minorEastAsia" w:hAnsiTheme="minorEastAsia" w:hint="eastAsia"/>
                <w:color w:val="000000"/>
                <w:sz w:val="16"/>
                <w:szCs w:val="16"/>
              </w:rPr>
              <w:t>Data0[7:0] 最大负载动态响应时间【1mS/位】</w:t>
            </w:r>
          </w:p>
        </w:tc>
      </w:tr>
    </w:tbl>
    <w:p w:rsidR="00A644C1" w:rsidRPr="00A644C1" w:rsidRDefault="00A644C1" w:rsidP="00A644C1">
      <w:pPr>
        <w:pStyle w:val="afd"/>
        <w:spacing w:before="156" w:after="156"/>
      </w:pPr>
      <w:bookmarkStart w:id="1163" w:name="_Toc438915378"/>
      <w:bookmarkStart w:id="1164" w:name="_Toc443427803"/>
      <w:r w:rsidRPr="00A644C1">
        <w:rPr>
          <w:rFonts w:hint="eastAsia"/>
        </w:rPr>
        <w:t>控制信息命令</w:t>
      </w:r>
      <w:bookmarkEnd w:id="1163"/>
      <w:bookmarkEnd w:id="1164"/>
    </w:p>
    <w:p w:rsidR="00A644C1" w:rsidRDefault="00A644C1" w:rsidP="00A644C1">
      <w:pPr>
        <w:pStyle w:val="af9"/>
        <w:spacing w:before="156" w:after="156"/>
      </w:pPr>
      <w:r w:rsidRPr="00A644C1">
        <w:rPr>
          <w:rFonts w:hint="eastAsia"/>
        </w:rPr>
        <w:t>控制信息命令</w:t>
      </w:r>
    </w:p>
    <w:tbl>
      <w:tblPr>
        <w:tblW w:w="8491" w:type="dxa"/>
        <w:jc w:val="center"/>
        <w:tblLook w:val="04A0"/>
      </w:tblPr>
      <w:tblGrid>
        <w:gridCol w:w="480"/>
        <w:gridCol w:w="1942"/>
        <w:gridCol w:w="1797"/>
        <w:gridCol w:w="1559"/>
        <w:gridCol w:w="1150"/>
        <w:gridCol w:w="1563"/>
      </w:tblGrid>
      <w:tr w:rsidR="00A644C1" w:rsidTr="00A644C1">
        <w:trPr>
          <w:trHeight w:val="765"/>
          <w:jc w:val="center"/>
        </w:trPr>
        <w:tc>
          <w:tcPr>
            <w:tcW w:w="480" w:type="dxa"/>
            <w:tcBorders>
              <w:top w:val="single" w:sz="8" w:space="0" w:color="000000"/>
              <w:left w:val="nil"/>
              <w:bottom w:val="nil"/>
              <w:right w:val="single" w:sz="8" w:space="0" w:color="000000"/>
            </w:tcBorders>
            <w:shd w:val="clear" w:color="auto" w:fill="595959"/>
            <w:vAlign w:val="center"/>
            <w:hideMark/>
          </w:tcPr>
          <w:p w:rsidR="00A644C1" w:rsidRDefault="00A644C1" w:rsidP="00CF7131">
            <w:pPr>
              <w:widowControl/>
              <w:jc w:val="center"/>
              <w:rPr>
                <w:rFonts w:ascii="Arial Unicode MS" w:eastAsia="Arial Unicode MS" w:hAnsi="Arial Unicode MS" w:cs="Arial Unicode MS"/>
                <w:b/>
                <w:bCs/>
                <w:color w:val="FFFFFF"/>
                <w:sz w:val="16"/>
                <w:szCs w:val="16"/>
              </w:rPr>
            </w:pPr>
            <w:r>
              <w:rPr>
                <w:rFonts w:ascii="Arial Unicode MS" w:eastAsia="Arial Unicode MS" w:hAnsi="Arial Unicode MS" w:cs="Arial Unicode MS" w:hint="eastAsia"/>
                <w:b/>
                <w:bCs/>
                <w:color w:val="FFFFFF"/>
                <w:sz w:val="16"/>
                <w:szCs w:val="16"/>
              </w:rPr>
              <w:t>序号</w:t>
            </w:r>
          </w:p>
        </w:tc>
        <w:tc>
          <w:tcPr>
            <w:tcW w:w="1942" w:type="dxa"/>
            <w:tcBorders>
              <w:top w:val="single" w:sz="8" w:space="0" w:color="000000"/>
              <w:left w:val="nil"/>
              <w:bottom w:val="nil"/>
              <w:right w:val="single" w:sz="8" w:space="0" w:color="000000"/>
            </w:tcBorders>
            <w:shd w:val="clear" w:color="auto" w:fill="595959"/>
            <w:vAlign w:val="center"/>
            <w:hideMark/>
          </w:tcPr>
          <w:p w:rsidR="00A644C1" w:rsidRDefault="00A644C1" w:rsidP="00CF7131">
            <w:pPr>
              <w:widowControl/>
              <w:rPr>
                <w:rFonts w:ascii="Arial Unicode MS" w:eastAsia="Arial Unicode MS" w:hAnsi="Arial Unicode MS" w:cs="Arial Unicode MS"/>
                <w:b/>
                <w:bCs/>
                <w:color w:val="FFFFFF"/>
                <w:sz w:val="16"/>
                <w:szCs w:val="16"/>
              </w:rPr>
            </w:pPr>
            <w:r>
              <w:rPr>
                <w:rFonts w:ascii="Arial Unicode MS" w:eastAsia="Arial Unicode MS" w:hAnsi="Arial Unicode MS" w:cs="Arial Unicode MS" w:hint="eastAsia"/>
                <w:b/>
                <w:bCs/>
                <w:color w:val="FFFFFF"/>
                <w:sz w:val="16"/>
                <w:szCs w:val="16"/>
              </w:rPr>
              <w:t>终端命令说明</w:t>
            </w:r>
          </w:p>
        </w:tc>
        <w:tc>
          <w:tcPr>
            <w:tcW w:w="1797" w:type="dxa"/>
            <w:tcBorders>
              <w:top w:val="single" w:sz="8" w:space="0" w:color="000000"/>
              <w:left w:val="nil"/>
              <w:bottom w:val="nil"/>
              <w:right w:val="single" w:sz="8" w:space="0" w:color="000000"/>
            </w:tcBorders>
            <w:shd w:val="clear" w:color="auto" w:fill="595959"/>
            <w:vAlign w:val="center"/>
            <w:hideMark/>
          </w:tcPr>
          <w:p w:rsidR="00A644C1" w:rsidRDefault="00A644C1" w:rsidP="00CF7131">
            <w:pPr>
              <w:widowControl/>
              <w:jc w:val="center"/>
              <w:rPr>
                <w:rFonts w:ascii="Arial Unicode MS" w:eastAsia="Arial Unicode MS" w:hAnsi="Arial Unicode MS" w:cs="Arial Unicode MS"/>
                <w:b/>
                <w:bCs/>
                <w:color w:val="FFFFFF"/>
                <w:sz w:val="16"/>
                <w:szCs w:val="16"/>
              </w:rPr>
            </w:pPr>
            <w:r>
              <w:rPr>
                <w:rFonts w:ascii="Arial Unicode MS" w:eastAsia="Arial Unicode MS" w:hAnsi="Arial Unicode MS" w:cs="Arial Unicode MS" w:hint="eastAsia"/>
                <w:b/>
                <w:bCs/>
                <w:color w:val="FFFFFF"/>
                <w:sz w:val="16"/>
                <w:szCs w:val="16"/>
              </w:rPr>
              <w:t>终端命令</w:t>
            </w:r>
          </w:p>
        </w:tc>
        <w:tc>
          <w:tcPr>
            <w:tcW w:w="1559" w:type="dxa"/>
            <w:tcBorders>
              <w:top w:val="single" w:sz="8" w:space="0" w:color="000000"/>
              <w:left w:val="nil"/>
              <w:bottom w:val="nil"/>
              <w:right w:val="single" w:sz="8" w:space="0" w:color="000000"/>
            </w:tcBorders>
            <w:shd w:val="clear" w:color="auto" w:fill="595959"/>
            <w:vAlign w:val="center"/>
            <w:hideMark/>
          </w:tcPr>
          <w:p w:rsidR="00A644C1" w:rsidRDefault="00A644C1" w:rsidP="00CF7131">
            <w:pPr>
              <w:widowControl/>
              <w:jc w:val="center"/>
              <w:rPr>
                <w:rFonts w:ascii="Arial Unicode MS" w:eastAsia="Arial Unicode MS" w:hAnsi="Arial Unicode MS" w:cs="Arial Unicode MS"/>
                <w:b/>
                <w:bCs/>
                <w:color w:val="FFFFFF"/>
                <w:sz w:val="16"/>
                <w:szCs w:val="16"/>
              </w:rPr>
            </w:pPr>
            <w:r>
              <w:rPr>
                <w:rFonts w:ascii="Arial Unicode MS" w:eastAsia="Arial Unicode MS" w:hAnsi="Arial Unicode MS" w:cs="Arial Unicode MS" w:hint="eastAsia"/>
                <w:b/>
                <w:bCs/>
                <w:color w:val="FFFFFF"/>
                <w:sz w:val="16"/>
                <w:szCs w:val="16"/>
              </w:rPr>
              <w:t>充电器应答</w:t>
            </w:r>
          </w:p>
        </w:tc>
        <w:tc>
          <w:tcPr>
            <w:tcW w:w="1150" w:type="dxa"/>
            <w:tcBorders>
              <w:top w:val="single" w:sz="8" w:space="0" w:color="000000"/>
              <w:left w:val="nil"/>
              <w:bottom w:val="nil"/>
              <w:right w:val="single" w:sz="8" w:space="0" w:color="000000"/>
            </w:tcBorders>
            <w:shd w:val="clear" w:color="auto" w:fill="595959"/>
            <w:vAlign w:val="center"/>
            <w:hideMark/>
          </w:tcPr>
          <w:p w:rsidR="00A644C1" w:rsidRDefault="00A644C1" w:rsidP="00CF7131">
            <w:pPr>
              <w:widowControl/>
              <w:jc w:val="center"/>
              <w:rPr>
                <w:rFonts w:ascii="Arial Unicode MS" w:eastAsia="Arial Unicode MS" w:hAnsi="Arial Unicode MS" w:cs="Arial Unicode MS"/>
                <w:b/>
                <w:bCs/>
                <w:color w:val="FFFFFF"/>
                <w:sz w:val="16"/>
                <w:szCs w:val="16"/>
              </w:rPr>
            </w:pPr>
            <w:r>
              <w:rPr>
                <w:rFonts w:ascii="Arial Unicode MS" w:eastAsia="Arial Unicode MS" w:hAnsi="Arial Unicode MS" w:cs="Arial Unicode MS" w:hint="eastAsia"/>
                <w:b/>
                <w:bCs/>
                <w:color w:val="FFFFFF"/>
                <w:sz w:val="16"/>
                <w:szCs w:val="16"/>
              </w:rPr>
              <w:t>复位及缺省值</w:t>
            </w:r>
          </w:p>
        </w:tc>
        <w:tc>
          <w:tcPr>
            <w:tcW w:w="1563" w:type="dxa"/>
            <w:tcBorders>
              <w:top w:val="single" w:sz="8" w:space="0" w:color="000000"/>
              <w:left w:val="nil"/>
              <w:bottom w:val="nil"/>
              <w:right w:val="single" w:sz="8" w:space="0" w:color="000000"/>
            </w:tcBorders>
            <w:shd w:val="clear" w:color="auto" w:fill="595959"/>
            <w:vAlign w:val="center"/>
            <w:hideMark/>
          </w:tcPr>
          <w:p w:rsidR="00A644C1" w:rsidRDefault="00A644C1" w:rsidP="00CF7131">
            <w:pPr>
              <w:widowControl/>
              <w:jc w:val="center"/>
              <w:rPr>
                <w:rFonts w:ascii="Arial Unicode MS" w:eastAsia="Arial Unicode MS" w:hAnsi="Arial Unicode MS" w:cs="Arial Unicode MS"/>
                <w:b/>
                <w:bCs/>
                <w:color w:val="FFFFFF"/>
                <w:sz w:val="16"/>
                <w:szCs w:val="16"/>
              </w:rPr>
            </w:pPr>
            <w:r>
              <w:rPr>
                <w:rFonts w:ascii="Arial Unicode MS" w:eastAsia="Arial Unicode MS" w:hAnsi="Arial Unicode MS" w:cs="Arial Unicode MS" w:hint="eastAsia"/>
                <w:b/>
                <w:bCs/>
                <w:color w:val="FFFFFF"/>
                <w:sz w:val="16"/>
                <w:szCs w:val="16"/>
              </w:rPr>
              <w:t>描述</w:t>
            </w:r>
          </w:p>
        </w:tc>
      </w:tr>
      <w:tr w:rsidR="00A644C1" w:rsidTr="00A644C1">
        <w:trPr>
          <w:trHeight w:val="276"/>
          <w:jc w:val="center"/>
        </w:trPr>
        <w:tc>
          <w:tcPr>
            <w:tcW w:w="480" w:type="dxa"/>
            <w:tcBorders>
              <w:top w:val="nil"/>
              <w:left w:val="single" w:sz="8" w:space="0" w:color="000000"/>
              <w:bottom w:val="single" w:sz="8" w:space="0" w:color="000000"/>
              <w:right w:val="single" w:sz="8" w:space="0" w:color="000000"/>
            </w:tcBorders>
            <w:vAlign w:val="center"/>
            <w:hideMark/>
          </w:tcPr>
          <w:p w:rsidR="00A644C1" w:rsidRDefault="00A644C1" w:rsidP="00CF7131">
            <w:pPr>
              <w:widowControl/>
              <w:jc w:val="center"/>
              <w:rPr>
                <w:rFonts w:ascii="宋体" w:hAnsi="宋体" w:cs="宋体"/>
                <w:color w:val="000000"/>
                <w:sz w:val="16"/>
                <w:szCs w:val="16"/>
              </w:rPr>
            </w:pPr>
            <w:r>
              <w:rPr>
                <w:rFonts w:ascii="宋体" w:hAnsi="宋体" w:cs="宋体" w:hint="eastAsia"/>
                <w:color w:val="000000"/>
                <w:sz w:val="16"/>
                <w:szCs w:val="16"/>
              </w:rPr>
              <w:t>1</w:t>
            </w:r>
          </w:p>
        </w:tc>
        <w:tc>
          <w:tcPr>
            <w:tcW w:w="1942" w:type="dxa"/>
            <w:tcBorders>
              <w:top w:val="nil"/>
              <w:left w:val="nil"/>
              <w:bottom w:val="single" w:sz="8" w:space="0" w:color="000000"/>
              <w:right w:val="single" w:sz="8" w:space="0" w:color="000000"/>
            </w:tcBorders>
            <w:vAlign w:val="center"/>
            <w:hideMark/>
          </w:tcPr>
          <w:p w:rsidR="00A644C1" w:rsidRDefault="00A644C1" w:rsidP="00CF7131">
            <w:pPr>
              <w:widowControl/>
              <w:rPr>
                <w:rFonts w:ascii="宋体" w:hAnsi="宋体" w:cs="宋体"/>
                <w:color w:val="000000"/>
                <w:sz w:val="16"/>
                <w:szCs w:val="16"/>
              </w:rPr>
            </w:pPr>
            <w:r>
              <w:rPr>
                <w:rFonts w:ascii="宋体" w:hAnsi="宋体" w:cs="宋体" w:hint="eastAsia"/>
                <w:color w:val="000000"/>
                <w:sz w:val="16"/>
                <w:szCs w:val="16"/>
              </w:rPr>
              <w:t>读取B类充电器控制字</w:t>
            </w:r>
          </w:p>
        </w:tc>
        <w:tc>
          <w:tcPr>
            <w:tcW w:w="1797" w:type="dxa"/>
            <w:tcBorders>
              <w:top w:val="nil"/>
              <w:left w:val="nil"/>
              <w:bottom w:val="single" w:sz="8" w:space="0" w:color="000000"/>
              <w:right w:val="single" w:sz="8" w:space="0" w:color="000000"/>
            </w:tcBorders>
            <w:vAlign w:val="center"/>
            <w:hideMark/>
          </w:tcPr>
          <w:p w:rsidR="00A644C1" w:rsidRDefault="00A644C1" w:rsidP="00CF7131">
            <w:pPr>
              <w:widowControl/>
              <w:rPr>
                <w:rFonts w:ascii="宋体" w:hAnsi="宋体" w:cs="宋体"/>
                <w:color w:val="000000"/>
                <w:sz w:val="16"/>
                <w:szCs w:val="16"/>
              </w:rPr>
            </w:pPr>
            <w:r>
              <w:rPr>
                <w:rFonts w:ascii="宋体" w:hAnsi="宋体" w:cs="宋体" w:hint="eastAsia"/>
                <w:color w:val="000000"/>
                <w:sz w:val="16"/>
                <w:szCs w:val="16"/>
              </w:rPr>
              <w:t>0x1C 0xA0 0x02</w:t>
            </w:r>
          </w:p>
        </w:tc>
        <w:tc>
          <w:tcPr>
            <w:tcW w:w="1559" w:type="dxa"/>
            <w:tcBorders>
              <w:top w:val="nil"/>
              <w:left w:val="nil"/>
              <w:bottom w:val="single" w:sz="8" w:space="0" w:color="000000"/>
              <w:right w:val="single" w:sz="8" w:space="0" w:color="000000"/>
            </w:tcBorders>
            <w:vAlign w:val="center"/>
            <w:hideMark/>
          </w:tcPr>
          <w:p w:rsidR="00A644C1" w:rsidRDefault="00A644C1" w:rsidP="00CF7131">
            <w:pPr>
              <w:widowControl/>
              <w:rPr>
                <w:rFonts w:ascii="宋体" w:hAnsi="宋体" w:cs="宋体"/>
                <w:color w:val="000000"/>
                <w:sz w:val="16"/>
                <w:szCs w:val="16"/>
              </w:rPr>
            </w:pPr>
            <w:r>
              <w:rPr>
                <w:rFonts w:ascii="宋体" w:hAnsi="宋体" w:cs="宋体" w:hint="eastAsia"/>
                <w:color w:val="000000"/>
                <w:sz w:val="16"/>
                <w:szCs w:val="16"/>
              </w:rPr>
              <w:t xml:space="preserve">ACK Data0 Data1  </w:t>
            </w:r>
          </w:p>
        </w:tc>
        <w:tc>
          <w:tcPr>
            <w:tcW w:w="1150" w:type="dxa"/>
            <w:tcBorders>
              <w:top w:val="nil"/>
              <w:left w:val="nil"/>
              <w:bottom w:val="single" w:sz="8" w:space="0" w:color="000000"/>
              <w:right w:val="single" w:sz="8" w:space="0" w:color="000000"/>
            </w:tcBorders>
            <w:vAlign w:val="center"/>
            <w:hideMark/>
          </w:tcPr>
          <w:p w:rsidR="00A644C1" w:rsidRDefault="00A644C1" w:rsidP="00CF7131">
            <w:pPr>
              <w:widowControl/>
              <w:jc w:val="center"/>
              <w:rPr>
                <w:rFonts w:ascii="宋体" w:hAnsi="宋体" w:cs="宋体"/>
                <w:color w:val="000000"/>
                <w:sz w:val="16"/>
                <w:szCs w:val="16"/>
              </w:rPr>
            </w:pPr>
            <w:r>
              <w:rPr>
                <w:rFonts w:ascii="宋体" w:hAnsi="宋体" w:cs="宋体" w:hint="eastAsia"/>
                <w:color w:val="000000"/>
                <w:sz w:val="16"/>
                <w:szCs w:val="16"/>
              </w:rPr>
              <w:t>-</w:t>
            </w:r>
          </w:p>
        </w:tc>
        <w:tc>
          <w:tcPr>
            <w:tcW w:w="1563" w:type="dxa"/>
            <w:tcBorders>
              <w:top w:val="nil"/>
              <w:left w:val="nil"/>
              <w:bottom w:val="single" w:sz="8" w:space="0" w:color="000000"/>
              <w:right w:val="single" w:sz="8" w:space="0" w:color="000000"/>
            </w:tcBorders>
            <w:vAlign w:val="center"/>
            <w:hideMark/>
          </w:tcPr>
          <w:p w:rsidR="00A644C1" w:rsidRDefault="00A644C1" w:rsidP="00CF7131">
            <w:pPr>
              <w:widowControl/>
              <w:rPr>
                <w:rFonts w:ascii="宋体" w:hAnsi="宋体" w:cs="宋体"/>
                <w:color w:val="000000"/>
                <w:sz w:val="16"/>
                <w:szCs w:val="16"/>
              </w:rPr>
            </w:pPr>
            <w:r>
              <w:rPr>
                <w:rFonts w:ascii="宋体" w:hAnsi="宋体" w:cs="宋体" w:hint="eastAsia"/>
                <w:color w:val="000000"/>
                <w:sz w:val="16"/>
                <w:szCs w:val="16"/>
              </w:rPr>
              <w:t>见说明</w:t>
            </w:r>
          </w:p>
        </w:tc>
      </w:tr>
      <w:tr w:rsidR="00A644C1" w:rsidTr="00A644C1">
        <w:trPr>
          <w:trHeight w:val="217"/>
          <w:jc w:val="center"/>
        </w:trPr>
        <w:tc>
          <w:tcPr>
            <w:tcW w:w="480" w:type="dxa"/>
            <w:tcBorders>
              <w:top w:val="nil"/>
              <w:left w:val="single" w:sz="8" w:space="0" w:color="000000"/>
              <w:bottom w:val="single" w:sz="8" w:space="0" w:color="000000"/>
              <w:right w:val="single" w:sz="8" w:space="0" w:color="000000"/>
            </w:tcBorders>
            <w:vAlign w:val="center"/>
            <w:hideMark/>
          </w:tcPr>
          <w:p w:rsidR="00A644C1" w:rsidRDefault="00A644C1" w:rsidP="00CF7131">
            <w:pPr>
              <w:widowControl/>
              <w:jc w:val="center"/>
              <w:rPr>
                <w:rFonts w:ascii="宋体" w:hAnsi="宋体" w:cs="宋体"/>
                <w:color w:val="000000"/>
                <w:sz w:val="16"/>
                <w:szCs w:val="16"/>
              </w:rPr>
            </w:pPr>
            <w:r>
              <w:rPr>
                <w:rFonts w:ascii="宋体" w:hAnsi="宋体" w:cs="宋体" w:hint="eastAsia"/>
                <w:color w:val="000000"/>
                <w:sz w:val="16"/>
                <w:szCs w:val="16"/>
              </w:rPr>
              <w:t>2</w:t>
            </w:r>
          </w:p>
        </w:tc>
        <w:tc>
          <w:tcPr>
            <w:tcW w:w="1942" w:type="dxa"/>
            <w:tcBorders>
              <w:top w:val="nil"/>
              <w:left w:val="nil"/>
              <w:bottom w:val="single" w:sz="8" w:space="0" w:color="000000"/>
              <w:right w:val="single" w:sz="8" w:space="0" w:color="000000"/>
            </w:tcBorders>
            <w:vAlign w:val="center"/>
            <w:hideMark/>
          </w:tcPr>
          <w:p w:rsidR="00A644C1" w:rsidRDefault="00A644C1" w:rsidP="00CF7131">
            <w:pPr>
              <w:widowControl/>
              <w:rPr>
                <w:rFonts w:ascii="宋体" w:hAnsi="宋体" w:cs="宋体"/>
                <w:color w:val="000000"/>
                <w:sz w:val="16"/>
                <w:szCs w:val="16"/>
              </w:rPr>
            </w:pPr>
            <w:r>
              <w:rPr>
                <w:rFonts w:ascii="宋体" w:hAnsi="宋体" w:cs="宋体" w:hint="eastAsia"/>
                <w:color w:val="000000"/>
                <w:sz w:val="16"/>
                <w:szCs w:val="16"/>
              </w:rPr>
              <w:t>配置B类充电器控制字</w:t>
            </w:r>
          </w:p>
        </w:tc>
        <w:tc>
          <w:tcPr>
            <w:tcW w:w="1797" w:type="dxa"/>
            <w:tcBorders>
              <w:top w:val="nil"/>
              <w:left w:val="nil"/>
              <w:bottom w:val="single" w:sz="8" w:space="0" w:color="000000"/>
              <w:right w:val="single" w:sz="8" w:space="0" w:color="000000"/>
            </w:tcBorders>
            <w:vAlign w:val="center"/>
            <w:hideMark/>
          </w:tcPr>
          <w:p w:rsidR="00A644C1" w:rsidRDefault="00A644C1" w:rsidP="00CF7131">
            <w:pPr>
              <w:widowControl/>
              <w:rPr>
                <w:rFonts w:ascii="宋体" w:hAnsi="宋体" w:cs="宋体"/>
                <w:color w:val="000000"/>
                <w:sz w:val="16"/>
                <w:szCs w:val="16"/>
              </w:rPr>
            </w:pPr>
            <w:r>
              <w:rPr>
                <w:rFonts w:ascii="宋体" w:hAnsi="宋体" w:cs="宋体" w:hint="eastAsia"/>
                <w:color w:val="000000"/>
                <w:sz w:val="16"/>
                <w:szCs w:val="16"/>
              </w:rPr>
              <w:t>0x1B 0xA0 Data0 Data1</w:t>
            </w:r>
          </w:p>
        </w:tc>
        <w:tc>
          <w:tcPr>
            <w:tcW w:w="1559" w:type="dxa"/>
            <w:tcBorders>
              <w:top w:val="nil"/>
              <w:left w:val="nil"/>
              <w:bottom w:val="single" w:sz="8" w:space="0" w:color="000000"/>
              <w:right w:val="single" w:sz="8" w:space="0" w:color="000000"/>
            </w:tcBorders>
            <w:vAlign w:val="center"/>
            <w:hideMark/>
          </w:tcPr>
          <w:p w:rsidR="00A644C1" w:rsidRDefault="00A644C1" w:rsidP="00CF7131">
            <w:pPr>
              <w:widowControl/>
              <w:rPr>
                <w:rFonts w:ascii="宋体" w:hAnsi="宋体" w:cs="宋体"/>
                <w:color w:val="000000"/>
                <w:sz w:val="16"/>
                <w:szCs w:val="16"/>
              </w:rPr>
            </w:pPr>
            <w:r>
              <w:rPr>
                <w:rFonts w:ascii="宋体" w:hAnsi="宋体" w:cs="宋体" w:hint="eastAsia"/>
                <w:color w:val="000000"/>
                <w:sz w:val="16"/>
                <w:szCs w:val="16"/>
              </w:rPr>
              <w:t xml:space="preserve">ACK </w:t>
            </w:r>
          </w:p>
        </w:tc>
        <w:tc>
          <w:tcPr>
            <w:tcW w:w="1150" w:type="dxa"/>
            <w:tcBorders>
              <w:top w:val="nil"/>
              <w:left w:val="nil"/>
              <w:bottom w:val="single" w:sz="8" w:space="0" w:color="000000"/>
              <w:right w:val="single" w:sz="8" w:space="0" w:color="000000"/>
            </w:tcBorders>
            <w:vAlign w:val="center"/>
            <w:hideMark/>
          </w:tcPr>
          <w:p w:rsidR="00A644C1" w:rsidRDefault="00A644C1" w:rsidP="00CF7131">
            <w:pPr>
              <w:widowControl/>
              <w:jc w:val="center"/>
              <w:rPr>
                <w:rFonts w:ascii="宋体" w:hAnsi="宋体" w:cs="宋体"/>
                <w:color w:val="0000CC"/>
                <w:sz w:val="16"/>
                <w:szCs w:val="16"/>
              </w:rPr>
            </w:pPr>
            <w:r>
              <w:rPr>
                <w:rFonts w:ascii="宋体" w:hAnsi="宋体" w:cs="宋体" w:hint="eastAsia"/>
                <w:color w:val="0000CC"/>
                <w:sz w:val="16"/>
                <w:szCs w:val="16"/>
              </w:rPr>
              <w:t>00、0</w:t>
            </w:r>
            <w:r>
              <w:rPr>
                <w:rFonts w:ascii="宋体" w:hAnsi="宋体" w:cs="宋体"/>
                <w:color w:val="0000CC"/>
                <w:sz w:val="16"/>
                <w:szCs w:val="16"/>
              </w:rPr>
              <w:t>2</w:t>
            </w:r>
          </w:p>
        </w:tc>
        <w:tc>
          <w:tcPr>
            <w:tcW w:w="1563" w:type="dxa"/>
            <w:tcBorders>
              <w:top w:val="nil"/>
              <w:left w:val="nil"/>
              <w:bottom w:val="single" w:sz="8" w:space="0" w:color="000000"/>
              <w:right w:val="single" w:sz="8" w:space="0" w:color="000000"/>
            </w:tcBorders>
            <w:vAlign w:val="center"/>
            <w:hideMark/>
          </w:tcPr>
          <w:p w:rsidR="00A644C1" w:rsidRDefault="00A644C1" w:rsidP="00CF7131">
            <w:pPr>
              <w:widowControl/>
              <w:rPr>
                <w:rFonts w:ascii="宋体" w:hAnsi="宋体" w:cs="宋体"/>
                <w:color w:val="0000CC"/>
                <w:sz w:val="16"/>
                <w:szCs w:val="16"/>
              </w:rPr>
            </w:pPr>
            <w:r>
              <w:rPr>
                <w:rFonts w:ascii="宋体" w:hAnsi="宋体" w:cs="宋体" w:hint="eastAsia"/>
                <w:color w:val="0000CC"/>
                <w:sz w:val="16"/>
                <w:szCs w:val="16"/>
              </w:rPr>
              <w:t>见说明</w:t>
            </w:r>
          </w:p>
        </w:tc>
      </w:tr>
    </w:tbl>
    <w:p w:rsidR="00A644C1" w:rsidRDefault="0097140B" w:rsidP="00A644C1">
      <w:pPr>
        <w:pStyle w:val="afff2"/>
        <w:ind w:firstLineChars="0" w:firstLine="0"/>
      </w:pPr>
      <w:r w:rsidRPr="0097140B">
        <w:t>Data0</w:t>
      </w:r>
      <w:r w:rsidRPr="0097140B">
        <w:rPr>
          <w:rFonts w:hint="eastAsia"/>
        </w:rPr>
        <w:t>、</w:t>
      </w:r>
      <w:r w:rsidRPr="0097140B">
        <w:t>Data1</w:t>
      </w:r>
      <w:r w:rsidRPr="0097140B">
        <w:rPr>
          <w:rFonts w:hint="eastAsia"/>
        </w:rPr>
        <w:t>说明如</w:t>
      </w:r>
      <w:r>
        <w:rPr>
          <w:rFonts w:hint="eastAsia"/>
        </w:rPr>
        <w:t>表</w:t>
      </w:r>
      <w:r w:rsidR="00C942C5">
        <w:rPr>
          <w:rFonts w:hint="eastAsia"/>
        </w:rPr>
        <w:t>B.</w:t>
      </w:r>
      <w:r>
        <w:rPr>
          <w:rFonts w:hint="eastAsia"/>
        </w:rPr>
        <w:t>20所示。</w:t>
      </w:r>
    </w:p>
    <w:p w:rsidR="0097140B" w:rsidRPr="0097140B" w:rsidRDefault="0097140B" w:rsidP="0097140B">
      <w:pPr>
        <w:pStyle w:val="af9"/>
        <w:spacing w:before="156" w:after="156"/>
      </w:pPr>
      <w:r w:rsidRPr="0097140B">
        <w:t>Data0</w:t>
      </w:r>
      <w:r w:rsidRPr="0097140B">
        <w:rPr>
          <w:rFonts w:hint="eastAsia"/>
        </w:rPr>
        <w:t>、</w:t>
      </w:r>
      <w:r w:rsidRPr="0097140B">
        <w:t>Data1</w:t>
      </w:r>
      <w:r>
        <w:rPr>
          <w:rFonts w:hint="eastAsia"/>
        </w:rPr>
        <w:t>取值说明</w:t>
      </w:r>
    </w:p>
    <w:tbl>
      <w:tblPr>
        <w:tblW w:w="9039" w:type="dxa"/>
        <w:jc w:val="center"/>
        <w:tblLook w:val="04A0"/>
      </w:tblPr>
      <w:tblGrid>
        <w:gridCol w:w="644"/>
        <w:gridCol w:w="551"/>
        <w:gridCol w:w="1209"/>
        <w:gridCol w:w="557"/>
        <w:gridCol w:w="833"/>
        <w:gridCol w:w="5245"/>
      </w:tblGrid>
      <w:tr w:rsidR="0097140B" w:rsidTr="00CF7131">
        <w:trPr>
          <w:trHeight w:val="765"/>
          <w:jc w:val="center"/>
        </w:trPr>
        <w:tc>
          <w:tcPr>
            <w:tcW w:w="644" w:type="dxa"/>
            <w:tcBorders>
              <w:top w:val="single" w:sz="8" w:space="0" w:color="auto"/>
              <w:left w:val="single" w:sz="8" w:space="0" w:color="auto"/>
              <w:bottom w:val="single" w:sz="8" w:space="0" w:color="auto"/>
              <w:right w:val="single" w:sz="8" w:space="0" w:color="auto"/>
            </w:tcBorders>
            <w:shd w:val="clear" w:color="auto" w:fill="D9D9D9"/>
            <w:vAlign w:val="center"/>
            <w:hideMark/>
          </w:tcPr>
          <w:p w:rsidR="0097140B" w:rsidRDefault="0097140B" w:rsidP="00CF7131">
            <w:pPr>
              <w:widowControl/>
              <w:jc w:val="center"/>
              <w:rPr>
                <w:rFonts w:ascii="宋体" w:hAnsi="宋体" w:cs="宋体"/>
                <w:b/>
                <w:bCs/>
                <w:color w:val="000000"/>
                <w:sz w:val="16"/>
                <w:szCs w:val="16"/>
              </w:rPr>
            </w:pPr>
            <w:r>
              <w:rPr>
                <w:rFonts w:ascii="宋体" w:hAnsi="宋体" w:cs="宋体" w:hint="eastAsia"/>
                <w:b/>
                <w:bCs/>
                <w:color w:val="000000"/>
                <w:sz w:val="16"/>
                <w:szCs w:val="16"/>
              </w:rPr>
              <w:lastRenderedPageBreak/>
              <w:t>数据</w:t>
            </w:r>
          </w:p>
        </w:tc>
        <w:tc>
          <w:tcPr>
            <w:tcW w:w="551" w:type="dxa"/>
            <w:tcBorders>
              <w:top w:val="single" w:sz="8" w:space="0" w:color="auto"/>
              <w:left w:val="nil"/>
              <w:bottom w:val="single" w:sz="8" w:space="0" w:color="auto"/>
              <w:right w:val="single" w:sz="8" w:space="0" w:color="auto"/>
            </w:tcBorders>
            <w:shd w:val="clear" w:color="auto" w:fill="D9D9D9"/>
            <w:textDirection w:val="tbRlV"/>
            <w:vAlign w:val="center"/>
            <w:hideMark/>
          </w:tcPr>
          <w:p w:rsidR="0097140B" w:rsidRDefault="0097140B" w:rsidP="00CF7131">
            <w:pPr>
              <w:widowControl/>
              <w:jc w:val="center"/>
              <w:rPr>
                <w:rFonts w:ascii="宋体" w:hAnsi="宋体" w:cs="宋体"/>
                <w:b/>
                <w:bCs/>
                <w:color w:val="000000"/>
                <w:sz w:val="16"/>
                <w:szCs w:val="16"/>
              </w:rPr>
            </w:pPr>
            <w:r>
              <w:rPr>
                <w:rFonts w:ascii="宋体" w:hAnsi="宋体" w:cs="宋体" w:hint="eastAsia"/>
                <w:b/>
                <w:bCs/>
                <w:color w:val="000000"/>
                <w:sz w:val="16"/>
                <w:szCs w:val="16"/>
              </w:rPr>
              <w:t>位</w:t>
            </w:r>
          </w:p>
        </w:tc>
        <w:tc>
          <w:tcPr>
            <w:tcW w:w="1209" w:type="dxa"/>
            <w:tcBorders>
              <w:top w:val="single" w:sz="8" w:space="0" w:color="auto"/>
              <w:left w:val="nil"/>
              <w:bottom w:val="single" w:sz="8" w:space="0" w:color="auto"/>
              <w:right w:val="single" w:sz="8" w:space="0" w:color="auto"/>
            </w:tcBorders>
            <w:shd w:val="clear" w:color="auto" w:fill="D9D9D9"/>
            <w:vAlign w:val="center"/>
            <w:hideMark/>
          </w:tcPr>
          <w:p w:rsidR="0097140B" w:rsidRDefault="0097140B" w:rsidP="00CF7131">
            <w:pPr>
              <w:widowControl/>
              <w:jc w:val="center"/>
              <w:rPr>
                <w:rFonts w:ascii="宋体" w:hAnsi="宋体" w:cs="宋体"/>
                <w:b/>
                <w:bCs/>
                <w:color w:val="000000"/>
                <w:sz w:val="16"/>
                <w:szCs w:val="16"/>
              </w:rPr>
            </w:pPr>
            <w:r>
              <w:rPr>
                <w:rFonts w:ascii="宋体" w:hAnsi="宋体" w:cs="宋体" w:hint="eastAsia"/>
                <w:b/>
                <w:bCs/>
                <w:color w:val="000000"/>
                <w:sz w:val="16"/>
                <w:szCs w:val="16"/>
              </w:rPr>
              <w:t>位说明</w:t>
            </w:r>
          </w:p>
        </w:tc>
        <w:tc>
          <w:tcPr>
            <w:tcW w:w="557" w:type="dxa"/>
            <w:tcBorders>
              <w:top w:val="single" w:sz="8" w:space="0" w:color="auto"/>
              <w:left w:val="nil"/>
              <w:bottom w:val="single" w:sz="8" w:space="0" w:color="auto"/>
              <w:right w:val="single" w:sz="8" w:space="0" w:color="auto"/>
            </w:tcBorders>
            <w:shd w:val="clear" w:color="auto" w:fill="D9D9D9"/>
            <w:textDirection w:val="tbRlV"/>
            <w:vAlign w:val="center"/>
            <w:hideMark/>
          </w:tcPr>
          <w:p w:rsidR="0097140B" w:rsidRDefault="0097140B" w:rsidP="00CF7131">
            <w:pPr>
              <w:widowControl/>
              <w:jc w:val="center"/>
              <w:rPr>
                <w:rFonts w:ascii="宋体" w:hAnsi="宋体" w:cs="宋体"/>
                <w:b/>
                <w:bCs/>
                <w:color w:val="000000"/>
                <w:sz w:val="16"/>
                <w:szCs w:val="16"/>
              </w:rPr>
            </w:pPr>
            <w:r>
              <w:rPr>
                <w:rFonts w:ascii="宋体" w:hAnsi="宋体" w:cs="宋体" w:hint="eastAsia"/>
                <w:b/>
                <w:bCs/>
                <w:color w:val="000000"/>
                <w:sz w:val="16"/>
                <w:szCs w:val="16"/>
              </w:rPr>
              <w:t>缺省</w:t>
            </w:r>
          </w:p>
        </w:tc>
        <w:tc>
          <w:tcPr>
            <w:tcW w:w="833" w:type="dxa"/>
            <w:tcBorders>
              <w:top w:val="single" w:sz="8" w:space="0" w:color="auto"/>
              <w:left w:val="nil"/>
              <w:bottom w:val="single" w:sz="8" w:space="0" w:color="auto"/>
              <w:right w:val="single" w:sz="8" w:space="0" w:color="auto"/>
            </w:tcBorders>
            <w:shd w:val="clear" w:color="auto" w:fill="D9D9D9"/>
            <w:vAlign w:val="center"/>
            <w:hideMark/>
          </w:tcPr>
          <w:p w:rsidR="0097140B" w:rsidRDefault="0097140B" w:rsidP="00CF7131">
            <w:pPr>
              <w:widowControl/>
              <w:jc w:val="center"/>
              <w:rPr>
                <w:rFonts w:ascii="宋体" w:hAnsi="宋体" w:cs="宋体"/>
                <w:b/>
                <w:bCs/>
                <w:color w:val="000000"/>
                <w:sz w:val="16"/>
                <w:szCs w:val="16"/>
              </w:rPr>
            </w:pPr>
            <w:r>
              <w:rPr>
                <w:rFonts w:ascii="宋体" w:hAnsi="宋体" w:cs="宋体" w:hint="eastAsia"/>
                <w:b/>
                <w:bCs/>
                <w:color w:val="000000"/>
                <w:sz w:val="16"/>
                <w:szCs w:val="16"/>
              </w:rPr>
              <w:t>复位值</w:t>
            </w:r>
          </w:p>
        </w:tc>
        <w:tc>
          <w:tcPr>
            <w:tcW w:w="5245" w:type="dxa"/>
            <w:tcBorders>
              <w:top w:val="single" w:sz="8" w:space="0" w:color="auto"/>
              <w:left w:val="nil"/>
              <w:bottom w:val="single" w:sz="8" w:space="0" w:color="auto"/>
              <w:right w:val="single" w:sz="8" w:space="0" w:color="auto"/>
            </w:tcBorders>
            <w:shd w:val="clear" w:color="auto" w:fill="D9D9D9"/>
            <w:vAlign w:val="center"/>
            <w:hideMark/>
          </w:tcPr>
          <w:p w:rsidR="0097140B" w:rsidRDefault="0097140B" w:rsidP="00CF7131">
            <w:pPr>
              <w:widowControl/>
              <w:jc w:val="center"/>
              <w:rPr>
                <w:rFonts w:ascii="宋体" w:hAnsi="宋体" w:cs="宋体"/>
                <w:b/>
                <w:bCs/>
                <w:color w:val="000000"/>
                <w:sz w:val="16"/>
                <w:szCs w:val="16"/>
              </w:rPr>
            </w:pPr>
            <w:r>
              <w:rPr>
                <w:rFonts w:ascii="宋体" w:hAnsi="宋体" w:cs="宋体" w:hint="eastAsia"/>
                <w:b/>
                <w:bCs/>
                <w:color w:val="000000"/>
                <w:sz w:val="16"/>
                <w:szCs w:val="16"/>
              </w:rPr>
              <w:t>说明</w:t>
            </w:r>
          </w:p>
        </w:tc>
      </w:tr>
      <w:tr w:rsidR="0097140B" w:rsidTr="00CF7131">
        <w:trPr>
          <w:trHeight w:val="645"/>
          <w:jc w:val="center"/>
        </w:trPr>
        <w:tc>
          <w:tcPr>
            <w:tcW w:w="644" w:type="dxa"/>
            <w:vMerge w:val="restart"/>
            <w:tcBorders>
              <w:top w:val="nil"/>
              <w:left w:val="single" w:sz="8" w:space="0" w:color="auto"/>
              <w:bottom w:val="single" w:sz="8" w:space="0" w:color="000000"/>
              <w:right w:val="single" w:sz="8" w:space="0" w:color="auto"/>
            </w:tcBorders>
            <w:vAlign w:val="center"/>
            <w:hideMark/>
          </w:tcPr>
          <w:p w:rsidR="0097140B" w:rsidRDefault="0097140B" w:rsidP="00CF7131">
            <w:pPr>
              <w:widowControl/>
              <w:jc w:val="center"/>
              <w:rPr>
                <w:rFonts w:ascii="Arial" w:hAnsi="Arial" w:cs="Arial"/>
                <w:color w:val="000000"/>
                <w:sz w:val="16"/>
                <w:szCs w:val="16"/>
              </w:rPr>
            </w:pPr>
            <w:r>
              <w:rPr>
                <w:rFonts w:ascii="Arial" w:hAnsi="Arial" w:cs="Arial"/>
                <w:color w:val="000000"/>
                <w:sz w:val="16"/>
                <w:szCs w:val="16"/>
              </w:rPr>
              <w:t>Data0</w:t>
            </w:r>
          </w:p>
        </w:tc>
        <w:tc>
          <w:tcPr>
            <w:tcW w:w="551" w:type="dxa"/>
            <w:tcBorders>
              <w:top w:val="nil"/>
              <w:left w:val="nil"/>
              <w:bottom w:val="single" w:sz="8" w:space="0" w:color="auto"/>
              <w:right w:val="single" w:sz="8" w:space="0" w:color="auto"/>
            </w:tcBorders>
            <w:vAlign w:val="center"/>
            <w:hideMark/>
          </w:tcPr>
          <w:p w:rsidR="0097140B" w:rsidRDefault="0097140B" w:rsidP="00CF7131">
            <w:pPr>
              <w:widowControl/>
              <w:jc w:val="center"/>
              <w:rPr>
                <w:rFonts w:ascii="Arial" w:hAnsi="Arial" w:cs="Arial"/>
                <w:color w:val="000000"/>
                <w:sz w:val="16"/>
                <w:szCs w:val="16"/>
              </w:rPr>
            </w:pPr>
            <w:r>
              <w:rPr>
                <w:rFonts w:ascii="Arial" w:hAnsi="Arial" w:cs="Arial"/>
                <w:color w:val="000000"/>
                <w:sz w:val="16"/>
                <w:szCs w:val="16"/>
              </w:rPr>
              <w:t>7</w:t>
            </w:r>
          </w:p>
        </w:tc>
        <w:tc>
          <w:tcPr>
            <w:tcW w:w="1209" w:type="dxa"/>
            <w:tcBorders>
              <w:top w:val="nil"/>
              <w:left w:val="nil"/>
              <w:bottom w:val="single" w:sz="8" w:space="0" w:color="auto"/>
              <w:right w:val="single" w:sz="8" w:space="0" w:color="auto"/>
            </w:tcBorders>
            <w:vAlign w:val="center"/>
            <w:hideMark/>
          </w:tcPr>
          <w:p w:rsidR="0097140B" w:rsidRDefault="0097140B" w:rsidP="00CF7131">
            <w:pPr>
              <w:widowControl/>
              <w:jc w:val="center"/>
              <w:rPr>
                <w:rFonts w:ascii="宋体" w:hAnsi="宋体" w:cs="宋体"/>
                <w:color w:val="000000"/>
                <w:sz w:val="16"/>
                <w:szCs w:val="16"/>
              </w:rPr>
            </w:pPr>
            <w:r>
              <w:rPr>
                <w:rFonts w:ascii="宋体" w:hAnsi="宋体" w:cs="宋体" w:hint="eastAsia"/>
                <w:color w:val="000000"/>
                <w:sz w:val="16"/>
                <w:szCs w:val="16"/>
              </w:rPr>
              <w:t>输出使能</w:t>
            </w:r>
          </w:p>
        </w:tc>
        <w:tc>
          <w:tcPr>
            <w:tcW w:w="557" w:type="dxa"/>
            <w:tcBorders>
              <w:top w:val="nil"/>
              <w:left w:val="nil"/>
              <w:bottom w:val="single" w:sz="8" w:space="0" w:color="auto"/>
              <w:right w:val="single" w:sz="8" w:space="0" w:color="auto"/>
            </w:tcBorders>
            <w:vAlign w:val="center"/>
            <w:hideMark/>
          </w:tcPr>
          <w:p w:rsidR="0097140B" w:rsidRDefault="0097140B" w:rsidP="00CF7131">
            <w:pPr>
              <w:widowControl/>
              <w:jc w:val="center"/>
              <w:rPr>
                <w:rFonts w:ascii="Arial" w:hAnsi="Arial" w:cs="Arial"/>
                <w:color w:val="000000"/>
                <w:sz w:val="16"/>
                <w:szCs w:val="16"/>
              </w:rPr>
            </w:pPr>
            <w:r>
              <w:rPr>
                <w:rFonts w:ascii="Arial" w:hAnsi="Arial" w:cs="Arial"/>
                <w:color w:val="000000"/>
                <w:sz w:val="16"/>
                <w:szCs w:val="16"/>
              </w:rPr>
              <w:t>0</w:t>
            </w:r>
          </w:p>
        </w:tc>
        <w:tc>
          <w:tcPr>
            <w:tcW w:w="833" w:type="dxa"/>
            <w:tcBorders>
              <w:top w:val="nil"/>
              <w:left w:val="nil"/>
              <w:bottom w:val="single" w:sz="8" w:space="0" w:color="auto"/>
              <w:right w:val="single" w:sz="8" w:space="0" w:color="auto"/>
            </w:tcBorders>
            <w:vAlign w:val="center"/>
            <w:hideMark/>
          </w:tcPr>
          <w:p w:rsidR="0097140B" w:rsidRDefault="0097140B" w:rsidP="00CF7131">
            <w:pPr>
              <w:widowControl/>
              <w:jc w:val="center"/>
              <w:rPr>
                <w:rFonts w:ascii="Arial" w:hAnsi="Arial" w:cs="Arial"/>
                <w:color w:val="000000"/>
                <w:sz w:val="16"/>
                <w:szCs w:val="16"/>
              </w:rPr>
            </w:pPr>
            <w:r w:rsidRPr="00506045">
              <w:rPr>
                <w:rFonts w:ascii="Arial" w:hAnsi="Arial" w:cs="Arial"/>
                <w:color w:val="000000"/>
                <w:sz w:val="16"/>
                <w:szCs w:val="16"/>
              </w:rPr>
              <w:t>1-&gt;0-&gt;1</w:t>
            </w:r>
          </w:p>
        </w:tc>
        <w:tc>
          <w:tcPr>
            <w:tcW w:w="5245" w:type="dxa"/>
            <w:tcBorders>
              <w:top w:val="nil"/>
              <w:left w:val="nil"/>
              <w:bottom w:val="single" w:sz="8" w:space="0" w:color="auto"/>
              <w:right w:val="single" w:sz="8" w:space="0" w:color="auto"/>
            </w:tcBorders>
            <w:vAlign w:val="center"/>
            <w:hideMark/>
          </w:tcPr>
          <w:p w:rsidR="0097140B" w:rsidRPr="00506045" w:rsidRDefault="0097140B" w:rsidP="00CF7131">
            <w:pPr>
              <w:widowControl/>
              <w:rPr>
                <w:rFonts w:ascii="宋体" w:hAnsi="宋体" w:cs="宋体"/>
                <w:color w:val="000000"/>
                <w:sz w:val="16"/>
                <w:szCs w:val="16"/>
              </w:rPr>
            </w:pPr>
            <w:r w:rsidRPr="00506045">
              <w:rPr>
                <w:rFonts w:ascii="宋体" w:hAnsi="宋体" w:cs="宋体" w:hint="eastAsia"/>
                <w:color w:val="000000"/>
                <w:sz w:val="16"/>
                <w:szCs w:val="16"/>
              </w:rPr>
              <w:t>输出使能</w:t>
            </w:r>
          </w:p>
          <w:p w:rsidR="0097140B" w:rsidRPr="00506045" w:rsidRDefault="0097140B" w:rsidP="00CF7131">
            <w:pPr>
              <w:widowControl/>
              <w:rPr>
                <w:rFonts w:ascii="宋体" w:hAnsi="宋体" w:cs="宋体"/>
                <w:color w:val="000000"/>
                <w:sz w:val="16"/>
                <w:szCs w:val="16"/>
              </w:rPr>
            </w:pPr>
            <w:r w:rsidRPr="00506045">
              <w:rPr>
                <w:rFonts w:ascii="宋体" w:hAnsi="宋体" w:cs="宋体" w:hint="eastAsia"/>
                <w:color w:val="000000"/>
                <w:sz w:val="16"/>
                <w:szCs w:val="16"/>
              </w:rPr>
              <w:t>0：无输出【PD默认,复位时：1-&gt;0】</w:t>
            </w:r>
          </w:p>
          <w:p w:rsidR="0097140B" w:rsidRDefault="0097140B" w:rsidP="00CF7131">
            <w:pPr>
              <w:widowControl/>
              <w:rPr>
                <w:rFonts w:ascii="宋体" w:hAnsi="宋体" w:cs="宋体"/>
                <w:color w:val="000000"/>
                <w:sz w:val="16"/>
                <w:szCs w:val="16"/>
              </w:rPr>
            </w:pPr>
            <w:r w:rsidRPr="00506045">
              <w:rPr>
                <w:rFonts w:ascii="宋体" w:hAnsi="宋体" w:cs="宋体" w:hint="eastAsia"/>
                <w:color w:val="000000"/>
                <w:sz w:val="16"/>
                <w:szCs w:val="16"/>
              </w:rPr>
              <w:t>1：有输出【非PD默认，复位时：1-&gt;0-&gt;1】；</w:t>
            </w:r>
          </w:p>
        </w:tc>
      </w:tr>
      <w:tr w:rsidR="0097140B" w:rsidTr="00CF7131">
        <w:trPr>
          <w:trHeight w:val="885"/>
          <w:jc w:val="center"/>
        </w:trPr>
        <w:tc>
          <w:tcPr>
            <w:tcW w:w="0" w:type="auto"/>
            <w:vMerge/>
            <w:tcBorders>
              <w:top w:val="nil"/>
              <w:left w:val="single" w:sz="8" w:space="0" w:color="auto"/>
              <w:bottom w:val="single" w:sz="8" w:space="0" w:color="000000"/>
              <w:right w:val="single" w:sz="8" w:space="0" w:color="auto"/>
            </w:tcBorders>
            <w:vAlign w:val="center"/>
            <w:hideMark/>
          </w:tcPr>
          <w:p w:rsidR="0097140B" w:rsidRDefault="0097140B" w:rsidP="00CF7131">
            <w:pPr>
              <w:widowControl/>
              <w:rPr>
                <w:rFonts w:ascii="Arial" w:hAnsi="Arial" w:cs="Arial"/>
                <w:color w:val="000000"/>
                <w:sz w:val="16"/>
                <w:szCs w:val="16"/>
              </w:rPr>
            </w:pPr>
          </w:p>
        </w:tc>
        <w:tc>
          <w:tcPr>
            <w:tcW w:w="551" w:type="dxa"/>
            <w:tcBorders>
              <w:top w:val="nil"/>
              <w:left w:val="nil"/>
              <w:bottom w:val="single" w:sz="8" w:space="0" w:color="auto"/>
              <w:right w:val="single" w:sz="8" w:space="0" w:color="auto"/>
            </w:tcBorders>
            <w:vAlign w:val="center"/>
            <w:hideMark/>
          </w:tcPr>
          <w:p w:rsidR="0097140B" w:rsidRDefault="0097140B" w:rsidP="00CF7131">
            <w:pPr>
              <w:widowControl/>
              <w:jc w:val="center"/>
              <w:rPr>
                <w:rFonts w:ascii="Arial" w:hAnsi="Arial" w:cs="Arial"/>
                <w:color w:val="000000"/>
                <w:sz w:val="16"/>
                <w:szCs w:val="16"/>
              </w:rPr>
            </w:pPr>
            <w:r>
              <w:rPr>
                <w:rFonts w:ascii="Arial" w:hAnsi="Arial" w:cs="Arial"/>
                <w:color w:val="000000"/>
                <w:sz w:val="16"/>
                <w:szCs w:val="16"/>
              </w:rPr>
              <w:t>6</w:t>
            </w:r>
          </w:p>
        </w:tc>
        <w:tc>
          <w:tcPr>
            <w:tcW w:w="1209" w:type="dxa"/>
            <w:tcBorders>
              <w:top w:val="nil"/>
              <w:left w:val="nil"/>
              <w:bottom w:val="single" w:sz="8" w:space="0" w:color="auto"/>
              <w:right w:val="single" w:sz="8" w:space="0" w:color="auto"/>
            </w:tcBorders>
            <w:vAlign w:val="center"/>
            <w:hideMark/>
          </w:tcPr>
          <w:p w:rsidR="0097140B" w:rsidRDefault="0097140B" w:rsidP="00CF7131">
            <w:pPr>
              <w:widowControl/>
              <w:jc w:val="center"/>
              <w:rPr>
                <w:rFonts w:ascii="宋体" w:hAnsi="宋体" w:cs="宋体"/>
                <w:color w:val="000000"/>
                <w:sz w:val="16"/>
                <w:szCs w:val="16"/>
              </w:rPr>
            </w:pPr>
            <w:r>
              <w:rPr>
                <w:rFonts w:ascii="宋体" w:hAnsi="宋体" w:cs="宋体" w:hint="eastAsia"/>
                <w:color w:val="000000"/>
                <w:sz w:val="16"/>
                <w:szCs w:val="16"/>
              </w:rPr>
              <w:t>输出模式</w:t>
            </w:r>
          </w:p>
        </w:tc>
        <w:tc>
          <w:tcPr>
            <w:tcW w:w="557" w:type="dxa"/>
            <w:tcBorders>
              <w:top w:val="nil"/>
              <w:left w:val="nil"/>
              <w:bottom w:val="single" w:sz="8" w:space="0" w:color="auto"/>
              <w:right w:val="single" w:sz="8" w:space="0" w:color="auto"/>
            </w:tcBorders>
            <w:vAlign w:val="center"/>
            <w:hideMark/>
          </w:tcPr>
          <w:p w:rsidR="0097140B" w:rsidRDefault="0097140B" w:rsidP="00CF7131">
            <w:pPr>
              <w:widowControl/>
              <w:jc w:val="center"/>
              <w:rPr>
                <w:rFonts w:ascii="Arial" w:hAnsi="Arial" w:cs="Arial"/>
                <w:color w:val="000000"/>
                <w:sz w:val="16"/>
                <w:szCs w:val="16"/>
              </w:rPr>
            </w:pPr>
            <w:r>
              <w:rPr>
                <w:rFonts w:ascii="Arial" w:hAnsi="Arial" w:cs="Arial"/>
                <w:color w:val="000000"/>
                <w:sz w:val="16"/>
                <w:szCs w:val="16"/>
              </w:rPr>
              <w:t>0</w:t>
            </w:r>
          </w:p>
        </w:tc>
        <w:tc>
          <w:tcPr>
            <w:tcW w:w="833" w:type="dxa"/>
            <w:tcBorders>
              <w:top w:val="nil"/>
              <w:left w:val="nil"/>
              <w:bottom w:val="single" w:sz="8" w:space="0" w:color="auto"/>
              <w:right w:val="single" w:sz="8" w:space="0" w:color="auto"/>
            </w:tcBorders>
            <w:vAlign w:val="center"/>
            <w:hideMark/>
          </w:tcPr>
          <w:p w:rsidR="0097140B" w:rsidRDefault="0097140B" w:rsidP="00CF7131">
            <w:pPr>
              <w:widowControl/>
              <w:jc w:val="center"/>
              <w:rPr>
                <w:rFonts w:ascii="Arial" w:hAnsi="Arial" w:cs="Arial"/>
                <w:color w:val="000000"/>
                <w:sz w:val="16"/>
                <w:szCs w:val="16"/>
              </w:rPr>
            </w:pPr>
            <w:r>
              <w:rPr>
                <w:rFonts w:ascii="Arial" w:hAnsi="Arial" w:cs="Arial"/>
                <w:color w:val="000000"/>
                <w:sz w:val="16"/>
                <w:szCs w:val="16"/>
              </w:rPr>
              <w:t>0</w:t>
            </w:r>
          </w:p>
        </w:tc>
        <w:tc>
          <w:tcPr>
            <w:tcW w:w="5245" w:type="dxa"/>
            <w:tcBorders>
              <w:top w:val="nil"/>
              <w:left w:val="nil"/>
              <w:bottom w:val="single" w:sz="8" w:space="0" w:color="auto"/>
              <w:right w:val="single" w:sz="8" w:space="0" w:color="auto"/>
            </w:tcBorders>
            <w:vAlign w:val="center"/>
            <w:hideMark/>
          </w:tcPr>
          <w:p w:rsidR="0097140B" w:rsidRPr="00506045" w:rsidRDefault="0097140B" w:rsidP="00CF7131">
            <w:pPr>
              <w:widowControl/>
              <w:rPr>
                <w:rFonts w:ascii="宋体" w:hAnsi="宋体" w:cs="Arial"/>
                <w:color w:val="000000"/>
                <w:sz w:val="16"/>
                <w:szCs w:val="16"/>
              </w:rPr>
            </w:pPr>
            <w:r w:rsidRPr="00506045">
              <w:rPr>
                <w:rFonts w:ascii="宋体" w:hAnsi="宋体" w:cs="Arial" w:hint="eastAsia"/>
                <w:color w:val="000000"/>
                <w:sz w:val="16"/>
                <w:szCs w:val="16"/>
              </w:rPr>
              <w:t>输出模式</w:t>
            </w:r>
          </w:p>
          <w:p w:rsidR="0097140B" w:rsidRPr="00506045" w:rsidRDefault="0097140B" w:rsidP="00CF7131">
            <w:pPr>
              <w:widowControl/>
              <w:rPr>
                <w:rFonts w:ascii="宋体" w:hAnsi="宋体" w:cs="Arial"/>
                <w:color w:val="000000"/>
                <w:sz w:val="16"/>
                <w:szCs w:val="16"/>
              </w:rPr>
            </w:pPr>
            <w:r w:rsidRPr="00506045">
              <w:rPr>
                <w:rFonts w:ascii="宋体" w:hAnsi="宋体" w:cs="Arial" w:hint="eastAsia"/>
                <w:color w:val="000000"/>
                <w:sz w:val="16"/>
                <w:szCs w:val="16"/>
              </w:rPr>
              <w:t>0：普通模式【PD默认充电器输出为0，非PD模式默认充电器输出为5V2A】【默认】；</w:t>
            </w:r>
          </w:p>
          <w:p w:rsidR="0097140B" w:rsidRDefault="0097140B" w:rsidP="00CF7131">
            <w:pPr>
              <w:widowControl/>
              <w:rPr>
                <w:rFonts w:ascii="Arial" w:hAnsi="Arial" w:cs="Arial"/>
                <w:color w:val="000000"/>
                <w:sz w:val="16"/>
                <w:szCs w:val="16"/>
              </w:rPr>
            </w:pPr>
            <w:r w:rsidRPr="00506045">
              <w:rPr>
                <w:rFonts w:ascii="宋体" w:hAnsi="宋体" w:cs="Arial" w:hint="eastAsia"/>
                <w:color w:val="000000"/>
                <w:sz w:val="16"/>
                <w:szCs w:val="16"/>
              </w:rPr>
              <w:t>1：</w:t>
            </w:r>
            <w:r w:rsidR="00C942C5">
              <w:rPr>
                <w:rFonts w:ascii="宋体" w:hAnsi="宋体" w:cs="Arial" w:hint="eastAsia"/>
                <w:color w:val="000000"/>
                <w:sz w:val="16"/>
                <w:szCs w:val="16"/>
              </w:rPr>
              <w:t>FB</w:t>
            </w:r>
            <w:r w:rsidRPr="00506045">
              <w:rPr>
                <w:rFonts w:ascii="宋体" w:hAnsi="宋体" w:cs="Arial" w:hint="eastAsia"/>
                <w:color w:val="000000"/>
                <w:sz w:val="16"/>
                <w:szCs w:val="16"/>
              </w:rPr>
              <w:t>协议控制模式</w:t>
            </w:r>
            <w:r w:rsidRPr="00EE29C1">
              <w:rPr>
                <w:rFonts w:ascii="宋体" w:hAnsi="宋体" w:cs="Arial" w:hint="eastAsia"/>
                <w:color w:val="000000"/>
                <w:sz w:val="16"/>
                <w:szCs w:val="16"/>
              </w:rPr>
              <w:t>【当此位为1时，才可</w:t>
            </w:r>
            <w:r>
              <w:rPr>
                <w:rFonts w:ascii="宋体" w:hAnsi="宋体" w:cs="Arial" w:hint="eastAsia"/>
                <w:color w:val="000000"/>
                <w:sz w:val="16"/>
                <w:szCs w:val="16"/>
              </w:rPr>
              <w:t>对</w:t>
            </w:r>
            <w:r w:rsidRPr="00EE29C1">
              <w:rPr>
                <w:rFonts w:ascii="宋体" w:hAnsi="宋体" w:cs="Arial" w:hint="eastAsia"/>
                <w:color w:val="000000"/>
                <w:sz w:val="16"/>
                <w:szCs w:val="16"/>
              </w:rPr>
              <w:t>B类充电器</w:t>
            </w:r>
            <w:r>
              <w:rPr>
                <w:rFonts w:ascii="宋体" w:hAnsi="宋体" w:cs="Arial" w:hint="eastAsia"/>
                <w:color w:val="000000"/>
                <w:sz w:val="16"/>
                <w:szCs w:val="16"/>
              </w:rPr>
              <w:t>进行</w:t>
            </w:r>
            <w:r w:rsidRPr="00EE29C1">
              <w:rPr>
                <w:rFonts w:ascii="宋体" w:hAnsi="宋体" w:cs="Arial" w:hint="eastAsia"/>
                <w:color w:val="000000"/>
                <w:sz w:val="16"/>
                <w:szCs w:val="16"/>
              </w:rPr>
              <w:t>写操作，否则只能进行读，不可写】</w:t>
            </w:r>
            <w:r w:rsidRPr="00506045">
              <w:rPr>
                <w:rFonts w:ascii="宋体" w:hAnsi="宋体" w:cs="Arial" w:hint="eastAsia"/>
                <w:color w:val="000000"/>
                <w:sz w:val="16"/>
                <w:szCs w:val="16"/>
              </w:rPr>
              <w:t>；</w:t>
            </w:r>
          </w:p>
        </w:tc>
      </w:tr>
      <w:tr w:rsidR="0097140B" w:rsidTr="00CF7131">
        <w:trPr>
          <w:trHeight w:val="86"/>
          <w:jc w:val="center"/>
        </w:trPr>
        <w:tc>
          <w:tcPr>
            <w:tcW w:w="0" w:type="auto"/>
            <w:vMerge/>
            <w:tcBorders>
              <w:top w:val="nil"/>
              <w:left w:val="single" w:sz="8" w:space="0" w:color="auto"/>
              <w:bottom w:val="single" w:sz="8" w:space="0" w:color="000000"/>
              <w:right w:val="single" w:sz="8" w:space="0" w:color="auto"/>
            </w:tcBorders>
            <w:vAlign w:val="center"/>
            <w:hideMark/>
          </w:tcPr>
          <w:p w:rsidR="0097140B" w:rsidRDefault="0097140B" w:rsidP="00CF7131">
            <w:pPr>
              <w:widowControl/>
              <w:rPr>
                <w:rFonts w:ascii="Arial" w:hAnsi="Arial" w:cs="Arial"/>
                <w:color w:val="000000"/>
                <w:sz w:val="16"/>
                <w:szCs w:val="16"/>
              </w:rPr>
            </w:pPr>
          </w:p>
        </w:tc>
        <w:tc>
          <w:tcPr>
            <w:tcW w:w="551" w:type="dxa"/>
            <w:tcBorders>
              <w:top w:val="nil"/>
              <w:left w:val="nil"/>
              <w:bottom w:val="single" w:sz="8" w:space="0" w:color="auto"/>
              <w:right w:val="single" w:sz="8" w:space="0" w:color="auto"/>
            </w:tcBorders>
            <w:vAlign w:val="center"/>
            <w:hideMark/>
          </w:tcPr>
          <w:p w:rsidR="0097140B" w:rsidRDefault="0097140B" w:rsidP="00CF7131">
            <w:pPr>
              <w:widowControl/>
              <w:jc w:val="center"/>
              <w:rPr>
                <w:rFonts w:ascii="Arial" w:hAnsi="Arial" w:cs="Arial"/>
                <w:color w:val="000000"/>
                <w:sz w:val="16"/>
                <w:szCs w:val="16"/>
              </w:rPr>
            </w:pPr>
            <w:r>
              <w:rPr>
                <w:rFonts w:ascii="Arial" w:hAnsi="Arial" w:cs="Arial"/>
                <w:color w:val="000000"/>
                <w:sz w:val="16"/>
                <w:szCs w:val="16"/>
              </w:rPr>
              <w:t>5</w:t>
            </w:r>
          </w:p>
        </w:tc>
        <w:tc>
          <w:tcPr>
            <w:tcW w:w="1209" w:type="dxa"/>
            <w:tcBorders>
              <w:top w:val="nil"/>
              <w:left w:val="nil"/>
              <w:bottom w:val="single" w:sz="8" w:space="0" w:color="auto"/>
              <w:right w:val="single" w:sz="8" w:space="0" w:color="auto"/>
            </w:tcBorders>
            <w:vAlign w:val="center"/>
            <w:hideMark/>
          </w:tcPr>
          <w:p w:rsidR="0097140B" w:rsidRDefault="0097140B" w:rsidP="00CF7131">
            <w:pPr>
              <w:widowControl/>
              <w:jc w:val="center"/>
              <w:rPr>
                <w:rFonts w:ascii="宋体" w:hAnsi="宋体" w:cs="宋体"/>
                <w:color w:val="000000"/>
                <w:sz w:val="16"/>
                <w:szCs w:val="16"/>
              </w:rPr>
            </w:pPr>
            <w:r>
              <w:rPr>
                <w:rFonts w:ascii="宋体" w:hAnsi="宋体" w:cs="宋体" w:hint="eastAsia"/>
                <w:color w:val="000000"/>
                <w:sz w:val="16"/>
                <w:szCs w:val="16"/>
              </w:rPr>
              <w:t>复位</w:t>
            </w:r>
          </w:p>
        </w:tc>
        <w:tc>
          <w:tcPr>
            <w:tcW w:w="557" w:type="dxa"/>
            <w:tcBorders>
              <w:top w:val="nil"/>
              <w:left w:val="nil"/>
              <w:bottom w:val="single" w:sz="8" w:space="0" w:color="auto"/>
              <w:right w:val="single" w:sz="8" w:space="0" w:color="auto"/>
            </w:tcBorders>
            <w:vAlign w:val="center"/>
            <w:hideMark/>
          </w:tcPr>
          <w:p w:rsidR="0097140B" w:rsidRDefault="0097140B" w:rsidP="00CF7131">
            <w:pPr>
              <w:widowControl/>
              <w:jc w:val="center"/>
              <w:rPr>
                <w:rFonts w:ascii="Arial" w:hAnsi="Arial" w:cs="Arial"/>
                <w:color w:val="000000"/>
                <w:sz w:val="16"/>
                <w:szCs w:val="16"/>
              </w:rPr>
            </w:pPr>
            <w:r>
              <w:rPr>
                <w:rFonts w:ascii="Arial" w:hAnsi="Arial" w:cs="Arial"/>
                <w:color w:val="000000"/>
                <w:sz w:val="16"/>
                <w:szCs w:val="16"/>
              </w:rPr>
              <w:t>0</w:t>
            </w:r>
          </w:p>
        </w:tc>
        <w:tc>
          <w:tcPr>
            <w:tcW w:w="833" w:type="dxa"/>
            <w:tcBorders>
              <w:top w:val="nil"/>
              <w:left w:val="nil"/>
              <w:bottom w:val="single" w:sz="8" w:space="0" w:color="auto"/>
              <w:right w:val="single" w:sz="8" w:space="0" w:color="auto"/>
            </w:tcBorders>
            <w:vAlign w:val="center"/>
            <w:hideMark/>
          </w:tcPr>
          <w:p w:rsidR="0097140B" w:rsidRDefault="0097140B" w:rsidP="00CF7131">
            <w:pPr>
              <w:widowControl/>
              <w:jc w:val="center"/>
              <w:rPr>
                <w:rFonts w:ascii="Arial" w:hAnsi="Arial" w:cs="Arial"/>
                <w:color w:val="000000"/>
                <w:sz w:val="16"/>
                <w:szCs w:val="16"/>
              </w:rPr>
            </w:pPr>
            <w:r w:rsidRPr="00506045">
              <w:rPr>
                <w:rFonts w:ascii="Arial" w:hAnsi="Arial" w:cs="Arial"/>
                <w:color w:val="000000"/>
                <w:sz w:val="16"/>
                <w:szCs w:val="16"/>
              </w:rPr>
              <w:t>1-&gt;0</w:t>
            </w:r>
          </w:p>
        </w:tc>
        <w:tc>
          <w:tcPr>
            <w:tcW w:w="5245" w:type="dxa"/>
            <w:tcBorders>
              <w:top w:val="nil"/>
              <w:left w:val="nil"/>
              <w:bottom w:val="single" w:sz="8" w:space="0" w:color="auto"/>
              <w:right w:val="single" w:sz="8" w:space="0" w:color="auto"/>
            </w:tcBorders>
            <w:vAlign w:val="center"/>
            <w:hideMark/>
          </w:tcPr>
          <w:p w:rsidR="0097140B" w:rsidRDefault="0097140B" w:rsidP="00CF7131">
            <w:pPr>
              <w:widowControl/>
              <w:rPr>
                <w:rFonts w:ascii="Arial" w:hAnsi="Arial" w:cs="Arial"/>
                <w:color w:val="000000"/>
                <w:sz w:val="16"/>
                <w:szCs w:val="16"/>
              </w:rPr>
            </w:pPr>
            <w:r>
              <w:rPr>
                <w:rFonts w:ascii="宋体" w:hAnsi="宋体" w:cs="Arial" w:hint="eastAsia"/>
                <w:color w:val="000000"/>
                <w:sz w:val="16"/>
                <w:szCs w:val="16"/>
              </w:rPr>
              <w:t>复位；</w:t>
            </w:r>
            <w:r>
              <w:rPr>
                <w:rFonts w:ascii="Arial" w:hAnsi="Arial" w:cs="Arial"/>
                <w:color w:val="000000"/>
                <w:sz w:val="16"/>
                <w:szCs w:val="16"/>
              </w:rPr>
              <w:t>0</w:t>
            </w:r>
            <w:r>
              <w:rPr>
                <w:rFonts w:ascii="宋体" w:hAnsi="宋体" w:cs="Arial" w:hint="eastAsia"/>
                <w:color w:val="000000"/>
                <w:sz w:val="16"/>
                <w:szCs w:val="16"/>
              </w:rPr>
              <w:t>：正常【默认】；</w:t>
            </w:r>
            <w:r>
              <w:rPr>
                <w:rFonts w:ascii="Arial" w:hAnsi="Arial" w:cs="Arial"/>
                <w:color w:val="000000"/>
                <w:sz w:val="16"/>
                <w:szCs w:val="16"/>
              </w:rPr>
              <w:t>1</w:t>
            </w:r>
            <w:r>
              <w:rPr>
                <w:rFonts w:ascii="宋体" w:hAnsi="宋体" w:cs="Arial" w:hint="eastAsia"/>
                <w:color w:val="000000"/>
                <w:sz w:val="16"/>
                <w:szCs w:val="16"/>
              </w:rPr>
              <w:t>：复位后清零；</w:t>
            </w:r>
          </w:p>
        </w:tc>
      </w:tr>
      <w:tr w:rsidR="0097140B" w:rsidTr="00CF7131">
        <w:trPr>
          <w:trHeight w:val="1140"/>
          <w:jc w:val="center"/>
        </w:trPr>
        <w:tc>
          <w:tcPr>
            <w:tcW w:w="0" w:type="auto"/>
            <w:vMerge/>
            <w:tcBorders>
              <w:top w:val="nil"/>
              <w:left w:val="single" w:sz="8" w:space="0" w:color="auto"/>
              <w:bottom w:val="single" w:sz="8" w:space="0" w:color="000000"/>
              <w:right w:val="single" w:sz="8" w:space="0" w:color="auto"/>
            </w:tcBorders>
            <w:vAlign w:val="center"/>
            <w:hideMark/>
          </w:tcPr>
          <w:p w:rsidR="0097140B" w:rsidRDefault="0097140B" w:rsidP="00CF7131">
            <w:pPr>
              <w:widowControl/>
              <w:rPr>
                <w:rFonts w:ascii="Arial" w:hAnsi="Arial" w:cs="Arial"/>
                <w:color w:val="000000"/>
                <w:sz w:val="16"/>
                <w:szCs w:val="16"/>
              </w:rPr>
            </w:pPr>
          </w:p>
        </w:tc>
        <w:tc>
          <w:tcPr>
            <w:tcW w:w="551" w:type="dxa"/>
            <w:tcBorders>
              <w:top w:val="nil"/>
              <w:left w:val="nil"/>
              <w:bottom w:val="single" w:sz="8" w:space="0" w:color="auto"/>
              <w:right w:val="single" w:sz="8" w:space="0" w:color="auto"/>
            </w:tcBorders>
            <w:vAlign w:val="center"/>
            <w:hideMark/>
          </w:tcPr>
          <w:p w:rsidR="0097140B" w:rsidRDefault="0097140B" w:rsidP="00CF7131">
            <w:pPr>
              <w:widowControl/>
              <w:jc w:val="center"/>
              <w:rPr>
                <w:rFonts w:ascii="Arial" w:hAnsi="Arial" w:cs="Arial"/>
                <w:color w:val="000000"/>
                <w:sz w:val="16"/>
                <w:szCs w:val="16"/>
              </w:rPr>
            </w:pPr>
            <w:r>
              <w:rPr>
                <w:rFonts w:ascii="Arial" w:hAnsi="Arial" w:cs="Arial"/>
                <w:color w:val="000000"/>
                <w:sz w:val="16"/>
                <w:szCs w:val="16"/>
              </w:rPr>
              <w:t>4</w:t>
            </w:r>
          </w:p>
        </w:tc>
        <w:tc>
          <w:tcPr>
            <w:tcW w:w="1209" w:type="dxa"/>
            <w:tcBorders>
              <w:top w:val="nil"/>
              <w:left w:val="nil"/>
              <w:bottom w:val="single" w:sz="8" w:space="0" w:color="auto"/>
              <w:right w:val="single" w:sz="8" w:space="0" w:color="auto"/>
            </w:tcBorders>
            <w:vAlign w:val="center"/>
            <w:hideMark/>
          </w:tcPr>
          <w:p w:rsidR="0097140B" w:rsidRDefault="0097140B" w:rsidP="00CF7131">
            <w:pPr>
              <w:widowControl/>
              <w:jc w:val="center"/>
              <w:rPr>
                <w:rFonts w:ascii="宋体" w:hAnsi="宋体" w:cs="宋体"/>
                <w:color w:val="000000"/>
                <w:sz w:val="16"/>
                <w:szCs w:val="16"/>
              </w:rPr>
            </w:pPr>
            <w:r>
              <w:rPr>
                <w:rFonts w:ascii="宋体" w:hAnsi="宋体" w:cs="宋体" w:hint="eastAsia"/>
                <w:color w:val="000000"/>
                <w:sz w:val="16"/>
                <w:szCs w:val="16"/>
              </w:rPr>
              <w:t>硬件保护</w:t>
            </w:r>
          </w:p>
        </w:tc>
        <w:tc>
          <w:tcPr>
            <w:tcW w:w="557" w:type="dxa"/>
            <w:tcBorders>
              <w:top w:val="nil"/>
              <w:left w:val="nil"/>
              <w:bottom w:val="single" w:sz="8" w:space="0" w:color="auto"/>
              <w:right w:val="single" w:sz="8" w:space="0" w:color="auto"/>
            </w:tcBorders>
            <w:vAlign w:val="center"/>
            <w:hideMark/>
          </w:tcPr>
          <w:p w:rsidR="0097140B" w:rsidRDefault="0097140B" w:rsidP="00CF7131">
            <w:pPr>
              <w:widowControl/>
              <w:jc w:val="center"/>
              <w:rPr>
                <w:rFonts w:ascii="Arial" w:hAnsi="Arial" w:cs="Arial"/>
                <w:color w:val="000000"/>
                <w:sz w:val="16"/>
                <w:szCs w:val="16"/>
              </w:rPr>
            </w:pPr>
            <w:r>
              <w:rPr>
                <w:rFonts w:ascii="Arial" w:hAnsi="Arial" w:cs="Arial"/>
                <w:color w:val="000000"/>
                <w:sz w:val="16"/>
                <w:szCs w:val="16"/>
              </w:rPr>
              <w:t>0</w:t>
            </w:r>
          </w:p>
        </w:tc>
        <w:tc>
          <w:tcPr>
            <w:tcW w:w="833" w:type="dxa"/>
            <w:tcBorders>
              <w:top w:val="nil"/>
              <w:left w:val="nil"/>
              <w:bottom w:val="single" w:sz="8" w:space="0" w:color="auto"/>
              <w:right w:val="single" w:sz="8" w:space="0" w:color="auto"/>
            </w:tcBorders>
            <w:vAlign w:val="center"/>
            <w:hideMark/>
          </w:tcPr>
          <w:p w:rsidR="0097140B" w:rsidRDefault="0097140B" w:rsidP="00CF7131">
            <w:pPr>
              <w:widowControl/>
              <w:jc w:val="center"/>
              <w:rPr>
                <w:rFonts w:ascii="Arial" w:hAnsi="Arial" w:cs="Arial"/>
                <w:color w:val="000000"/>
                <w:sz w:val="16"/>
                <w:szCs w:val="16"/>
              </w:rPr>
            </w:pPr>
            <w:r>
              <w:rPr>
                <w:rFonts w:ascii="Arial" w:hAnsi="Arial" w:cs="Arial"/>
                <w:color w:val="000000"/>
                <w:sz w:val="16"/>
                <w:szCs w:val="16"/>
              </w:rPr>
              <w:t>0</w:t>
            </w:r>
          </w:p>
        </w:tc>
        <w:tc>
          <w:tcPr>
            <w:tcW w:w="5245" w:type="dxa"/>
            <w:tcBorders>
              <w:top w:val="nil"/>
              <w:left w:val="nil"/>
              <w:bottom w:val="single" w:sz="8" w:space="0" w:color="auto"/>
              <w:right w:val="single" w:sz="8" w:space="0" w:color="auto"/>
            </w:tcBorders>
            <w:vAlign w:val="center"/>
            <w:hideMark/>
          </w:tcPr>
          <w:p w:rsidR="0097140B" w:rsidRDefault="0097140B" w:rsidP="00CF7131">
            <w:pPr>
              <w:widowControl/>
              <w:rPr>
                <w:rFonts w:ascii="Arial" w:hAnsi="Arial" w:cs="Arial"/>
                <w:color w:val="000000"/>
                <w:sz w:val="16"/>
                <w:szCs w:val="16"/>
              </w:rPr>
            </w:pPr>
            <w:r>
              <w:rPr>
                <w:rFonts w:ascii="Arial" w:hAnsi="Arial" w:cs="Arial"/>
                <w:color w:val="000000"/>
                <w:sz w:val="16"/>
                <w:szCs w:val="16"/>
              </w:rPr>
              <w:t>ADAPTER_STATUS[4] Hard Protection Bit</w:t>
            </w:r>
            <w:r>
              <w:rPr>
                <w:rFonts w:ascii="宋体" w:hAnsi="宋体" w:cs="Arial" w:hint="eastAsia"/>
                <w:color w:val="000000"/>
                <w:sz w:val="16"/>
                <w:szCs w:val="16"/>
              </w:rPr>
              <w:t>（此</w:t>
            </w:r>
            <w:r>
              <w:rPr>
                <w:rFonts w:ascii="Arial" w:hAnsi="Arial" w:cs="Arial"/>
                <w:color w:val="000000"/>
                <w:sz w:val="16"/>
                <w:szCs w:val="16"/>
              </w:rPr>
              <w:t>Bit</w:t>
            </w:r>
            <w:r>
              <w:rPr>
                <w:rFonts w:ascii="宋体" w:hAnsi="宋体" w:cs="Arial" w:hint="eastAsia"/>
                <w:color w:val="000000"/>
                <w:sz w:val="16"/>
                <w:szCs w:val="16"/>
              </w:rPr>
              <w:t xml:space="preserve">的值与0x0C </w:t>
            </w:r>
            <w:r>
              <w:rPr>
                <w:rFonts w:ascii="Arial" w:hAnsi="Arial" w:cs="Arial"/>
                <w:color w:val="000000"/>
                <w:sz w:val="16"/>
                <w:szCs w:val="16"/>
              </w:rPr>
              <w:t>0x2B</w:t>
            </w:r>
            <w:r>
              <w:rPr>
                <w:rFonts w:ascii="Arial" w:hAnsi="Arial" w:cs="Arial" w:hint="eastAsia"/>
                <w:color w:val="000000"/>
                <w:sz w:val="16"/>
                <w:szCs w:val="16"/>
              </w:rPr>
              <w:t>命令</w:t>
            </w:r>
            <w:r>
              <w:rPr>
                <w:rFonts w:ascii="Arial" w:hAnsi="Arial" w:cs="Arial"/>
                <w:color w:val="000000"/>
                <w:sz w:val="16"/>
                <w:szCs w:val="16"/>
              </w:rPr>
              <w:t>获得</w:t>
            </w:r>
            <w:r>
              <w:rPr>
                <w:rFonts w:ascii="Arial" w:hAnsi="Arial" w:cs="Arial"/>
                <w:color w:val="000000"/>
                <w:sz w:val="16"/>
                <w:szCs w:val="16"/>
              </w:rPr>
              <w:t>Data</w:t>
            </w:r>
            <w:r>
              <w:rPr>
                <w:rFonts w:ascii="宋体" w:hAnsi="宋体" w:cs="Arial" w:hint="eastAsia"/>
                <w:color w:val="000000"/>
                <w:sz w:val="16"/>
                <w:szCs w:val="16"/>
              </w:rPr>
              <w:t>的</w:t>
            </w:r>
            <w:r>
              <w:rPr>
                <w:rFonts w:ascii="Arial" w:hAnsi="Arial" w:cs="Arial"/>
                <w:color w:val="000000"/>
                <w:sz w:val="16"/>
                <w:szCs w:val="16"/>
              </w:rPr>
              <w:t>BIT[4]</w:t>
            </w:r>
            <w:r>
              <w:rPr>
                <w:rFonts w:ascii="宋体" w:hAnsi="宋体" w:cs="Arial" w:hint="eastAsia"/>
                <w:color w:val="000000"/>
                <w:sz w:val="16"/>
                <w:szCs w:val="16"/>
              </w:rPr>
              <w:t>为同步关联），且与硬件状态关联，可以被硬件复位</w:t>
            </w:r>
            <w:r>
              <w:rPr>
                <w:rFonts w:ascii="Arial" w:hAnsi="Arial" w:cs="Arial"/>
                <w:color w:val="000000"/>
                <w:sz w:val="16"/>
                <w:szCs w:val="16"/>
              </w:rPr>
              <w:t>[0]</w:t>
            </w:r>
            <w:r>
              <w:rPr>
                <w:rFonts w:ascii="宋体" w:hAnsi="宋体" w:cs="Arial" w:hint="eastAsia"/>
                <w:color w:val="000000"/>
                <w:sz w:val="16"/>
                <w:szCs w:val="16"/>
              </w:rPr>
              <w:t>。</w:t>
            </w:r>
          </w:p>
          <w:p w:rsidR="0097140B" w:rsidRDefault="0097140B" w:rsidP="00CF7131">
            <w:pPr>
              <w:widowControl/>
              <w:rPr>
                <w:rFonts w:ascii="Arial" w:hAnsi="Arial" w:cs="Arial"/>
                <w:color w:val="000000"/>
                <w:sz w:val="16"/>
                <w:szCs w:val="16"/>
              </w:rPr>
            </w:pPr>
            <w:r>
              <w:rPr>
                <w:rFonts w:ascii="Arial" w:hAnsi="Arial" w:cs="Arial"/>
                <w:color w:val="000000"/>
                <w:sz w:val="16"/>
                <w:szCs w:val="16"/>
              </w:rPr>
              <w:t>0</w:t>
            </w:r>
            <w:r>
              <w:rPr>
                <w:rFonts w:ascii="宋体" w:hAnsi="宋体" w:cs="Arial" w:hint="eastAsia"/>
                <w:color w:val="000000"/>
                <w:sz w:val="16"/>
                <w:szCs w:val="16"/>
              </w:rPr>
              <w:t>：</w:t>
            </w:r>
            <w:r>
              <w:rPr>
                <w:rFonts w:ascii="Arial" w:hAnsi="Arial" w:cs="Arial"/>
                <w:color w:val="000000"/>
                <w:sz w:val="16"/>
                <w:szCs w:val="16"/>
              </w:rPr>
              <w:t>D+</w:t>
            </w:r>
            <w:r>
              <w:rPr>
                <w:rFonts w:ascii="宋体" w:hAnsi="宋体" w:cs="Arial" w:hint="eastAsia"/>
                <w:color w:val="000000"/>
                <w:sz w:val="16"/>
                <w:szCs w:val="16"/>
              </w:rPr>
              <w:t>硬件保护生效【默认】</w:t>
            </w:r>
            <w:r>
              <w:rPr>
                <w:rFonts w:ascii="Arial" w:hAnsi="Arial" w:cs="Arial"/>
                <w:color w:val="000000"/>
                <w:sz w:val="16"/>
                <w:szCs w:val="16"/>
              </w:rPr>
              <w:t>1</w:t>
            </w:r>
            <w:r>
              <w:rPr>
                <w:rFonts w:ascii="宋体" w:hAnsi="宋体" w:cs="Arial" w:hint="eastAsia"/>
                <w:color w:val="000000"/>
                <w:sz w:val="16"/>
                <w:szCs w:val="16"/>
              </w:rPr>
              <w:t>：</w:t>
            </w:r>
            <w:r>
              <w:rPr>
                <w:rFonts w:ascii="Arial" w:hAnsi="Arial" w:cs="Arial"/>
                <w:color w:val="000000"/>
                <w:sz w:val="16"/>
                <w:szCs w:val="16"/>
              </w:rPr>
              <w:t>D+</w:t>
            </w:r>
            <w:r>
              <w:rPr>
                <w:rFonts w:ascii="宋体" w:hAnsi="宋体" w:cs="Arial" w:hint="eastAsia"/>
                <w:color w:val="000000"/>
                <w:sz w:val="16"/>
                <w:szCs w:val="16"/>
              </w:rPr>
              <w:t>硬件保护不生效；</w:t>
            </w:r>
          </w:p>
        </w:tc>
      </w:tr>
      <w:tr w:rsidR="0097140B" w:rsidTr="00CF7131">
        <w:trPr>
          <w:trHeight w:val="300"/>
          <w:jc w:val="center"/>
        </w:trPr>
        <w:tc>
          <w:tcPr>
            <w:tcW w:w="0" w:type="auto"/>
            <w:vMerge/>
            <w:tcBorders>
              <w:top w:val="nil"/>
              <w:left w:val="single" w:sz="8" w:space="0" w:color="auto"/>
              <w:bottom w:val="single" w:sz="8" w:space="0" w:color="000000"/>
              <w:right w:val="single" w:sz="8" w:space="0" w:color="auto"/>
            </w:tcBorders>
            <w:vAlign w:val="center"/>
            <w:hideMark/>
          </w:tcPr>
          <w:p w:rsidR="0097140B" w:rsidRDefault="0097140B" w:rsidP="00CF7131">
            <w:pPr>
              <w:widowControl/>
              <w:rPr>
                <w:rFonts w:ascii="Arial" w:hAnsi="Arial" w:cs="Arial"/>
                <w:color w:val="000000"/>
                <w:sz w:val="16"/>
                <w:szCs w:val="16"/>
              </w:rPr>
            </w:pPr>
          </w:p>
        </w:tc>
        <w:tc>
          <w:tcPr>
            <w:tcW w:w="551" w:type="dxa"/>
            <w:tcBorders>
              <w:top w:val="nil"/>
              <w:left w:val="nil"/>
              <w:bottom w:val="single" w:sz="8" w:space="0" w:color="auto"/>
              <w:right w:val="single" w:sz="8" w:space="0" w:color="auto"/>
            </w:tcBorders>
            <w:vAlign w:val="center"/>
            <w:hideMark/>
          </w:tcPr>
          <w:p w:rsidR="0097140B" w:rsidRDefault="0097140B" w:rsidP="00CF7131">
            <w:pPr>
              <w:widowControl/>
              <w:jc w:val="center"/>
              <w:rPr>
                <w:rFonts w:ascii="Arial" w:hAnsi="Arial" w:cs="Arial"/>
                <w:color w:val="000000"/>
                <w:sz w:val="16"/>
                <w:szCs w:val="16"/>
              </w:rPr>
            </w:pPr>
            <w:r>
              <w:rPr>
                <w:rFonts w:ascii="Arial" w:hAnsi="Arial" w:cs="Arial"/>
                <w:color w:val="000000"/>
                <w:sz w:val="16"/>
                <w:szCs w:val="16"/>
              </w:rPr>
              <w:t>3</w:t>
            </w:r>
          </w:p>
        </w:tc>
        <w:tc>
          <w:tcPr>
            <w:tcW w:w="1209" w:type="dxa"/>
            <w:tcBorders>
              <w:top w:val="nil"/>
              <w:left w:val="nil"/>
              <w:bottom w:val="single" w:sz="8" w:space="0" w:color="auto"/>
              <w:right w:val="single" w:sz="8" w:space="0" w:color="auto"/>
            </w:tcBorders>
            <w:vAlign w:val="center"/>
            <w:hideMark/>
          </w:tcPr>
          <w:p w:rsidR="0097140B" w:rsidRDefault="0097140B" w:rsidP="00CF7131">
            <w:pPr>
              <w:widowControl/>
              <w:jc w:val="center"/>
              <w:rPr>
                <w:rFonts w:ascii="宋体" w:hAnsi="宋体" w:cs="宋体"/>
                <w:color w:val="000000"/>
                <w:sz w:val="16"/>
                <w:szCs w:val="16"/>
              </w:rPr>
            </w:pPr>
            <w:r>
              <w:rPr>
                <w:rFonts w:ascii="宋体" w:hAnsi="宋体" w:cs="宋体" w:hint="eastAsia"/>
                <w:color w:val="000000"/>
                <w:sz w:val="16"/>
                <w:szCs w:val="16"/>
              </w:rPr>
              <w:t>保留</w:t>
            </w:r>
          </w:p>
        </w:tc>
        <w:tc>
          <w:tcPr>
            <w:tcW w:w="557" w:type="dxa"/>
            <w:tcBorders>
              <w:top w:val="nil"/>
              <w:left w:val="nil"/>
              <w:bottom w:val="single" w:sz="8" w:space="0" w:color="auto"/>
              <w:right w:val="single" w:sz="8" w:space="0" w:color="auto"/>
            </w:tcBorders>
            <w:vAlign w:val="center"/>
            <w:hideMark/>
          </w:tcPr>
          <w:p w:rsidR="0097140B" w:rsidRDefault="0097140B" w:rsidP="00CF7131">
            <w:pPr>
              <w:widowControl/>
              <w:jc w:val="center"/>
              <w:rPr>
                <w:rFonts w:ascii="Arial" w:hAnsi="Arial" w:cs="Arial"/>
                <w:color w:val="000000"/>
                <w:sz w:val="16"/>
                <w:szCs w:val="16"/>
              </w:rPr>
            </w:pPr>
            <w:r>
              <w:rPr>
                <w:rFonts w:ascii="Arial" w:hAnsi="Arial" w:cs="Arial"/>
                <w:color w:val="000000"/>
                <w:sz w:val="16"/>
                <w:szCs w:val="16"/>
              </w:rPr>
              <w:t>0</w:t>
            </w:r>
          </w:p>
        </w:tc>
        <w:tc>
          <w:tcPr>
            <w:tcW w:w="833" w:type="dxa"/>
            <w:tcBorders>
              <w:top w:val="nil"/>
              <w:left w:val="nil"/>
              <w:bottom w:val="single" w:sz="8" w:space="0" w:color="auto"/>
              <w:right w:val="single" w:sz="8" w:space="0" w:color="auto"/>
            </w:tcBorders>
            <w:vAlign w:val="center"/>
            <w:hideMark/>
          </w:tcPr>
          <w:p w:rsidR="0097140B" w:rsidRDefault="0097140B" w:rsidP="00CF7131">
            <w:pPr>
              <w:widowControl/>
              <w:jc w:val="center"/>
              <w:rPr>
                <w:rFonts w:ascii="Arial" w:hAnsi="Arial" w:cs="Arial"/>
                <w:color w:val="000000"/>
                <w:sz w:val="16"/>
                <w:szCs w:val="16"/>
              </w:rPr>
            </w:pPr>
            <w:r>
              <w:rPr>
                <w:rFonts w:ascii="Arial" w:hAnsi="Arial" w:cs="Arial"/>
                <w:color w:val="000000"/>
                <w:sz w:val="16"/>
                <w:szCs w:val="16"/>
              </w:rPr>
              <w:t>0</w:t>
            </w:r>
          </w:p>
        </w:tc>
        <w:tc>
          <w:tcPr>
            <w:tcW w:w="5245" w:type="dxa"/>
            <w:tcBorders>
              <w:top w:val="nil"/>
              <w:left w:val="nil"/>
              <w:bottom w:val="single" w:sz="8" w:space="0" w:color="auto"/>
              <w:right w:val="single" w:sz="8" w:space="0" w:color="auto"/>
            </w:tcBorders>
            <w:vAlign w:val="center"/>
            <w:hideMark/>
          </w:tcPr>
          <w:p w:rsidR="0097140B" w:rsidRPr="00506045" w:rsidRDefault="0097140B" w:rsidP="00CF7131">
            <w:pPr>
              <w:widowControl/>
              <w:rPr>
                <w:rFonts w:ascii="宋体" w:hAnsi="宋体" w:cs="宋体"/>
                <w:color w:val="000000"/>
                <w:sz w:val="16"/>
                <w:szCs w:val="16"/>
              </w:rPr>
            </w:pPr>
            <w:r w:rsidRPr="00506045">
              <w:rPr>
                <w:rFonts w:ascii="宋体" w:hAnsi="宋体" w:cs="宋体" w:hint="eastAsia"/>
                <w:color w:val="000000"/>
                <w:sz w:val="16"/>
                <w:szCs w:val="16"/>
              </w:rPr>
              <w:t>ACK消息使能</w:t>
            </w:r>
          </w:p>
          <w:p w:rsidR="0097140B" w:rsidRPr="00506045" w:rsidRDefault="0097140B" w:rsidP="00CF7131">
            <w:pPr>
              <w:widowControl/>
              <w:rPr>
                <w:rFonts w:ascii="宋体" w:hAnsi="宋体" w:cs="宋体"/>
                <w:color w:val="000000"/>
                <w:sz w:val="16"/>
                <w:szCs w:val="16"/>
              </w:rPr>
            </w:pPr>
            <w:r w:rsidRPr="00506045">
              <w:rPr>
                <w:rFonts w:ascii="宋体" w:hAnsi="宋体" w:cs="宋体" w:hint="eastAsia"/>
                <w:color w:val="000000"/>
                <w:sz w:val="16"/>
                <w:szCs w:val="16"/>
              </w:rPr>
              <w:t>0：ACK[7]恒为0，【默认】；</w:t>
            </w:r>
          </w:p>
          <w:p w:rsidR="0097140B" w:rsidRDefault="0097140B" w:rsidP="00CF7131">
            <w:pPr>
              <w:widowControl/>
              <w:rPr>
                <w:rFonts w:ascii="宋体" w:hAnsi="宋体" w:cs="宋体"/>
                <w:color w:val="000000"/>
                <w:sz w:val="16"/>
                <w:szCs w:val="16"/>
              </w:rPr>
            </w:pPr>
            <w:r w:rsidRPr="00506045">
              <w:rPr>
                <w:rFonts w:ascii="宋体" w:hAnsi="宋体" w:cs="宋体" w:hint="eastAsia"/>
                <w:color w:val="000000"/>
                <w:sz w:val="16"/>
                <w:szCs w:val="16"/>
              </w:rPr>
              <w:t>1：ACK[7]表示充电器状态，当状态（命令0x0C 0xA2 0x02 获得的数据）Data1[7:0]和Data0[1:0]数位的值中1的个数为0，ACK[7]为0；当状态（命令0x0C 0xA2 0x02 获得的数据）Data1[7:0]和Data0[1:0]数位的值中1的个数为非0，ACK[7]为1；</w:t>
            </w:r>
          </w:p>
        </w:tc>
      </w:tr>
      <w:tr w:rsidR="0097140B" w:rsidTr="00CF7131">
        <w:trPr>
          <w:trHeight w:val="300"/>
          <w:jc w:val="center"/>
        </w:trPr>
        <w:tc>
          <w:tcPr>
            <w:tcW w:w="0" w:type="auto"/>
            <w:vMerge/>
            <w:tcBorders>
              <w:top w:val="nil"/>
              <w:left w:val="single" w:sz="8" w:space="0" w:color="auto"/>
              <w:bottom w:val="single" w:sz="8" w:space="0" w:color="000000"/>
              <w:right w:val="single" w:sz="8" w:space="0" w:color="auto"/>
            </w:tcBorders>
            <w:vAlign w:val="center"/>
            <w:hideMark/>
          </w:tcPr>
          <w:p w:rsidR="0097140B" w:rsidRDefault="0097140B" w:rsidP="00CF7131">
            <w:pPr>
              <w:widowControl/>
              <w:rPr>
                <w:rFonts w:ascii="Arial" w:hAnsi="Arial" w:cs="Arial"/>
                <w:color w:val="000000"/>
                <w:sz w:val="16"/>
                <w:szCs w:val="16"/>
              </w:rPr>
            </w:pPr>
          </w:p>
        </w:tc>
        <w:tc>
          <w:tcPr>
            <w:tcW w:w="551" w:type="dxa"/>
            <w:tcBorders>
              <w:top w:val="nil"/>
              <w:left w:val="nil"/>
              <w:bottom w:val="single" w:sz="8" w:space="0" w:color="auto"/>
              <w:right w:val="single" w:sz="8" w:space="0" w:color="auto"/>
            </w:tcBorders>
            <w:vAlign w:val="center"/>
            <w:hideMark/>
          </w:tcPr>
          <w:p w:rsidR="0097140B" w:rsidRDefault="0097140B" w:rsidP="00CF7131">
            <w:pPr>
              <w:widowControl/>
              <w:jc w:val="center"/>
              <w:rPr>
                <w:rFonts w:ascii="Arial" w:hAnsi="Arial" w:cs="Arial"/>
                <w:color w:val="000000"/>
                <w:sz w:val="16"/>
                <w:szCs w:val="16"/>
              </w:rPr>
            </w:pPr>
            <w:r>
              <w:rPr>
                <w:rFonts w:ascii="Arial" w:hAnsi="Arial" w:cs="Arial"/>
                <w:color w:val="000000"/>
                <w:sz w:val="16"/>
                <w:szCs w:val="16"/>
              </w:rPr>
              <w:t>2</w:t>
            </w:r>
          </w:p>
        </w:tc>
        <w:tc>
          <w:tcPr>
            <w:tcW w:w="1209" w:type="dxa"/>
            <w:tcBorders>
              <w:top w:val="nil"/>
              <w:left w:val="nil"/>
              <w:bottom w:val="single" w:sz="8" w:space="0" w:color="auto"/>
              <w:right w:val="single" w:sz="8" w:space="0" w:color="auto"/>
            </w:tcBorders>
            <w:vAlign w:val="center"/>
            <w:hideMark/>
          </w:tcPr>
          <w:p w:rsidR="0097140B" w:rsidRDefault="0097140B" w:rsidP="00CF7131">
            <w:pPr>
              <w:widowControl/>
              <w:jc w:val="center"/>
              <w:rPr>
                <w:rFonts w:ascii="宋体" w:hAnsi="宋体" w:cs="宋体"/>
                <w:color w:val="000000"/>
                <w:sz w:val="16"/>
                <w:szCs w:val="16"/>
              </w:rPr>
            </w:pPr>
            <w:r>
              <w:rPr>
                <w:rFonts w:ascii="宋体" w:hAnsi="宋体" w:cs="宋体" w:hint="eastAsia"/>
                <w:color w:val="000000"/>
                <w:sz w:val="16"/>
                <w:szCs w:val="16"/>
              </w:rPr>
              <w:t>保留</w:t>
            </w:r>
          </w:p>
        </w:tc>
        <w:tc>
          <w:tcPr>
            <w:tcW w:w="557" w:type="dxa"/>
            <w:tcBorders>
              <w:top w:val="nil"/>
              <w:left w:val="nil"/>
              <w:bottom w:val="single" w:sz="8" w:space="0" w:color="auto"/>
              <w:right w:val="single" w:sz="8" w:space="0" w:color="auto"/>
            </w:tcBorders>
            <w:vAlign w:val="center"/>
            <w:hideMark/>
          </w:tcPr>
          <w:p w:rsidR="0097140B" w:rsidRDefault="0097140B" w:rsidP="00CF7131">
            <w:pPr>
              <w:widowControl/>
              <w:jc w:val="center"/>
              <w:rPr>
                <w:rFonts w:ascii="Arial" w:hAnsi="Arial" w:cs="Arial"/>
                <w:color w:val="000000"/>
                <w:sz w:val="16"/>
                <w:szCs w:val="16"/>
              </w:rPr>
            </w:pPr>
            <w:r>
              <w:rPr>
                <w:rFonts w:ascii="Arial" w:hAnsi="Arial" w:cs="Arial"/>
                <w:color w:val="000000"/>
                <w:sz w:val="16"/>
                <w:szCs w:val="16"/>
              </w:rPr>
              <w:t>0</w:t>
            </w:r>
          </w:p>
        </w:tc>
        <w:tc>
          <w:tcPr>
            <w:tcW w:w="833" w:type="dxa"/>
            <w:tcBorders>
              <w:top w:val="nil"/>
              <w:left w:val="nil"/>
              <w:bottom w:val="single" w:sz="8" w:space="0" w:color="auto"/>
              <w:right w:val="single" w:sz="8" w:space="0" w:color="auto"/>
            </w:tcBorders>
            <w:vAlign w:val="center"/>
            <w:hideMark/>
          </w:tcPr>
          <w:p w:rsidR="0097140B" w:rsidRDefault="0097140B" w:rsidP="00CF7131">
            <w:pPr>
              <w:widowControl/>
              <w:jc w:val="center"/>
              <w:rPr>
                <w:rFonts w:ascii="Arial" w:hAnsi="Arial" w:cs="Arial"/>
                <w:color w:val="000000"/>
                <w:sz w:val="16"/>
                <w:szCs w:val="16"/>
              </w:rPr>
            </w:pPr>
            <w:r>
              <w:rPr>
                <w:rFonts w:ascii="Arial" w:hAnsi="Arial" w:cs="Arial"/>
                <w:color w:val="000000"/>
                <w:sz w:val="16"/>
                <w:szCs w:val="16"/>
              </w:rPr>
              <w:t>N/A</w:t>
            </w:r>
          </w:p>
        </w:tc>
        <w:tc>
          <w:tcPr>
            <w:tcW w:w="5245" w:type="dxa"/>
            <w:tcBorders>
              <w:top w:val="nil"/>
              <w:left w:val="nil"/>
              <w:bottom w:val="single" w:sz="8" w:space="0" w:color="auto"/>
              <w:right w:val="single" w:sz="8" w:space="0" w:color="auto"/>
            </w:tcBorders>
            <w:vAlign w:val="center"/>
            <w:hideMark/>
          </w:tcPr>
          <w:p w:rsidR="0097140B" w:rsidRDefault="0097140B" w:rsidP="00CF7131">
            <w:pPr>
              <w:widowControl/>
              <w:rPr>
                <w:rFonts w:ascii="宋体" w:hAnsi="宋体" w:cs="宋体"/>
                <w:color w:val="000000"/>
                <w:sz w:val="16"/>
                <w:szCs w:val="16"/>
              </w:rPr>
            </w:pPr>
            <w:r>
              <w:rPr>
                <w:rFonts w:ascii="宋体" w:hAnsi="宋体" w:cs="宋体" w:hint="eastAsia"/>
                <w:color w:val="000000"/>
                <w:sz w:val="16"/>
                <w:szCs w:val="16"/>
              </w:rPr>
              <w:t>保留位，值为</w:t>
            </w:r>
            <w:r>
              <w:rPr>
                <w:rFonts w:ascii="Arial" w:hAnsi="Arial" w:cs="Arial"/>
                <w:color w:val="000000"/>
                <w:sz w:val="16"/>
                <w:szCs w:val="16"/>
              </w:rPr>
              <w:t>0</w:t>
            </w:r>
            <w:r>
              <w:rPr>
                <w:rFonts w:ascii="宋体" w:hAnsi="宋体" w:cs="宋体" w:hint="eastAsia"/>
                <w:color w:val="000000"/>
                <w:sz w:val="16"/>
                <w:szCs w:val="16"/>
              </w:rPr>
              <w:t>；</w:t>
            </w:r>
          </w:p>
        </w:tc>
      </w:tr>
      <w:tr w:rsidR="0097140B" w:rsidTr="00CF7131">
        <w:trPr>
          <w:trHeight w:val="300"/>
          <w:jc w:val="center"/>
        </w:trPr>
        <w:tc>
          <w:tcPr>
            <w:tcW w:w="0" w:type="auto"/>
            <w:vMerge/>
            <w:tcBorders>
              <w:top w:val="nil"/>
              <w:left w:val="single" w:sz="8" w:space="0" w:color="auto"/>
              <w:bottom w:val="single" w:sz="8" w:space="0" w:color="000000"/>
              <w:right w:val="single" w:sz="8" w:space="0" w:color="auto"/>
            </w:tcBorders>
            <w:vAlign w:val="center"/>
            <w:hideMark/>
          </w:tcPr>
          <w:p w:rsidR="0097140B" w:rsidRDefault="0097140B" w:rsidP="00CF7131">
            <w:pPr>
              <w:widowControl/>
              <w:rPr>
                <w:rFonts w:ascii="Arial" w:hAnsi="Arial" w:cs="Arial"/>
                <w:color w:val="000000"/>
                <w:sz w:val="16"/>
                <w:szCs w:val="16"/>
              </w:rPr>
            </w:pPr>
          </w:p>
        </w:tc>
        <w:tc>
          <w:tcPr>
            <w:tcW w:w="551" w:type="dxa"/>
            <w:tcBorders>
              <w:top w:val="nil"/>
              <w:left w:val="nil"/>
              <w:bottom w:val="single" w:sz="8" w:space="0" w:color="auto"/>
              <w:right w:val="single" w:sz="8" w:space="0" w:color="auto"/>
            </w:tcBorders>
            <w:vAlign w:val="center"/>
            <w:hideMark/>
          </w:tcPr>
          <w:p w:rsidR="0097140B" w:rsidRDefault="0097140B" w:rsidP="00CF7131">
            <w:pPr>
              <w:widowControl/>
              <w:jc w:val="center"/>
              <w:rPr>
                <w:rFonts w:ascii="Arial" w:hAnsi="Arial" w:cs="Arial"/>
                <w:color w:val="000000"/>
                <w:sz w:val="16"/>
                <w:szCs w:val="16"/>
              </w:rPr>
            </w:pPr>
            <w:r>
              <w:rPr>
                <w:rFonts w:ascii="Arial" w:hAnsi="Arial" w:cs="Arial"/>
                <w:color w:val="000000"/>
                <w:sz w:val="16"/>
                <w:szCs w:val="16"/>
              </w:rPr>
              <w:t>1</w:t>
            </w:r>
          </w:p>
        </w:tc>
        <w:tc>
          <w:tcPr>
            <w:tcW w:w="1209" w:type="dxa"/>
            <w:tcBorders>
              <w:top w:val="nil"/>
              <w:left w:val="nil"/>
              <w:bottom w:val="single" w:sz="8" w:space="0" w:color="auto"/>
              <w:right w:val="single" w:sz="8" w:space="0" w:color="auto"/>
            </w:tcBorders>
            <w:vAlign w:val="center"/>
            <w:hideMark/>
          </w:tcPr>
          <w:p w:rsidR="0097140B" w:rsidRDefault="0097140B" w:rsidP="00CF7131">
            <w:pPr>
              <w:widowControl/>
              <w:jc w:val="center"/>
              <w:rPr>
                <w:rFonts w:ascii="宋体" w:hAnsi="宋体" w:cs="宋体"/>
                <w:color w:val="000000"/>
                <w:sz w:val="16"/>
                <w:szCs w:val="16"/>
              </w:rPr>
            </w:pPr>
            <w:r>
              <w:rPr>
                <w:rFonts w:ascii="宋体" w:hAnsi="宋体" w:cs="宋体" w:hint="eastAsia"/>
                <w:color w:val="000000"/>
                <w:sz w:val="16"/>
                <w:szCs w:val="16"/>
              </w:rPr>
              <w:t>保留</w:t>
            </w:r>
          </w:p>
        </w:tc>
        <w:tc>
          <w:tcPr>
            <w:tcW w:w="557" w:type="dxa"/>
            <w:tcBorders>
              <w:top w:val="nil"/>
              <w:left w:val="nil"/>
              <w:bottom w:val="single" w:sz="8" w:space="0" w:color="auto"/>
              <w:right w:val="single" w:sz="8" w:space="0" w:color="auto"/>
            </w:tcBorders>
            <w:vAlign w:val="center"/>
            <w:hideMark/>
          </w:tcPr>
          <w:p w:rsidR="0097140B" w:rsidRDefault="0097140B" w:rsidP="00CF7131">
            <w:pPr>
              <w:widowControl/>
              <w:jc w:val="center"/>
              <w:rPr>
                <w:rFonts w:ascii="Arial" w:hAnsi="Arial" w:cs="Arial"/>
                <w:color w:val="000000"/>
                <w:sz w:val="16"/>
                <w:szCs w:val="16"/>
              </w:rPr>
            </w:pPr>
            <w:r>
              <w:rPr>
                <w:rFonts w:ascii="Arial" w:hAnsi="Arial" w:cs="Arial"/>
                <w:color w:val="000000"/>
                <w:sz w:val="16"/>
                <w:szCs w:val="16"/>
              </w:rPr>
              <w:t>0</w:t>
            </w:r>
          </w:p>
        </w:tc>
        <w:tc>
          <w:tcPr>
            <w:tcW w:w="833" w:type="dxa"/>
            <w:tcBorders>
              <w:top w:val="nil"/>
              <w:left w:val="nil"/>
              <w:bottom w:val="single" w:sz="8" w:space="0" w:color="auto"/>
              <w:right w:val="single" w:sz="8" w:space="0" w:color="auto"/>
            </w:tcBorders>
            <w:vAlign w:val="center"/>
            <w:hideMark/>
          </w:tcPr>
          <w:p w:rsidR="0097140B" w:rsidRDefault="0097140B" w:rsidP="00CF7131">
            <w:pPr>
              <w:widowControl/>
              <w:jc w:val="center"/>
              <w:rPr>
                <w:rFonts w:ascii="Arial" w:hAnsi="Arial" w:cs="Arial"/>
                <w:color w:val="000000"/>
                <w:sz w:val="16"/>
                <w:szCs w:val="16"/>
              </w:rPr>
            </w:pPr>
            <w:r>
              <w:rPr>
                <w:rFonts w:ascii="Arial" w:hAnsi="Arial" w:cs="Arial"/>
                <w:color w:val="000000"/>
                <w:sz w:val="16"/>
                <w:szCs w:val="16"/>
              </w:rPr>
              <w:t>N/A</w:t>
            </w:r>
          </w:p>
        </w:tc>
        <w:tc>
          <w:tcPr>
            <w:tcW w:w="5245" w:type="dxa"/>
            <w:tcBorders>
              <w:top w:val="nil"/>
              <w:left w:val="nil"/>
              <w:bottom w:val="single" w:sz="8" w:space="0" w:color="auto"/>
              <w:right w:val="single" w:sz="8" w:space="0" w:color="auto"/>
            </w:tcBorders>
            <w:vAlign w:val="center"/>
            <w:hideMark/>
          </w:tcPr>
          <w:p w:rsidR="0097140B" w:rsidRDefault="0097140B" w:rsidP="00CF7131">
            <w:pPr>
              <w:widowControl/>
              <w:rPr>
                <w:rFonts w:ascii="宋体" w:hAnsi="宋体" w:cs="宋体"/>
                <w:color w:val="000000"/>
                <w:sz w:val="16"/>
                <w:szCs w:val="16"/>
              </w:rPr>
            </w:pPr>
            <w:r>
              <w:rPr>
                <w:rFonts w:ascii="宋体" w:hAnsi="宋体" w:cs="宋体" w:hint="eastAsia"/>
                <w:color w:val="000000"/>
                <w:sz w:val="16"/>
                <w:szCs w:val="16"/>
              </w:rPr>
              <w:t>保留位，值为</w:t>
            </w:r>
            <w:r>
              <w:rPr>
                <w:rFonts w:ascii="Arial" w:hAnsi="Arial" w:cs="Arial"/>
                <w:color w:val="000000"/>
                <w:sz w:val="16"/>
                <w:szCs w:val="16"/>
              </w:rPr>
              <w:t>0</w:t>
            </w:r>
            <w:r>
              <w:rPr>
                <w:rFonts w:ascii="宋体" w:hAnsi="宋体" w:cs="宋体" w:hint="eastAsia"/>
                <w:color w:val="000000"/>
                <w:sz w:val="16"/>
                <w:szCs w:val="16"/>
              </w:rPr>
              <w:t>；</w:t>
            </w:r>
          </w:p>
        </w:tc>
      </w:tr>
      <w:tr w:rsidR="0097140B" w:rsidTr="00CF7131">
        <w:trPr>
          <w:trHeight w:val="300"/>
          <w:jc w:val="center"/>
        </w:trPr>
        <w:tc>
          <w:tcPr>
            <w:tcW w:w="0" w:type="auto"/>
            <w:vMerge/>
            <w:tcBorders>
              <w:top w:val="nil"/>
              <w:left w:val="single" w:sz="8" w:space="0" w:color="auto"/>
              <w:bottom w:val="single" w:sz="8" w:space="0" w:color="000000"/>
              <w:right w:val="single" w:sz="8" w:space="0" w:color="auto"/>
            </w:tcBorders>
            <w:vAlign w:val="center"/>
            <w:hideMark/>
          </w:tcPr>
          <w:p w:rsidR="0097140B" w:rsidRDefault="0097140B" w:rsidP="00CF7131">
            <w:pPr>
              <w:widowControl/>
              <w:rPr>
                <w:rFonts w:ascii="Arial" w:hAnsi="Arial" w:cs="Arial"/>
                <w:color w:val="000000"/>
                <w:sz w:val="16"/>
                <w:szCs w:val="16"/>
              </w:rPr>
            </w:pPr>
          </w:p>
        </w:tc>
        <w:tc>
          <w:tcPr>
            <w:tcW w:w="551" w:type="dxa"/>
            <w:tcBorders>
              <w:top w:val="nil"/>
              <w:left w:val="nil"/>
              <w:bottom w:val="single" w:sz="8" w:space="0" w:color="auto"/>
              <w:right w:val="single" w:sz="8" w:space="0" w:color="auto"/>
            </w:tcBorders>
            <w:vAlign w:val="center"/>
            <w:hideMark/>
          </w:tcPr>
          <w:p w:rsidR="0097140B" w:rsidRDefault="0097140B" w:rsidP="00CF7131">
            <w:pPr>
              <w:widowControl/>
              <w:jc w:val="center"/>
              <w:rPr>
                <w:rFonts w:ascii="Arial" w:hAnsi="Arial" w:cs="Arial"/>
                <w:color w:val="000000"/>
                <w:sz w:val="16"/>
                <w:szCs w:val="16"/>
              </w:rPr>
            </w:pPr>
            <w:r>
              <w:rPr>
                <w:rFonts w:ascii="Arial" w:hAnsi="Arial" w:cs="Arial"/>
                <w:color w:val="000000"/>
                <w:sz w:val="16"/>
                <w:szCs w:val="16"/>
              </w:rPr>
              <w:t>0</w:t>
            </w:r>
          </w:p>
        </w:tc>
        <w:tc>
          <w:tcPr>
            <w:tcW w:w="1209" w:type="dxa"/>
            <w:tcBorders>
              <w:top w:val="nil"/>
              <w:left w:val="nil"/>
              <w:bottom w:val="single" w:sz="8" w:space="0" w:color="auto"/>
              <w:right w:val="single" w:sz="8" w:space="0" w:color="auto"/>
            </w:tcBorders>
            <w:vAlign w:val="center"/>
            <w:hideMark/>
          </w:tcPr>
          <w:p w:rsidR="0097140B" w:rsidRDefault="0097140B" w:rsidP="00CF7131">
            <w:pPr>
              <w:widowControl/>
              <w:jc w:val="center"/>
              <w:rPr>
                <w:rFonts w:ascii="宋体" w:hAnsi="宋体" w:cs="宋体"/>
                <w:color w:val="000000"/>
                <w:sz w:val="16"/>
                <w:szCs w:val="16"/>
              </w:rPr>
            </w:pPr>
            <w:r>
              <w:rPr>
                <w:rFonts w:ascii="宋体" w:hAnsi="宋体" w:cs="宋体" w:hint="eastAsia"/>
                <w:color w:val="000000"/>
                <w:sz w:val="16"/>
                <w:szCs w:val="16"/>
              </w:rPr>
              <w:t>保留</w:t>
            </w:r>
          </w:p>
        </w:tc>
        <w:tc>
          <w:tcPr>
            <w:tcW w:w="557" w:type="dxa"/>
            <w:tcBorders>
              <w:top w:val="nil"/>
              <w:left w:val="nil"/>
              <w:bottom w:val="single" w:sz="8" w:space="0" w:color="auto"/>
              <w:right w:val="single" w:sz="8" w:space="0" w:color="auto"/>
            </w:tcBorders>
            <w:vAlign w:val="center"/>
            <w:hideMark/>
          </w:tcPr>
          <w:p w:rsidR="0097140B" w:rsidRDefault="0097140B" w:rsidP="00CF7131">
            <w:pPr>
              <w:widowControl/>
              <w:jc w:val="center"/>
              <w:rPr>
                <w:rFonts w:ascii="Arial" w:hAnsi="Arial" w:cs="Arial"/>
                <w:color w:val="000000"/>
                <w:sz w:val="16"/>
                <w:szCs w:val="16"/>
              </w:rPr>
            </w:pPr>
            <w:r>
              <w:rPr>
                <w:rFonts w:ascii="Arial" w:hAnsi="Arial" w:cs="Arial"/>
                <w:color w:val="000000"/>
                <w:sz w:val="16"/>
                <w:szCs w:val="16"/>
              </w:rPr>
              <w:t>0</w:t>
            </w:r>
          </w:p>
        </w:tc>
        <w:tc>
          <w:tcPr>
            <w:tcW w:w="833" w:type="dxa"/>
            <w:tcBorders>
              <w:top w:val="nil"/>
              <w:left w:val="nil"/>
              <w:bottom w:val="single" w:sz="8" w:space="0" w:color="auto"/>
              <w:right w:val="single" w:sz="8" w:space="0" w:color="auto"/>
            </w:tcBorders>
            <w:vAlign w:val="center"/>
            <w:hideMark/>
          </w:tcPr>
          <w:p w:rsidR="0097140B" w:rsidRDefault="0097140B" w:rsidP="00CF7131">
            <w:pPr>
              <w:widowControl/>
              <w:jc w:val="center"/>
              <w:rPr>
                <w:rFonts w:ascii="Arial" w:hAnsi="Arial" w:cs="Arial"/>
                <w:color w:val="000000"/>
                <w:sz w:val="16"/>
                <w:szCs w:val="16"/>
              </w:rPr>
            </w:pPr>
            <w:r>
              <w:rPr>
                <w:rFonts w:ascii="Arial" w:hAnsi="Arial" w:cs="Arial"/>
                <w:color w:val="000000"/>
                <w:sz w:val="16"/>
                <w:szCs w:val="16"/>
              </w:rPr>
              <w:t>N/A</w:t>
            </w:r>
          </w:p>
        </w:tc>
        <w:tc>
          <w:tcPr>
            <w:tcW w:w="5245" w:type="dxa"/>
            <w:tcBorders>
              <w:top w:val="nil"/>
              <w:left w:val="nil"/>
              <w:bottom w:val="single" w:sz="8" w:space="0" w:color="auto"/>
              <w:right w:val="single" w:sz="8" w:space="0" w:color="auto"/>
            </w:tcBorders>
            <w:vAlign w:val="center"/>
            <w:hideMark/>
          </w:tcPr>
          <w:p w:rsidR="0097140B" w:rsidRDefault="0097140B" w:rsidP="00CF7131">
            <w:pPr>
              <w:widowControl/>
              <w:rPr>
                <w:rFonts w:ascii="宋体" w:hAnsi="宋体" w:cs="宋体"/>
                <w:color w:val="000000"/>
                <w:sz w:val="16"/>
                <w:szCs w:val="16"/>
              </w:rPr>
            </w:pPr>
            <w:r>
              <w:rPr>
                <w:rFonts w:ascii="宋体" w:hAnsi="宋体" w:cs="宋体" w:hint="eastAsia"/>
                <w:color w:val="000000"/>
                <w:sz w:val="16"/>
                <w:szCs w:val="16"/>
              </w:rPr>
              <w:t>保留位，值为</w:t>
            </w:r>
            <w:r>
              <w:rPr>
                <w:rFonts w:ascii="Arial" w:hAnsi="Arial" w:cs="Arial"/>
                <w:color w:val="000000"/>
                <w:sz w:val="16"/>
                <w:szCs w:val="16"/>
              </w:rPr>
              <w:t>0</w:t>
            </w:r>
            <w:r>
              <w:rPr>
                <w:rFonts w:ascii="宋体" w:hAnsi="宋体" w:cs="宋体" w:hint="eastAsia"/>
                <w:color w:val="000000"/>
                <w:sz w:val="16"/>
                <w:szCs w:val="16"/>
              </w:rPr>
              <w:t>；</w:t>
            </w:r>
          </w:p>
        </w:tc>
      </w:tr>
      <w:tr w:rsidR="0097140B" w:rsidTr="00CF7131">
        <w:trPr>
          <w:trHeight w:val="300"/>
          <w:jc w:val="center"/>
        </w:trPr>
        <w:tc>
          <w:tcPr>
            <w:tcW w:w="644" w:type="dxa"/>
            <w:vMerge w:val="restart"/>
            <w:tcBorders>
              <w:top w:val="nil"/>
              <w:left w:val="single" w:sz="8" w:space="0" w:color="auto"/>
              <w:bottom w:val="single" w:sz="8" w:space="0" w:color="000000"/>
              <w:right w:val="single" w:sz="8" w:space="0" w:color="auto"/>
            </w:tcBorders>
            <w:vAlign w:val="center"/>
            <w:hideMark/>
          </w:tcPr>
          <w:p w:rsidR="0097140B" w:rsidRDefault="0097140B" w:rsidP="00CF7131">
            <w:pPr>
              <w:widowControl/>
              <w:jc w:val="center"/>
              <w:rPr>
                <w:rFonts w:ascii="Arial" w:hAnsi="Arial" w:cs="Arial"/>
                <w:color w:val="000000"/>
                <w:sz w:val="16"/>
                <w:szCs w:val="16"/>
              </w:rPr>
            </w:pPr>
            <w:r>
              <w:rPr>
                <w:rFonts w:ascii="Arial" w:hAnsi="Arial" w:cs="Arial"/>
                <w:color w:val="000000"/>
                <w:sz w:val="16"/>
                <w:szCs w:val="16"/>
              </w:rPr>
              <w:t>Data1</w:t>
            </w:r>
          </w:p>
        </w:tc>
        <w:tc>
          <w:tcPr>
            <w:tcW w:w="551" w:type="dxa"/>
            <w:tcBorders>
              <w:top w:val="nil"/>
              <w:left w:val="nil"/>
              <w:bottom w:val="single" w:sz="8" w:space="0" w:color="auto"/>
              <w:right w:val="single" w:sz="8" w:space="0" w:color="auto"/>
            </w:tcBorders>
            <w:vAlign w:val="center"/>
            <w:hideMark/>
          </w:tcPr>
          <w:p w:rsidR="0097140B" w:rsidRDefault="0097140B" w:rsidP="00CF7131">
            <w:pPr>
              <w:widowControl/>
              <w:jc w:val="center"/>
              <w:rPr>
                <w:rFonts w:ascii="Arial" w:hAnsi="Arial" w:cs="Arial"/>
                <w:color w:val="000000"/>
                <w:sz w:val="16"/>
                <w:szCs w:val="16"/>
              </w:rPr>
            </w:pPr>
            <w:r>
              <w:rPr>
                <w:rFonts w:ascii="Arial" w:hAnsi="Arial" w:cs="Arial"/>
                <w:color w:val="000000"/>
                <w:sz w:val="16"/>
                <w:szCs w:val="16"/>
              </w:rPr>
              <w:t>7</w:t>
            </w:r>
          </w:p>
        </w:tc>
        <w:tc>
          <w:tcPr>
            <w:tcW w:w="1209" w:type="dxa"/>
            <w:tcBorders>
              <w:top w:val="nil"/>
              <w:left w:val="nil"/>
              <w:bottom w:val="single" w:sz="8" w:space="0" w:color="auto"/>
              <w:right w:val="single" w:sz="8" w:space="0" w:color="auto"/>
            </w:tcBorders>
            <w:vAlign w:val="center"/>
            <w:hideMark/>
          </w:tcPr>
          <w:p w:rsidR="0097140B" w:rsidRDefault="0097140B" w:rsidP="00CF7131">
            <w:pPr>
              <w:widowControl/>
              <w:jc w:val="center"/>
              <w:rPr>
                <w:rFonts w:ascii="宋体" w:hAnsi="宋体" w:cs="宋体"/>
                <w:color w:val="000000"/>
                <w:sz w:val="16"/>
                <w:szCs w:val="16"/>
              </w:rPr>
            </w:pPr>
            <w:r>
              <w:rPr>
                <w:rFonts w:ascii="宋体" w:hAnsi="宋体" w:cs="宋体" w:hint="eastAsia"/>
                <w:color w:val="000000"/>
                <w:sz w:val="16"/>
                <w:szCs w:val="16"/>
              </w:rPr>
              <w:t>保留</w:t>
            </w:r>
          </w:p>
        </w:tc>
        <w:tc>
          <w:tcPr>
            <w:tcW w:w="557" w:type="dxa"/>
            <w:tcBorders>
              <w:top w:val="nil"/>
              <w:left w:val="nil"/>
              <w:bottom w:val="single" w:sz="8" w:space="0" w:color="auto"/>
              <w:right w:val="single" w:sz="8" w:space="0" w:color="auto"/>
            </w:tcBorders>
            <w:vAlign w:val="center"/>
            <w:hideMark/>
          </w:tcPr>
          <w:p w:rsidR="0097140B" w:rsidRDefault="0097140B" w:rsidP="00CF7131">
            <w:pPr>
              <w:widowControl/>
              <w:jc w:val="center"/>
              <w:rPr>
                <w:rFonts w:ascii="Arial" w:hAnsi="Arial" w:cs="Arial"/>
                <w:color w:val="000000"/>
                <w:sz w:val="16"/>
                <w:szCs w:val="16"/>
              </w:rPr>
            </w:pPr>
            <w:r>
              <w:rPr>
                <w:rFonts w:ascii="Arial" w:hAnsi="Arial" w:cs="Arial"/>
                <w:color w:val="000000"/>
                <w:sz w:val="16"/>
                <w:szCs w:val="16"/>
              </w:rPr>
              <w:t>0</w:t>
            </w:r>
          </w:p>
        </w:tc>
        <w:tc>
          <w:tcPr>
            <w:tcW w:w="833" w:type="dxa"/>
            <w:tcBorders>
              <w:top w:val="nil"/>
              <w:left w:val="nil"/>
              <w:bottom w:val="single" w:sz="8" w:space="0" w:color="auto"/>
              <w:right w:val="single" w:sz="8" w:space="0" w:color="auto"/>
            </w:tcBorders>
            <w:vAlign w:val="center"/>
            <w:hideMark/>
          </w:tcPr>
          <w:p w:rsidR="0097140B" w:rsidRDefault="0097140B" w:rsidP="00CF7131">
            <w:pPr>
              <w:widowControl/>
              <w:jc w:val="center"/>
              <w:rPr>
                <w:rFonts w:ascii="Arial" w:hAnsi="Arial" w:cs="Arial"/>
                <w:color w:val="000000"/>
                <w:sz w:val="16"/>
                <w:szCs w:val="16"/>
              </w:rPr>
            </w:pPr>
            <w:r>
              <w:rPr>
                <w:rFonts w:ascii="Arial" w:hAnsi="Arial" w:cs="Arial"/>
                <w:color w:val="000000"/>
                <w:sz w:val="16"/>
                <w:szCs w:val="16"/>
              </w:rPr>
              <w:t>N/A</w:t>
            </w:r>
          </w:p>
        </w:tc>
        <w:tc>
          <w:tcPr>
            <w:tcW w:w="5245" w:type="dxa"/>
            <w:tcBorders>
              <w:top w:val="nil"/>
              <w:left w:val="nil"/>
              <w:bottom w:val="single" w:sz="8" w:space="0" w:color="auto"/>
              <w:right w:val="single" w:sz="8" w:space="0" w:color="auto"/>
            </w:tcBorders>
            <w:vAlign w:val="center"/>
            <w:hideMark/>
          </w:tcPr>
          <w:p w:rsidR="0097140B" w:rsidRDefault="0097140B" w:rsidP="00CF7131">
            <w:pPr>
              <w:widowControl/>
              <w:rPr>
                <w:rFonts w:ascii="宋体" w:hAnsi="宋体" w:cs="宋体"/>
                <w:color w:val="000000"/>
                <w:sz w:val="16"/>
                <w:szCs w:val="16"/>
              </w:rPr>
            </w:pPr>
            <w:r>
              <w:rPr>
                <w:rFonts w:ascii="宋体" w:hAnsi="宋体" w:cs="宋体" w:hint="eastAsia"/>
                <w:color w:val="000000"/>
                <w:sz w:val="16"/>
                <w:szCs w:val="16"/>
              </w:rPr>
              <w:t>保留位，值为</w:t>
            </w:r>
            <w:r>
              <w:rPr>
                <w:rFonts w:ascii="Arial" w:hAnsi="Arial" w:cs="Arial"/>
                <w:color w:val="000000"/>
                <w:sz w:val="16"/>
                <w:szCs w:val="16"/>
              </w:rPr>
              <w:t>0</w:t>
            </w:r>
            <w:r>
              <w:rPr>
                <w:rFonts w:ascii="宋体" w:hAnsi="宋体" w:cs="宋体" w:hint="eastAsia"/>
                <w:color w:val="000000"/>
                <w:sz w:val="16"/>
                <w:szCs w:val="16"/>
              </w:rPr>
              <w:t>；</w:t>
            </w:r>
          </w:p>
        </w:tc>
      </w:tr>
      <w:tr w:rsidR="0097140B" w:rsidTr="00CF7131">
        <w:trPr>
          <w:trHeight w:val="300"/>
          <w:jc w:val="center"/>
        </w:trPr>
        <w:tc>
          <w:tcPr>
            <w:tcW w:w="0" w:type="auto"/>
            <w:vMerge/>
            <w:tcBorders>
              <w:top w:val="nil"/>
              <w:left w:val="single" w:sz="8" w:space="0" w:color="auto"/>
              <w:bottom w:val="single" w:sz="8" w:space="0" w:color="000000"/>
              <w:right w:val="single" w:sz="8" w:space="0" w:color="auto"/>
            </w:tcBorders>
            <w:vAlign w:val="center"/>
            <w:hideMark/>
          </w:tcPr>
          <w:p w:rsidR="0097140B" w:rsidRDefault="0097140B" w:rsidP="00CF7131">
            <w:pPr>
              <w:widowControl/>
              <w:rPr>
                <w:rFonts w:ascii="Arial" w:hAnsi="Arial" w:cs="Arial"/>
                <w:color w:val="000000"/>
                <w:sz w:val="16"/>
                <w:szCs w:val="16"/>
              </w:rPr>
            </w:pPr>
          </w:p>
        </w:tc>
        <w:tc>
          <w:tcPr>
            <w:tcW w:w="551" w:type="dxa"/>
            <w:tcBorders>
              <w:top w:val="nil"/>
              <w:left w:val="nil"/>
              <w:bottom w:val="single" w:sz="8" w:space="0" w:color="auto"/>
              <w:right w:val="single" w:sz="8" w:space="0" w:color="auto"/>
            </w:tcBorders>
            <w:vAlign w:val="center"/>
            <w:hideMark/>
          </w:tcPr>
          <w:p w:rsidR="0097140B" w:rsidRDefault="0097140B" w:rsidP="00CF7131">
            <w:pPr>
              <w:widowControl/>
              <w:jc w:val="center"/>
              <w:rPr>
                <w:rFonts w:ascii="Arial" w:hAnsi="Arial" w:cs="Arial"/>
                <w:color w:val="000000"/>
                <w:sz w:val="16"/>
                <w:szCs w:val="16"/>
              </w:rPr>
            </w:pPr>
            <w:r>
              <w:rPr>
                <w:rFonts w:ascii="Arial" w:hAnsi="Arial" w:cs="Arial"/>
                <w:color w:val="000000"/>
                <w:sz w:val="16"/>
                <w:szCs w:val="16"/>
              </w:rPr>
              <w:t>6</w:t>
            </w:r>
          </w:p>
        </w:tc>
        <w:tc>
          <w:tcPr>
            <w:tcW w:w="1209" w:type="dxa"/>
            <w:tcBorders>
              <w:top w:val="nil"/>
              <w:left w:val="nil"/>
              <w:bottom w:val="single" w:sz="8" w:space="0" w:color="auto"/>
              <w:right w:val="single" w:sz="8" w:space="0" w:color="auto"/>
            </w:tcBorders>
            <w:vAlign w:val="center"/>
            <w:hideMark/>
          </w:tcPr>
          <w:p w:rsidR="0097140B" w:rsidRDefault="0097140B" w:rsidP="00CF7131">
            <w:pPr>
              <w:widowControl/>
              <w:jc w:val="center"/>
              <w:rPr>
                <w:rFonts w:ascii="宋体" w:hAnsi="宋体" w:cs="宋体"/>
                <w:color w:val="000000"/>
                <w:sz w:val="16"/>
                <w:szCs w:val="16"/>
              </w:rPr>
            </w:pPr>
            <w:r>
              <w:rPr>
                <w:rFonts w:ascii="宋体" w:hAnsi="宋体" w:cs="宋体" w:hint="eastAsia"/>
                <w:color w:val="000000"/>
                <w:sz w:val="16"/>
                <w:szCs w:val="16"/>
              </w:rPr>
              <w:t>保留</w:t>
            </w:r>
          </w:p>
        </w:tc>
        <w:tc>
          <w:tcPr>
            <w:tcW w:w="557" w:type="dxa"/>
            <w:tcBorders>
              <w:top w:val="nil"/>
              <w:left w:val="nil"/>
              <w:bottom w:val="single" w:sz="8" w:space="0" w:color="auto"/>
              <w:right w:val="single" w:sz="8" w:space="0" w:color="auto"/>
            </w:tcBorders>
            <w:vAlign w:val="center"/>
            <w:hideMark/>
          </w:tcPr>
          <w:p w:rsidR="0097140B" w:rsidRDefault="0097140B" w:rsidP="00CF7131">
            <w:pPr>
              <w:widowControl/>
              <w:jc w:val="center"/>
              <w:rPr>
                <w:rFonts w:ascii="Arial" w:hAnsi="Arial" w:cs="Arial"/>
                <w:color w:val="000000"/>
                <w:sz w:val="16"/>
                <w:szCs w:val="16"/>
              </w:rPr>
            </w:pPr>
            <w:r>
              <w:rPr>
                <w:rFonts w:ascii="Arial" w:hAnsi="Arial" w:cs="Arial"/>
                <w:color w:val="000000"/>
                <w:sz w:val="16"/>
                <w:szCs w:val="16"/>
              </w:rPr>
              <w:t>0</w:t>
            </w:r>
          </w:p>
        </w:tc>
        <w:tc>
          <w:tcPr>
            <w:tcW w:w="833" w:type="dxa"/>
            <w:tcBorders>
              <w:top w:val="nil"/>
              <w:left w:val="nil"/>
              <w:bottom w:val="single" w:sz="4" w:space="0" w:color="auto"/>
              <w:right w:val="single" w:sz="8" w:space="0" w:color="auto"/>
            </w:tcBorders>
            <w:vAlign w:val="center"/>
            <w:hideMark/>
          </w:tcPr>
          <w:p w:rsidR="0097140B" w:rsidRDefault="0097140B" w:rsidP="00CF7131">
            <w:pPr>
              <w:widowControl/>
              <w:jc w:val="center"/>
              <w:rPr>
                <w:rFonts w:ascii="Arial" w:hAnsi="Arial" w:cs="Arial"/>
                <w:color w:val="000000"/>
                <w:sz w:val="16"/>
                <w:szCs w:val="16"/>
              </w:rPr>
            </w:pPr>
            <w:r>
              <w:rPr>
                <w:rFonts w:ascii="Arial" w:hAnsi="Arial" w:cs="Arial"/>
                <w:color w:val="000000"/>
                <w:sz w:val="16"/>
                <w:szCs w:val="16"/>
              </w:rPr>
              <w:t>N/A</w:t>
            </w:r>
          </w:p>
        </w:tc>
        <w:tc>
          <w:tcPr>
            <w:tcW w:w="5245" w:type="dxa"/>
            <w:tcBorders>
              <w:top w:val="nil"/>
              <w:left w:val="nil"/>
              <w:bottom w:val="single" w:sz="4" w:space="0" w:color="auto"/>
              <w:right w:val="single" w:sz="8" w:space="0" w:color="auto"/>
            </w:tcBorders>
            <w:vAlign w:val="center"/>
            <w:hideMark/>
          </w:tcPr>
          <w:p w:rsidR="0097140B" w:rsidRDefault="0097140B" w:rsidP="00CF7131">
            <w:pPr>
              <w:widowControl/>
              <w:rPr>
                <w:rFonts w:ascii="宋体" w:hAnsi="宋体" w:cs="宋体"/>
                <w:color w:val="000000"/>
                <w:sz w:val="16"/>
                <w:szCs w:val="16"/>
              </w:rPr>
            </w:pPr>
            <w:r>
              <w:rPr>
                <w:rFonts w:ascii="宋体" w:hAnsi="宋体" w:cs="宋体" w:hint="eastAsia"/>
                <w:color w:val="000000"/>
                <w:sz w:val="16"/>
                <w:szCs w:val="16"/>
              </w:rPr>
              <w:t>保留位，值为</w:t>
            </w:r>
            <w:r>
              <w:rPr>
                <w:rFonts w:ascii="Arial" w:hAnsi="Arial" w:cs="Arial"/>
                <w:color w:val="000000"/>
                <w:sz w:val="16"/>
                <w:szCs w:val="16"/>
              </w:rPr>
              <w:t>0</w:t>
            </w:r>
            <w:r>
              <w:rPr>
                <w:rFonts w:ascii="宋体" w:hAnsi="宋体" w:cs="宋体" w:hint="eastAsia"/>
                <w:color w:val="000000"/>
                <w:sz w:val="16"/>
                <w:szCs w:val="16"/>
              </w:rPr>
              <w:t>；</w:t>
            </w:r>
          </w:p>
        </w:tc>
      </w:tr>
      <w:tr w:rsidR="0097140B" w:rsidTr="00CF7131">
        <w:trPr>
          <w:trHeight w:val="300"/>
          <w:jc w:val="center"/>
        </w:trPr>
        <w:tc>
          <w:tcPr>
            <w:tcW w:w="0" w:type="auto"/>
            <w:vMerge/>
            <w:tcBorders>
              <w:top w:val="nil"/>
              <w:left w:val="single" w:sz="8" w:space="0" w:color="auto"/>
              <w:bottom w:val="single" w:sz="8" w:space="0" w:color="000000"/>
              <w:right w:val="single" w:sz="8" w:space="0" w:color="auto"/>
            </w:tcBorders>
            <w:vAlign w:val="center"/>
            <w:hideMark/>
          </w:tcPr>
          <w:p w:rsidR="0097140B" w:rsidRDefault="0097140B" w:rsidP="00CF7131">
            <w:pPr>
              <w:widowControl/>
              <w:rPr>
                <w:rFonts w:ascii="Arial" w:hAnsi="Arial" w:cs="Arial"/>
                <w:color w:val="000000"/>
                <w:sz w:val="16"/>
                <w:szCs w:val="16"/>
              </w:rPr>
            </w:pPr>
          </w:p>
        </w:tc>
        <w:tc>
          <w:tcPr>
            <w:tcW w:w="551" w:type="dxa"/>
            <w:tcBorders>
              <w:top w:val="nil"/>
              <w:left w:val="nil"/>
              <w:bottom w:val="single" w:sz="8" w:space="0" w:color="auto"/>
              <w:right w:val="single" w:sz="8" w:space="0" w:color="auto"/>
            </w:tcBorders>
            <w:vAlign w:val="center"/>
            <w:hideMark/>
          </w:tcPr>
          <w:p w:rsidR="0097140B" w:rsidRDefault="0097140B" w:rsidP="00CF7131">
            <w:pPr>
              <w:widowControl/>
              <w:jc w:val="center"/>
              <w:rPr>
                <w:rFonts w:ascii="Arial" w:hAnsi="Arial" w:cs="Arial"/>
                <w:color w:val="000000"/>
                <w:sz w:val="16"/>
                <w:szCs w:val="16"/>
              </w:rPr>
            </w:pPr>
            <w:r>
              <w:rPr>
                <w:rFonts w:ascii="Arial" w:hAnsi="Arial" w:cs="Arial"/>
                <w:color w:val="000000"/>
                <w:sz w:val="16"/>
                <w:szCs w:val="16"/>
              </w:rPr>
              <w:t>5</w:t>
            </w:r>
          </w:p>
        </w:tc>
        <w:tc>
          <w:tcPr>
            <w:tcW w:w="1209" w:type="dxa"/>
            <w:tcBorders>
              <w:top w:val="nil"/>
              <w:left w:val="nil"/>
              <w:bottom w:val="single" w:sz="8" w:space="0" w:color="auto"/>
              <w:right w:val="single" w:sz="8" w:space="0" w:color="auto"/>
            </w:tcBorders>
            <w:vAlign w:val="center"/>
            <w:hideMark/>
          </w:tcPr>
          <w:p w:rsidR="0097140B" w:rsidRDefault="0097140B" w:rsidP="00CF7131">
            <w:pPr>
              <w:widowControl/>
              <w:jc w:val="center"/>
              <w:rPr>
                <w:rFonts w:ascii="宋体" w:hAnsi="宋体" w:cs="宋体"/>
                <w:color w:val="000000"/>
                <w:sz w:val="16"/>
                <w:szCs w:val="16"/>
              </w:rPr>
            </w:pPr>
            <w:r>
              <w:rPr>
                <w:rFonts w:ascii="宋体" w:hAnsi="宋体" w:cs="宋体" w:hint="eastAsia"/>
                <w:color w:val="000000"/>
                <w:sz w:val="16"/>
                <w:szCs w:val="16"/>
              </w:rPr>
              <w:t>保留</w:t>
            </w:r>
          </w:p>
        </w:tc>
        <w:tc>
          <w:tcPr>
            <w:tcW w:w="557" w:type="dxa"/>
            <w:tcBorders>
              <w:top w:val="nil"/>
              <w:left w:val="nil"/>
              <w:bottom w:val="single" w:sz="8" w:space="0" w:color="auto"/>
              <w:right w:val="single" w:sz="8" w:space="0" w:color="auto"/>
            </w:tcBorders>
            <w:vAlign w:val="center"/>
            <w:hideMark/>
          </w:tcPr>
          <w:p w:rsidR="0097140B" w:rsidRDefault="0097140B" w:rsidP="00CF7131">
            <w:pPr>
              <w:widowControl/>
              <w:jc w:val="center"/>
              <w:rPr>
                <w:rFonts w:ascii="Arial" w:hAnsi="Arial" w:cs="Arial"/>
                <w:color w:val="000000"/>
                <w:sz w:val="16"/>
                <w:szCs w:val="16"/>
              </w:rPr>
            </w:pPr>
            <w:r>
              <w:rPr>
                <w:rFonts w:ascii="Arial" w:hAnsi="Arial" w:cs="Arial"/>
                <w:color w:val="000000"/>
                <w:sz w:val="16"/>
                <w:szCs w:val="16"/>
              </w:rPr>
              <w:t>0</w:t>
            </w:r>
          </w:p>
        </w:tc>
        <w:tc>
          <w:tcPr>
            <w:tcW w:w="833" w:type="dxa"/>
            <w:tcBorders>
              <w:top w:val="nil"/>
              <w:left w:val="nil"/>
              <w:bottom w:val="single" w:sz="4" w:space="0" w:color="auto"/>
              <w:right w:val="single" w:sz="8" w:space="0" w:color="auto"/>
            </w:tcBorders>
            <w:vAlign w:val="center"/>
            <w:hideMark/>
          </w:tcPr>
          <w:p w:rsidR="0097140B" w:rsidRDefault="0097140B" w:rsidP="00CF7131">
            <w:pPr>
              <w:widowControl/>
              <w:jc w:val="center"/>
              <w:rPr>
                <w:rFonts w:ascii="Arial" w:hAnsi="Arial" w:cs="Arial"/>
                <w:color w:val="000000"/>
                <w:sz w:val="16"/>
                <w:szCs w:val="16"/>
              </w:rPr>
            </w:pPr>
            <w:r>
              <w:rPr>
                <w:rFonts w:ascii="Arial" w:hAnsi="Arial" w:cs="Arial"/>
                <w:color w:val="000000"/>
                <w:sz w:val="16"/>
                <w:szCs w:val="16"/>
              </w:rPr>
              <w:t>N/A</w:t>
            </w:r>
          </w:p>
        </w:tc>
        <w:tc>
          <w:tcPr>
            <w:tcW w:w="5245" w:type="dxa"/>
            <w:tcBorders>
              <w:top w:val="single" w:sz="4" w:space="0" w:color="auto"/>
              <w:left w:val="single" w:sz="8" w:space="0" w:color="auto"/>
              <w:bottom w:val="single" w:sz="4" w:space="0" w:color="auto"/>
              <w:right w:val="single" w:sz="8" w:space="0" w:color="auto"/>
            </w:tcBorders>
            <w:vAlign w:val="center"/>
            <w:hideMark/>
          </w:tcPr>
          <w:p w:rsidR="0097140B" w:rsidRDefault="0097140B" w:rsidP="00CF7131">
            <w:pPr>
              <w:widowControl/>
              <w:rPr>
                <w:rFonts w:ascii="宋体" w:hAnsi="宋体" w:cs="宋体"/>
                <w:color w:val="000000"/>
                <w:sz w:val="16"/>
                <w:szCs w:val="16"/>
              </w:rPr>
            </w:pPr>
            <w:r>
              <w:rPr>
                <w:rFonts w:ascii="宋体" w:hAnsi="宋体" w:cs="宋体" w:hint="eastAsia"/>
                <w:color w:val="000000"/>
                <w:sz w:val="16"/>
                <w:szCs w:val="16"/>
              </w:rPr>
              <w:t>保留位，值为</w:t>
            </w:r>
            <w:r>
              <w:rPr>
                <w:rFonts w:ascii="Arial" w:hAnsi="Arial" w:cs="Arial"/>
                <w:color w:val="000000"/>
                <w:sz w:val="16"/>
                <w:szCs w:val="16"/>
              </w:rPr>
              <w:t>0</w:t>
            </w:r>
            <w:r>
              <w:rPr>
                <w:rFonts w:ascii="宋体" w:hAnsi="宋体" w:cs="宋体" w:hint="eastAsia"/>
                <w:color w:val="000000"/>
                <w:sz w:val="16"/>
                <w:szCs w:val="16"/>
              </w:rPr>
              <w:t>；</w:t>
            </w:r>
          </w:p>
        </w:tc>
      </w:tr>
      <w:tr w:rsidR="0097140B" w:rsidTr="00CF7131">
        <w:trPr>
          <w:trHeight w:val="300"/>
          <w:jc w:val="center"/>
        </w:trPr>
        <w:tc>
          <w:tcPr>
            <w:tcW w:w="0" w:type="auto"/>
            <w:vMerge/>
            <w:tcBorders>
              <w:top w:val="nil"/>
              <w:left w:val="single" w:sz="8" w:space="0" w:color="auto"/>
              <w:bottom w:val="single" w:sz="8" w:space="0" w:color="000000"/>
              <w:right w:val="single" w:sz="8" w:space="0" w:color="auto"/>
            </w:tcBorders>
            <w:vAlign w:val="center"/>
            <w:hideMark/>
          </w:tcPr>
          <w:p w:rsidR="0097140B" w:rsidRDefault="0097140B" w:rsidP="00CF7131">
            <w:pPr>
              <w:widowControl/>
              <w:rPr>
                <w:rFonts w:ascii="Arial" w:hAnsi="Arial" w:cs="Arial"/>
                <w:color w:val="000000"/>
                <w:sz w:val="16"/>
                <w:szCs w:val="16"/>
              </w:rPr>
            </w:pPr>
          </w:p>
        </w:tc>
        <w:tc>
          <w:tcPr>
            <w:tcW w:w="551" w:type="dxa"/>
            <w:tcBorders>
              <w:top w:val="nil"/>
              <w:left w:val="nil"/>
              <w:bottom w:val="single" w:sz="8" w:space="0" w:color="auto"/>
              <w:right w:val="single" w:sz="8" w:space="0" w:color="auto"/>
            </w:tcBorders>
            <w:vAlign w:val="center"/>
            <w:hideMark/>
          </w:tcPr>
          <w:p w:rsidR="0097140B" w:rsidRDefault="0097140B" w:rsidP="00CF7131">
            <w:pPr>
              <w:widowControl/>
              <w:jc w:val="center"/>
              <w:rPr>
                <w:rFonts w:ascii="Arial" w:hAnsi="Arial" w:cs="Arial"/>
                <w:color w:val="000000"/>
                <w:sz w:val="16"/>
                <w:szCs w:val="16"/>
              </w:rPr>
            </w:pPr>
            <w:r>
              <w:rPr>
                <w:rFonts w:ascii="Arial" w:hAnsi="Arial" w:cs="Arial"/>
                <w:color w:val="000000"/>
                <w:sz w:val="16"/>
                <w:szCs w:val="16"/>
              </w:rPr>
              <w:t>4</w:t>
            </w:r>
          </w:p>
        </w:tc>
        <w:tc>
          <w:tcPr>
            <w:tcW w:w="1209" w:type="dxa"/>
            <w:tcBorders>
              <w:top w:val="nil"/>
              <w:left w:val="nil"/>
              <w:bottom w:val="single" w:sz="8" w:space="0" w:color="auto"/>
              <w:right w:val="single" w:sz="8" w:space="0" w:color="auto"/>
            </w:tcBorders>
            <w:vAlign w:val="center"/>
            <w:hideMark/>
          </w:tcPr>
          <w:p w:rsidR="0097140B" w:rsidRDefault="0097140B" w:rsidP="00CF7131">
            <w:pPr>
              <w:widowControl/>
              <w:jc w:val="center"/>
              <w:rPr>
                <w:rFonts w:ascii="宋体" w:hAnsi="宋体" w:cs="宋体"/>
                <w:color w:val="000000"/>
                <w:sz w:val="16"/>
                <w:szCs w:val="16"/>
              </w:rPr>
            </w:pPr>
            <w:r>
              <w:rPr>
                <w:rFonts w:ascii="宋体" w:hAnsi="宋体" w:cs="宋体" w:hint="eastAsia"/>
                <w:color w:val="000000"/>
                <w:sz w:val="16"/>
                <w:szCs w:val="16"/>
              </w:rPr>
              <w:t>保留</w:t>
            </w:r>
          </w:p>
        </w:tc>
        <w:tc>
          <w:tcPr>
            <w:tcW w:w="557" w:type="dxa"/>
            <w:tcBorders>
              <w:top w:val="nil"/>
              <w:left w:val="nil"/>
              <w:bottom w:val="single" w:sz="8" w:space="0" w:color="auto"/>
              <w:right w:val="single" w:sz="8" w:space="0" w:color="auto"/>
            </w:tcBorders>
            <w:vAlign w:val="center"/>
            <w:hideMark/>
          </w:tcPr>
          <w:p w:rsidR="0097140B" w:rsidRDefault="0097140B" w:rsidP="00CF7131">
            <w:pPr>
              <w:widowControl/>
              <w:jc w:val="center"/>
              <w:rPr>
                <w:rFonts w:ascii="Arial" w:hAnsi="Arial" w:cs="Arial"/>
                <w:color w:val="000000"/>
                <w:sz w:val="16"/>
                <w:szCs w:val="16"/>
              </w:rPr>
            </w:pPr>
            <w:r>
              <w:rPr>
                <w:rFonts w:ascii="Arial" w:hAnsi="Arial" w:cs="Arial"/>
                <w:color w:val="000000"/>
                <w:sz w:val="16"/>
                <w:szCs w:val="16"/>
              </w:rPr>
              <w:t>0</w:t>
            </w:r>
          </w:p>
        </w:tc>
        <w:tc>
          <w:tcPr>
            <w:tcW w:w="833" w:type="dxa"/>
            <w:tcBorders>
              <w:top w:val="single" w:sz="4" w:space="0" w:color="auto"/>
              <w:left w:val="nil"/>
              <w:bottom w:val="single" w:sz="8" w:space="0" w:color="auto"/>
              <w:right w:val="single" w:sz="8" w:space="0" w:color="auto"/>
            </w:tcBorders>
            <w:vAlign w:val="center"/>
            <w:hideMark/>
          </w:tcPr>
          <w:p w:rsidR="0097140B" w:rsidRDefault="0097140B" w:rsidP="00CF7131">
            <w:pPr>
              <w:widowControl/>
              <w:jc w:val="center"/>
              <w:rPr>
                <w:rFonts w:ascii="Arial" w:hAnsi="Arial" w:cs="Arial"/>
                <w:color w:val="000000"/>
                <w:sz w:val="16"/>
                <w:szCs w:val="16"/>
              </w:rPr>
            </w:pPr>
            <w:r>
              <w:rPr>
                <w:rFonts w:ascii="Arial" w:hAnsi="Arial" w:cs="Arial"/>
                <w:color w:val="000000"/>
                <w:sz w:val="16"/>
                <w:szCs w:val="16"/>
              </w:rPr>
              <w:t>N/A</w:t>
            </w:r>
          </w:p>
        </w:tc>
        <w:tc>
          <w:tcPr>
            <w:tcW w:w="5245" w:type="dxa"/>
            <w:tcBorders>
              <w:top w:val="single" w:sz="4" w:space="0" w:color="auto"/>
              <w:left w:val="single" w:sz="8" w:space="0" w:color="auto"/>
              <w:bottom w:val="single" w:sz="4" w:space="0" w:color="auto"/>
              <w:right w:val="single" w:sz="8" w:space="0" w:color="auto"/>
            </w:tcBorders>
            <w:vAlign w:val="center"/>
            <w:hideMark/>
          </w:tcPr>
          <w:p w:rsidR="0097140B" w:rsidRDefault="0097140B" w:rsidP="00CF7131">
            <w:pPr>
              <w:widowControl/>
              <w:rPr>
                <w:rFonts w:ascii="宋体" w:hAnsi="宋体" w:cs="宋体"/>
                <w:color w:val="000000"/>
                <w:sz w:val="16"/>
                <w:szCs w:val="16"/>
              </w:rPr>
            </w:pPr>
            <w:r>
              <w:rPr>
                <w:rFonts w:ascii="宋体" w:hAnsi="宋体" w:cs="宋体" w:hint="eastAsia"/>
                <w:color w:val="000000"/>
                <w:sz w:val="16"/>
                <w:szCs w:val="16"/>
              </w:rPr>
              <w:t>保留位，值为</w:t>
            </w:r>
            <w:r>
              <w:rPr>
                <w:rFonts w:ascii="Arial" w:hAnsi="Arial" w:cs="Arial"/>
                <w:color w:val="000000"/>
                <w:sz w:val="16"/>
                <w:szCs w:val="16"/>
              </w:rPr>
              <w:t>0</w:t>
            </w:r>
            <w:r>
              <w:rPr>
                <w:rFonts w:ascii="宋体" w:hAnsi="宋体" w:cs="宋体" w:hint="eastAsia"/>
                <w:color w:val="000000"/>
                <w:sz w:val="16"/>
                <w:szCs w:val="16"/>
              </w:rPr>
              <w:t>；</w:t>
            </w:r>
          </w:p>
        </w:tc>
      </w:tr>
      <w:tr w:rsidR="0097140B" w:rsidTr="00CF7131">
        <w:trPr>
          <w:trHeight w:val="300"/>
          <w:jc w:val="center"/>
        </w:trPr>
        <w:tc>
          <w:tcPr>
            <w:tcW w:w="0" w:type="auto"/>
            <w:vMerge/>
            <w:tcBorders>
              <w:top w:val="nil"/>
              <w:left w:val="single" w:sz="8" w:space="0" w:color="auto"/>
              <w:bottom w:val="single" w:sz="8" w:space="0" w:color="000000"/>
              <w:right w:val="single" w:sz="8" w:space="0" w:color="auto"/>
            </w:tcBorders>
            <w:vAlign w:val="center"/>
            <w:hideMark/>
          </w:tcPr>
          <w:p w:rsidR="0097140B" w:rsidRDefault="0097140B" w:rsidP="00CF7131">
            <w:pPr>
              <w:widowControl/>
              <w:rPr>
                <w:rFonts w:ascii="Arial" w:hAnsi="Arial" w:cs="Arial"/>
                <w:color w:val="000000"/>
                <w:sz w:val="16"/>
                <w:szCs w:val="16"/>
              </w:rPr>
            </w:pPr>
          </w:p>
        </w:tc>
        <w:tc>
          <w:tcPr>
            <w:tcW w:w="551" w:type="dxa"/>
            <w:tcBorders>
              <w:top w:val="nil"/>
              <w:left w:val="nil"/>
              <w:bottom w:val="single" w:sz="8" w:space="0" w:color="auto"/>
              <w:right w:val="single" w:sz="8" w:space="0" w:color="auto"/>
            </w:tcBorders>
            <w:vAlign w:val="center"/>
            <w:hideMark/>
          </w:tcPr>
          <w:p w:rsidR="0097140B" w:rsidRDefault="0097140B" w:rsidP="00CF7131">
            <w:pPr>
              <w:widowControl/>
              <w:jc w:val="center"/>
              <w:rPr>
                <w:rFonts w:ascii="Arial" w:hAnsi="Arial" w:cs="Arial"/>
                <w:color w:val="000000"/>
                <w:sz w:val="16"/>
                <w:szCs w:val="16"/>
              </w:rPr>
            </w:pPr>
            <w:r>
              <w:rPr>
                <w:rFonts w:ascii="Arial" w:hAnsi="Arial" w:cs="Arial"/>
                <w:color w:val="000000"/>
                <w:sz w:val="16"/>
                <w:szCs w:val="16"/>
              </w:rPr>
              <w:t>3</w:t>
            </w:r>
          </w:p>
        </w:tc>
        <w:tc>
          <w:tcPr>
            <w:tcW w:w="1209" w:type="dxa"/>
            <w:tcBorders>
              <w:top w:val="nil"/>
              <w:left w:val="nil"/>
              <w:bottom w:val="single" w:sz="8" w:space="0" w:color="auto"/>
              <w:right w:val="single" w:sz="8" w:space="0" w:color="auto"/>
            </w:tcBorders>
            <w:vAlign w:val="center"/>
            <w:hideMark/>
          </w:tcPr>
          <w:p w:rsidR="0097140B" w:rsidRDefault="0097140B" w:rsidP="00CF7131">
            <w:pPr>
              <w:widowControl/>
              <w:jc w:val="center"/>
              <w:rPr>
                <w:rFonts w:ascii="宋体" w:hAnsi="宋体" w:cs="宋体"/>
                <w:color w:val="000000"/>
                <w:sz w:val="16"/>
                <w:szCs w:val="16"/>
              </w:rPr>
            </w:pPr>
            <w:r>
              <w:rPr>
                <w:rFonts w:ascii="宋体" w:hAnsi="宋体" w:cs="宋体" w:hint="eastAsia"/>
                <w:color w:val="000000"/>
                <w:sz w:val="16"/>
                <w:szCs w:val="16"/>
              </w:rPr>
              <w:t>保留</w:t>
            </w:r>
          </w:p>
        </w:tc>
        <w:tc>
          <w:tcPr>
            <w:tcW w:w="557" w:type="dxa"/>
            <w:tcBorders>
              <w:top w:val="nil"/>
              <w:left w:val="nil"/>
              <w:bottom w:val="single" w:sz="8" w:space="0" w:color="auto"/>
              <w:right w:val="single" w:sz="8" w:space="0" w:color="auto"/>
            </w:tcBorders>
            <w:vAlign w:val="center"/>
            <w:hideMark/>
          </w:tcPr>
          <w:p w:rsidR="0097140B" w:rsidRDefault="0097140B" w:rsidP="00CF7131">
            <w:pPr>
              <w:widowControl/>
              <w:jc w:val="center"/>
              <w:rPr>
                <w:rFonts w:ascii="Arial" w:hAnsi="Arial" w:cs="Arial"/>
                <w:color w:val="000000"/>
                <w:sz w:val="16"/>
                <w:szCs w:val="16"/>
              </w:rPr>
            </w:pPr>
            <w:r>
              <w:rPr>
                <w:rFonts w:ascii="Arial" w:hAnsi="Arial" w:cs="Arial"/>
                <w:color w:val="000000"/>
                <w:sz w:val="16"/>
                <w:szCs w:val="16"/>
              </w:rPr>
              <w:t>0</w:t>
            </w:r>
          </w:p>
        </w:tc>
        <w:tc>
          <w:tcPr>
            <w:tcW w:w="833" w:type="dxa"/>
            <w:tcBorders>
              <w:top w:val="nil"/>
              <w:left w:val="nil"/>
              <w:bottom w:val="single" w:sz="8" w:space="0" w:color="auto"/>
              <w:right w:val="single" w:sz="8" w:space="0" w:color="auto"/>
            </w:tcBorders>
            <w:vAlign w:val="center"/>
            <w:hideMark/>
          </w:tcPr>
          <w:p w:rsidR="0097140B" w:rsidRDefault="0097140B" w:rsidP="00CF7131">
            <w:pPr>
              <w:widowControl/>
              <w:jc w:val="center"/>
              <w:rPr>
                <w:rFonts w:ascii="Arial" w:hAnsi="Arial" w:cs="Arial"/>
                <w:color w:val="000000"/>
                <w:sz w:val="16"/>
                <w:szCs w:val="16"/>
              </w:rPr>
            </w:pPr>
            <w:r>
              <w:rPr>
                <w:rFonts w:ascii="Arial" w:hAnsi="Arial" w:cs="Arial"/>
                <w:color w:val="000000"/>
                <w:sz w:val="16"/>
                <w:szCs w:val="16"/>
              </w:rPr>
              <w:t>N/A</w:t>
            </w:r>
          </w:p>
        </w:tc>
        <w:tc>
          <w:tcPr>
            <w:tcW w:w="5245" w:type="dxa"/>
            <w:tcBorders>
              <w:top w:val="single" w:sz="4" w:space="0" w:color="auto"/>
              <w:left w:val="single" w:sz="8" w:space="0" w:color="auto"/>
              <w:bottom w:val="single" w:sz="4" w:space="0" w:color="auto"/>
              <w:right w:val="single" w:sz="8" w:space="0" w:color="auto"/>
            </w:tcBorders>
            <w:vAlign w:val="center"/>
            <w:hideMark/>
          </w:tcPr>
          <w:p w:rsidR="0097140B" w:rsidRDefault="0097140B" w:rsidP="00CF7131">
            <w:pPr>
              <w:widowControl/>
              <w:rPr>
                <w:rFonts w:ascii="宋体" w:hAnsi="宋体" w:cs="宋体"/>
                <w:color w:val="000000"/>
                <w:sz w:val="16"/>
                <w:szCs w:val="16"/>
              </w:rPr>
            </w:pPr>
            <w:r>
              <w:rPr>
                <w:rFonts w:ascii="宋体" w:hAnsi="宋体" w:cs="宋体" w:hint="eastAsia"/>
                <w:color w:val="000000"/>
                <w:sz w:val="16"/>
                <w:szCs w:val="16"/>
              </w:rPr>
              <w:t>保留位，值为</w:t>
            </w:r>
            <w:r>
              <w:rPr>
                <w:rFonts w:ascii="Arial" w:hAnsi="Arial" w:cs="Arial"/>
                <w:color w:val="000000"/>
                <w:sz w:val="16"/>
                <w:szCs w:val="16"/>
              </w:rPr>
              <w:t>0</w:t>
            </w:r>
            <w:r>
              <w:rPr>
                <w:rFonts w:ascii="宋体" w:hAnsi="宋体" w:cs="宋体" w:hint="eastAsia"/>
                <w:color w:val="000000"/>
                <w:sz w:val="16"/>
                <w:szCs w:val="16"/>
              </w:rPr>
              <w:t>；</w:t>
            </w:r>
          </w:p>
        </w:tc>
      </w:tr>
      <w:tr w:rsidR="0097140B" w:rsidTr="00CF7131">
        <w:trPr>
          <w:trHeight w:val="300"/>
          <w:jc w:val="center"/>
        </w:trPr>
        <w:tc>
          <w:tcPr>
            <w:tcW w:w="0" w:type="auto"/>
            <w:vMerge/>
            <w:tcBorders>
              <w:top w:val="nil"/>
              <w:left w:val="single" w:sz="8" w:space="0" w:color="auto"/>
              <w:bottom w:val="single" w:sz="8" w:space="0" w:color="000000"/>
              <w:right w:val="single" w:sz="8" w:space="0" w:color="auto"/>
            </w:tcBorders>
            <w:vAlign w:val="center"/>
            <w:hideMark/>
          </w:tcPr>
          <w:p w:rsidR="0097140B" w:rsidRDefault="0097140B" w:rsidP="00CF7131">
            <w:pPr>
              <w:widowControl/>
              <w:rPr>
                <w:rFonts w:ascii="Arial" w:hAnsi="Arial" w:cs="Arial"/>
                <w:color w:val="000000"/>
                <w:sz w:val="16"/>
                <w:szCs w:val="16"/>
              </w:rPr>
            </w:pPr>
          </w:p>
        </w:tc>
        <w:tc>
          <w:tcPr>
            <w:tcW w:w="551" w:type="dxa"/>
            <w:tcBorders>
              <w:top w:val="nil"/>
              <w:left w:val="nil"/>
              <w:bottom w:val="single" w:sz="8" w:space="0" w:color="auto"/>
              <w:right w:val="single" w:sz="8" w:space="0" w:color="auto"/>
            </w:tcBorders>
            <w:vAlign w:val="center"/>
            <w:hideMark/>
          </w:tcPr>
          <w:p w:rsidR="0097140B" w:rsidRDefault="0097140B" w:rsidP="00CF7131">
            <w:pPr>
              <w:widowControl/>
              <w:jc w:val="center"/>
              <w:rPr>
                <w:rFonts w:ascii="Arial" w:hAnsi="Arial" w:cs="Arial"/>
                <w:color w:val="000000"/>
                <w:sz w:val="16"/>
                <w:szCs w:val="16"/>
              </w:rPr>
            </w:pPr>
            <w:r>
              <w:rPr>
                <w:rFonts w:ascii="Arial" w:hAnsi="Arial" w:cs="Arial"/>
                <w:color w:val="000000"/>
                <w:sz w:val="16"/>
                <w:szCs w:val="16"/>
              </w:rPr>
              <w:t>2</w:t>
            </w:r>
          </w:p>
        </w:tc>
        <w:tc>
          <w:tcPr>
            <w:tcW w:w="1209" w:type="dxa"/>
            <w:tcBorders>
              <w:top w:val="nil"/>
              <w:left w:val="nil"/>
              <w:bottom w:val="single" w:sz="8" w:space="0" w:color="auto"/>
              <w:right w:val="single" w:sz="8" w:space="0" w:color="auto"/>
            </w:tcBorders>
            <w:vAlign w:val="center"/>
            <w:hideMark/>
          </w:tcPr>
          <w:p w:rsidR="0097140B" w:rsidRDefault="0097140B" w:rsidP="00CF7131">
            <w:pPr>
              <w:widowControl/>
              <w:jc w:val="center"/>
              <w:rPr>
                <w:rFonts w:ascii="Arial" w:hAnsi="Arial" w:cs="Arial"/>
                <w:color w:val="000000"/>
                <w:sz w:val="16"/>
                <w:szCs w:val="16"/>
              </w:rPr>
            </w:pPr>
            <w:r>
              <w:rPr>
                <w:rFonts w:ascii="Arial" w:hAnsi="Arial" w:cs="Arial"/>
                <w:color w:val="000000"/>
                <w:sz w:val="16"/>
                <w:szCs w:val="16"/>
              </w:rPr>
              <w:t>CTimer[2]</w:t>
            </w:r>
          </w:p>
        </w:tc>
        <w:tc>
          <w:tcPr>
            <w:tcW w:w="557" w:type="dxa"/>
            <w:tcBorders>
              <w:top w:val="nil"/>
              <w:left w:val="nil"/>
              <w:bottom w:val="single" w:sz="8" w:space="0" w:color="auto"/>
              <w:right w:val="single" w:sz="8" w:space="0" w:color="auto"/>
            </w:tcBorders>
            <w:vAlign w:val="center"/>
            <w:hideMark/>
          </w:tcPr>
          <w:p w:rsidR="0097140B" w:rsidRDefault="0097140B" w:rsidP="00CF7131">
            <w:pPr>
              <w:widowControl/>
              <w:jc w:val="center"/>
              <w:rPr>
                <w:rFonts w:ascii="Arial" w:hAnsi="Arial" w:cs="Arial"/>
                <w:color w:val="000000"/>
                <w:sz w:val="16"/>
                <w:szCs w:val="16"/>
              </w:rPr>
            </w:pPr>
            <w:r>
              <w:rPr>
                <w:rFonts w:ascii="Arial" w:hAnsi="Arial" w:cs="Arial"/>
                <w:color w:val="000000"/>
                <w:sz w:val="16"/>
                <w:szCs w:val="16"/>
              </w:rPr>
              <w:t>0</w:t>
            </w:r>
          </w:p>
        </w:tc>
        <w:tc>
          <w:tcPr>
            <w:tcW w:w="833" w:type="dxa"/>
            <w:tcBorders>
              <w:top w:val="nil"/>
              <w:left w:val="nil"/>
              <w:bottom w:val="single" w:sz="8" w:space="0" w:color="auto"/>
              <w:right w:val="single" w:sz="8" w:space="0" w:color="auto"/>
            </w:tcBorders>
            <w:vAlign w:val="center"/>
            <w:hideMark/>
          </w:tcPr>
          <w:p w:rsidR="0097140B" w:rsidRDefault="0097140B" w:rsidP="00CF7131">
            <w:pPr>
              <w:widowControl/>
              <w:jc w:val="center"/>
              <w:rPr>
                <w:rFonts w:ascii="Arial" w:hAnsi="Arial" w:cs="Arial"/>
                <w:color w:val="000000"/>
                <w:sz w:val="16"/>
                <w:szCs w:val="16"/>
              </w:rPr>
            </w:pPr>
            <w:r>
              <w:rPr>
                <w:rFonts w:ascii="Arial" w:hAnsi="Arial" w:cs="Arial"/>
                <w:color w:val="000000"/>
                <w:sz w:val="16"/>
                <w:szCs w:val="16"/>
              </w:rPr>
              <w:t>0</w:t>
            </w:r>
          </w:p>
        </w:tc>
        <w:tc>
          <w:tcPr>
            <w:tcW w:w="5245" w:type="dxa"/>
            <w:vMerge w:val="restart"/>
            <w:tcBorders>
              <w:top w:val="single" w:sz="4" w:space="0" w:color="auto"/>
              <w:left w:val="single" w:sz="8" w:space="0" w:color="auto"/>
              <w:bottom w:val="single" w:sz="8" w:space="0" w:color="000000"/>
              <w:right w:val="single" w:sz="8" w:space="0" w:color="auto"/>
            </w:tcBorders>
            <w:vAlign w:val="center"/>
            <w:hideMark/>
          </w:tcPr>
          <w:p w:rsidR="0097140B" w:rsidRDefault="0097140B" w:rsidP="00CF7131">
            <w:pPr>
              <w:widowControl/>
              <w:rPr>
                <w:rFonts w:ascii="宋体" w:hAnsi="宋体" w:cs="Arial"/>
                <w:color w:val="000000"/>
                <w:sz w:val="16"/>
                <w:szCs w:val="16"/>
              </w:rPr>
            </w:pPr>
            <w:r>
              <w:rPr>
                <w:rFonts w:ascii="宋体" w:hAnsi="宋体" w:cs="Arial" w:hint="eastAsia"/>
                <w:color w:val="000000"/>
                <w:sz w:val="16"/>
                <w:szCs w:val="16"/>
              </w:rPr>
              <w:t>当</w:t>
            </w:r>
            <w:r>
              <w:rPr>
                <w:rFonts w:ascii="宋体" w:hAnsi="宋体" w:cs="Arial"/>
                <w:color w:val="000000"/>
                <w:sz w:val="16"/>
                <w:szCs w:val="16"/>
              </w:rPr>
              <w:t>Data[6]=1</w:t>
            </w:r>
            <w:r>
              <w:rPr>
                <w:rFonts w:ascii="宋体" w:hAnsi="宋体" w:cs="Arial" w:hint="eastAsia"/>
                <w:color w:val="000000"/>
                <w:sz w:val="16"/>
                <w:szCs w:val="16"/>
              </w:rPr>
              <w:t>时</w:t>
            </w:r>
            <w:r>
              <w:rPr>
                <w:rFonts w:ascii="宋体" w:hAnsi="宋体" w:cs="Arial"/>
                <w:color w:val="000000"/>
                <w:sz w:val="16"/>
                <w:szCs w:val="16"/>
              </w:rPr>
              <w:t>，</w:t>
            </w:r>
            <w:r>
              <w:rPr>
                <w:rFonts w:ascii="宋体" w:hAnsi="宋体" w:cs="Arial" w:hint="eastAsia"/>
                <w:color w:val="000000"/>
                <w:sz w:val="16"/>
                <w:szCs w:val="16"/>
              </w:rPr>
              <w:t>即启动B</w:t>
            </w:r>
            <w:r>
              <w:rPr>
                <w:rFonts w:ascii="宋体" w:hAnsi="宋体" w:cs="Arial"/>
                <w:color w:val="000000"/>
                <w:sz w:val="16"/>
                <w:szCs w:val="16"/>
              </w:rPr>
              <w:t>类</w:t>
            </w:r>
            <w:r>
              <w:rPr>
                <w:rFonts w:ascii="宋体" w:hAnsi="宋体" w:cs="Arial" w:hint="eastAsia"/>
                <w:color w:val="000000"/>
                <w:sz w:val="16"/>
                <w:szCs w:val="16"/>
              </w:rPr>
              <w:t>充电</w:t>
            </w:r>
            <w:r>
              <w:rPr>
                <w:rFonts w:ascii="宋体" w:hAnsi="宋体" w:cs="Arial"/>
                <w:color w:val="000000"/>
                <w:sz w:val="16"/>
                <w:szCs w:val="16"/>
              </w:rPr>
              <w:t>模式即启动定时器</w:t>
            </w:r>
            <w:r>
              <w:rPr>
                <w:rFonts w:ascii="宋体" w:hAnsi="宋体" w:cs="Arial" w:hint="eastAsia"/>
                <w:color w:val="000000"/>
                <w:sz w:val="16"/>
                <w:szCs w:val="16"/>
              </w:rPr>
              <w:t>。</w:t>
            </w:r>
          </w:p>
          <w:p w:rsidR="0097140B" w:rsidRDefault="0097140B" w:rsidP="00CF7131">
            <w:pPr>
              <w:widowControl/>
              <w:rPr>
                <w:rFonts w:ascii="Arial" w:hAnsi="Arial" w:cs="Arial"/>
                <w:color w:val="000000"/>
                <w:sz w:val="16"/>
                <w:szCs w:val="16"/>
              </w:rPr>
            </w:pPr>
            <w:r>
              <w:rPr>
                <w:rFonts w:ascii="Arial" w:hAnsi="Arial" w:cs="Arial"/>
                <w:color w:val="000000"/>
                <w:sz w:val="16"/>
                <w:szCs w:val="16"/>
              </w:rPr>
              <w:t>CTimer [2:0]=A</w:t>
            </w:r>
            <w:r>
              <w:rPr>
                <w:rFonts w:ascii="宋体" w:hAnsi="宋体" w:cs="Arial" w:hint="eastAsia"/>
                <w:color w:val="000000"/>
                <w:sz w:val="16"/>
                <w:szCs w:val="16"/>
              </w:rPr>
              <w:t>；结果</w:t>
            </w:r>
            <w:r>
              <w:rPr>
                <w:rFonts w:ascii="Arial" w:hAnsi="Arial" w:cs="Arial"/>
                <w:color w:val="000000"/>
                <w:sz w:val="16"/>
                <w:szCs w:val="16"/>
              </w:rPr>
              <w:t>=A×0.5S</w:t>
            </w:r>
            <w:r>
              <w:rPr>
                <w:rFonts w:ascii="宋体" w:hAnsi="宋体" w:cs="Arial" w:hint="eastAsia"/>
                <w:color w:val="000000"/>
                <w:sz w:val="16"/>
                <w:szCs w:val="16"/>
              </w:rPr>
              <w:t>；</w:t>
            </w:r>
            <w:r>
              <w:rPr>
                <w:rFonts w:ascii="宋体" w:hAnsi="宋体" w:cs="Arial" w:hint="eastAsia"/>
                <w:color w:val="000000"/>
                <w:sz w:val="16"/>
                <w:szCs w:val="16"/>
              </w:rPr>
              <w:br/>
              <w:t>【默认</w:t>
            </w:r>
            <w:r>
              <w:rPr>
                <w:rFonts w:ascii="Arial" w:hAnsi="Arial" w:cs="Arial"/>
                <w:color w:val="000000"/>
                <w:sz w:val="16"/>
                <w:szCs w:val="16"/>
              </w:rPr>
              <w:t>010: 1.0S</w:t>
            </w:r>
            <w:r>
              <w:rPr>
                <w:rFonts w:ascii="宋体" w:hAnsi="宋体" w:cs="Arial" w:hint="eastAsia"/>
                <w:color w:val="000000"/>
                <w:sz w:val="16"/>
                <w:szCs w:val="16"/>
              </w:rPr>
              <w:t>】</w:t>
            </w:r>
          </w:p>
        </w:tc>
      </w:tr>
      <w:tr w:rsidR="0097140B" w:rsidTr="00CF7131">
        <w:trPr>
          <w:trHeight w:val="300"/>
          <w:jc w:val="center"/>
        </w:trPr>
        <w:tc>
          <w:tcPr>
            <w:tcW w:w="0" w:type="auto"/>
            <w:vMerge/>
            <w:tcBorders>
              <w:top w:val="nil"/>
              <w:left w:val="single" w:sz="8" w:space="0" w:color="auto"/>
              <w:bottom w:val="single" w:sz="8" w:space="0" w:color="000000"/>
              <w:right w:val="single" w:sz="8" w:space="0" w:color="auto"/>
            </w:tcBorders>
            <w:vAlign w:val="center"/>
            <w:hideMark/>
          </w:tcPr>
          <w:p w:rsidR="0097140B" w:rsidRDefault="0097140B" w:rsidP="00CF7131">
            <w:pPr>
              <w:widowControl/>
              <w:rPr>
                <w:rFonts w:ascii="Arial" w:hAnsi="Arial" w:cs="Arial"/>
                <w:color w:val="000000"/>
                <w:sz w:val="16"/>
                <w:szCs w:val="16"/>
              </w:rPr>
            </w:pPr>
          </w:p>
        </w:tc>
        <w:tc>
          <w:tcPr>
            <w:tcW w:w="551" w:type="dxa"/>
            <w:tcBorders>
              <w:top w:val="nil"/>
              <w:left w:val="nil"/>
              <w:bottom w:val="single" w:sz="8" w:space="0" w:color="auto"/>
              <w:right w:val="single" w:sz="8" w:space="0" w:color="auto"/>
            </w:tcBorders>
            <w:vAlign w:val="center"/>
            <w:hideMark/>
          </w:tcPr>
          <w:p w:rsidR="0097140B" w:rsidRDefault="0097140B" w:rsidP="00CF7131">
            <w:pPr>
              <w:widowControl/>
              <w:jc w:val="center"/>
              <w:rPr>
                <w:rFonts w:ascii="Arial" w:hAnsi="Arial" w:cs="Arial"/>
                <w:color w:val="000000"/>
                <w:sz w:val="16"/>
                <w:szCs w:val="16"/>
              </w:rPr>
            </w:pPr>
            <w:r>
              <w:rPr>
                <w:rFonts w:ascii="Arial" w:hAnsi="Arial" w:cs="Arial"/>
                <w:color w:val="000000"/>
                <w:sz w:val="16"/>
                <w:szCs w:val="16"/>
              </w:rPr>
              <w:t>1</w:t>
            </w:r>
          </w:p>
        </w:tc>
        <w:tc>
          <w:tcPr>
            <w:tcW w:w="1209" w:type="dxa"/>
            <w:tcBorders>
              <w:top w:val="nil"/>
              <w:left w:val="nil"/>
              <w:bottom w:val="single" w:sz="8" w:space="0" w:color="auto"/>
              <w:right w:val="single" w:sz="8" w:space="0" w:color="auto"/>
            </w:tcBorders>
            <w:vAlign w:val="center"/>
            <w:hideMark/>
          </w:tcPr>
          <w:p w:rsidR="0097140B" w:rsidRDefault="0097140B" w:rsidP="00CF7131">
            <w:pPr>
              <w:widowControl/>
              <w:jc w:val="center"/>
              <w:rPr>
                <w:rFonts w:ascii="Arial" w:hAnsi="Arial" w:cs="Arial"/>
                <w:color w:val="000000"/>
                <w:sz w:val="16"/>
                <w:szCs w:val="16"/>
              </w:rPr>
            </w:pPr>
            <w:r>
              <w:rPr>
                <w:rFonts w:ascii="Arial" w:hAnsi="Arial" w:cs="Arial"/>
                <w:color w:val="000000"/>
                <w:sz w:val="16"/>
                <w:szCs w:val="16"/>
              </w:rPr>
              <w:t>CTimer[1]</w:t>
            </w:r>
          </w:p>
        </w:tc>
        <w:tc>
          <w:tcPr>
            <w:tcW w:w="557" w:type="dxa"/>
            <w:tcBorders>
              <w:top w:val="nil"/>
              <w:left w:val="nil"/>
              <w:bottom w:val="single" w:sz="8" w:space="0" w:color="auto"/>
              <w:right w:val="single" w:sz="8" w:space="0" w:color="auto"/>
            </w:tcBorders>
            <w:vAlign w:val="center"/>
            <w:hideMark/>
          </w:tcPr>
          <w:p w:rsidR="0097140B" w:rsidRDefault="0097140B" w:rsidP="00CF7131">
            <w:pPr>
              <w:widowControl/>
              <w:jc w:val="center"/>
              <w:rPr>
                <w:rFonts w:ascii="Arial" w:hAnsi="Arial" w:cs="Arial"/>
                <w:color w:val="000000"/>
                <w:sz w:val="16"/>
                <w:szCs w:val="16"/>
              </w:rPr>
            </w:pPr>
            <w:r>
              <w:rPr>
                <w:rFonts w:ascii="Arial" w:hAnsi="Arial" w:cs="Arial"/>
                <w:color w:val="000000"/>
                <w:sz w:val="16"/>
                <w:szCs w:val="16"/>
              </w:rPr>
              <w:t>1</w:t>
            </w:r>
          </w:p>
        </w:tc>
        <w:tc>
          <w:tcPr>
            <w:tcW w:w="833" w:type="dxa"/>
            <w:tcBorders>
              <w:top w:val="nil"/>
              <w:left w:val="nil"/>
              <w:bottom w:val="single" w:sz="8" w:space="0" w:color="auto"/>
              <w:right w:val="single" w:sz="8" w:space="0" w:color="auto"/>
            </w:tcBorders>
            <w:vAlign w:val="center"/>
            <w:hideMark/>
          </w:tcPr>
          <w:p w:rsidR="0097140B" w:rsidRDefault="0097140B" w:rsidP="00CF7131">
            <w:pPr>
              <w:widowControl/>
              <w:jc w:val="center"/>
              <w:rPr>
                <w:rFonts w:ascii="Arial" w:hAnsi="Arial" w:cs="Arial"/>
                <w:color w:val="000000"/>
                <w:sz w:val="16"/>
                <w:szCs w:val="16"/>
              </w:rPr>
            </w:pPr>
            <w:r>
              <w:rPr>
                <w:rFonts w:ascii="Arial" w:hAnsi="Arial" w:cs="Arial"/>
                <w:color w:val="000000"/>
                <w:sz w:val="16"/>
                <w:szCs w:val="16"/>
              </w:rPr>
              <w:t>1</w:t>
            </w:r>
          </w:p>
        </w:tc>
        <w:tc>
          <w:tcPr>
            <w:tcW w:w="5245" w:type="dxa"/>
            <w:vMerge/>
            <w:tcBorders>
              <w:top w:val="nil"/>
              <w:left w:val="single" w:sz="8" w:space="0" w:color="auto"/>
              <w:bottom w:val="single" w:sz="8" w:space="0" w:color="000000"/>
              <w:right w:val="single" w:sz="8" w:space="0" w:color="auto"/>
            </w:tcBorders>
            <w:vAlign w:val="center"/>
            <w:hideMark/>
          </w:tcPr>
          <w:p w:rsidR="0097140B" w:rsidRDefault="0097140B" w:rsidP="00CF7131">
            <w:pPr>
              <w:widowControl/>
              <w:rPr>
                <w:rFonts w:ascii="Arial" w:hAnsi="Arial" w:cs="Arial"/>
                <w:color w:val="000000"/>
                <w:sz w:val="16"/>
                <w:szCs w:val="16"/>
              </w:rPr>
            </w:pPr>
          </w:p>
        </w:tc>
      </w:tr>
      <w:tr w:rsidR="0097140B" w:rsidTr="00CF7131">
        <w:trPr>
          <w:trHeight w:val="60"/>
          <w:jc w:val="center"/>
        </w:trPr>
        <w:tc>
          <w:tcPr>
            <w:tcW w:w="0" w:type="auto"/>
            <w:vMerge/>
            <w:tcBorders>
              <w:top w:val="nil"/>
              <w:left w:val="single" w:sz="8" w:space="0" w:color="auto"/>
              <w:bottom w:val="single" w:sz="8" w:space="0" w:color="000000"/>
              <w:right w:val="single" w:sz="8" w:space="0" w:color="auto"/>
            </w:tcBorders>
            <w:vAlign w:val="center"/>
            <w:hideMark/>
          </w:tcPr>
          <w:p w:rsidR="0097140B" w:rsidRDefault="0097140B" w:rsidP="00CF7131">
            <w:pPr>
              <w:widowControl/>
              <w:rPr>
                <w:rFonts w:ascii="Arial" w:hAnsi="Arial" w:cs="Arial"/>
                <w:color w:val="000000"/>
                <w:sz w:val="16"/>
                <w:szCs w:val="16"/>
              </w:rPr>
            </w:pPr>
          </w:p>
        </w:tc>
        <w:tc>
          <w:tcPr>
            <w:tcW w:w="551" w:type="dxa"/>
            <w:tcBorders>
              <w:top w:val="nil"/>
              <w:left w:val="nil"/>
              <w:bottom w:val="single" w:sz="8" w:space="0" w:color="auto"/>
              <w:right w:val="single" w:sz="8" w:space="0" w:color="auto"/>
            </w:tcBorders>
            <w:vAlign w:val="center"/>
            <w:hideMark/>
          </w:tcPr>
          <w:p w:rsidR="0097140B" w:rsidRDefault="0097140B" w:rsidP="00CF7131">
            <w:pPr>
              <w:widowControl/>
              <w:jc w:val="center"/>
              <w:rPr>
                <w:rFonts w:ascii="Arial" w:hAnsi="Arial" w:cs="Arial"/>
                <w:color w:val="000000"/>
                <w:sz w:val="16"/>
                <w:szCs w:val="16"/>
              </w:rPr>
            </w:pPr>
            <w:r>
              <w:rPr>
                <w:rFonts w:ascii="Arial" w:hAnsi="Arial" w:cs="Arial"/>
                <w:color w:val="000000"/>
                <w:sz w:val="16"/>
                <w:szCs w:val="16"/>
              </w:rPr>
              <w:t>0</w:t>
            </w:r>
          </w:p>
        </w:tc>
        <w:tc>
          <w:tcPr>
            <w:tcW w:w="1209" w:type="dxa"/>
            <w:tcBorders>
              <w:top w:val="nil"/>
              <w:left w:val="nil"/>
              <w:bottom w:val="single" w:sz="8" w:space="0" w:color="auto"/>
              <w:right w:val="single" w:sz="8" w:space="0" w:color="auto"/>
            </w:tcBorders>
            <w:vAlign w:val="center"/>
            <w:hideMark/>
          </w:tcPr>
          <w:p w:rsidR="0097140B" w:rsidRDefault="0097140B" w:rsidP="00CF7131">
            <w:pPr>
              <w:widowControl/>
              <w:jc w:val="center"/>
              <w:rPr>
                <w:rFonts w:ascii="Arial" w:hAnsi="Arial" w:cs="Arial"/>
                <w:color w:val="000000"/>
                <w:sz w:val="16"/>
                <w:szCs w:val="16"/>
              </w:rPr>
            </w:pPr>
            <w:r>
              <w:rPr>
                <w:rFonts w:ascii="Arial" w:hAnsi="Arial" w:cs="Arial"/>
                <w:color w:val="000000"/>
                <w:sz w:val="16"/>
                <w:szCs w:val="16"/>
              </w:rPr>
              <w:t>CTimer[0]</w:t>
            </w:r>
          </w:p>
        </w:tc>
        <w:tc>
          <w:tcPr>
            <w:tcW w:w="557" w:type="dxa"/>
            <w:tcBorders>
              <w:top w:val="nil"/>
              <w:left w:val="nil"/>
              <w:bottom w:val="single" w:sz="8" w:space="0" w:color="auto"/>
              <w:right w:val="single" w:sz="8" w:space="0" w:color="auto"/>
            </w:tcBorders>
            <w:vAlign w:val="center"/>
            <w:hideMark/>
          </w:tcPr>
          <w:p w:rsidR="0097140B" w:rsidRDefault="0097140B" w:rsidP="00CF7131">
            <w:pPr>
              <w:widowControl/>
              <w:jc w:val="center"/>
              <w:rPr>
                <w:rFonts w:ascii="Arial" w:hAnsi="Arial" w:cs="Arial"/>
                <w:color w:val="000000"/>
                <w:sz w:val="16"/>
                <w:szCs w:val="16"/>
              </w:rPr>
            </w:pPr>
            <w:r>
              <w:rPr>
                <w:rFonts w:ascii="Arial" w:hAnsi="Arial" w:cs="Arial"/>
                <w:color w:val="000000"/>
                <w:sz w:val="16"/>
                <w:szCs w:val="16"/>
              </w:rPr>
              <w:t>0</w:t>
            </w:r>
          </w:p>
        </w:tc>
        <w:tc>
          <w:tcPr>
            <w:tcW w:w="833" w:type="dxa"/>
            <w:tcBorders>
              <w:top w:val="nil"/>
              <w:left w:val="nil"/>
              <w:bottom w:val="single" w:sz="8" w:space="0" w:color="auto"/>
              <w:right w:val="single" w:sz="8" w:space="0" w:color="auto"/>
            </w:tcBorders>
            <w:vAlign w:val="center"/>
            <w:hideMark/>
          </w:tcPr>
          <w:p w:rsidR="0097140B" w:rsidRDefault="0097140B" w:rsidP="00CF7131">
            <w:pPr>
              <w:widowControl/>
              <w:jc w:val="center"/>
              <w:rPr>
                <w:rFonts w:ascii="Arial" w:hAnsi="Arial" w:cs="Arial"/>
                <w:color w:val="000000"/>
                <w:sz w:val="16"/>
                <w:szCs w:val="16"/>
              </w:rPr>
            </w:pPr>
            <w:r>
              <w:rPr>
                <w:rFonts w:ascii="Arial" w:hAnsi="Arial" w:cs="Arial"/>
                <w:color w:val="000000"/>
                <w:sz w:val="16"/>
                <w:szCs w:val="16"/>
              </w:rPr>
              <w:t>0</w:t>
            </w:r>
          </w:p>
        </w:tc>
        <w:tc>
          <w:tcPr>
            <w:tcW w:w="5245" w:type="dxa"/>
            <w:vMerge/>
            <w:tcBorders>
              <w:top w:val="nil"/>
              <w:left w:val="single" w:sz="8" w:space="0" w:color="auto"/>
              <w:bottom w:val="single" w:sz="8" w:space="0" w:color="000000"/>
              <w:right w:val="single" w:sz="8" w:space="0" w:color="auto"/>
            </w:tcBorders>
            <w:vAlign w:val="center"/>
            <w:hideMark/>
          </w:tcPr>
          <w:p w:rsidR="0097140B" w:rsidRDefault="0097140B" w:rsidP="00CF7131">
            <w:pPr>
              <w:widowControl/>
              <w:rPr>
                <w:rFonts w:ascii="Arial" w:hAnsi="Arial" w:cs="Arial"/>
                <w:color w:val="000000"/>
                <w:sz w:val="16"/>
                <w:szCs w:val="16"/>
              </w:rPr>
            </w:pPr>
          </w:p>
        </w:tc>
      </w:tr>
    </w:tbl>
    <w:p w:rsidR="0097140B" w:rsidRPr="0097140B" w:rsidRDefault="0097140B" w:rsidP="0097140B">
      <w:pPr>
        <w:pStyle w:val="afd"/>
        <w:spacing w:before="156" w:after="156"/>
      </w:pPr>
      <w:bookmarkStart w:id="1165" w:name="_Toc438915379"/>
      <w:bookmarkStart w:id="1166" w:name="_Toc443427804"/>
      <w:r w:rsidRPr="0097140B">
        <w:rPr>
          <w:rFonts w:hint="eastAsia"/>
        </w:rPr>
        <w:t>读取设备状态信息命令</w:t>
      </w:r>
      <w:bookmarkEnd w:id="1165"/>
      <w:bookmarkEnd w:id="1166"/>
    </w:p>
    <w:p w:rsidR="00A644C1" w:rsidRDefault="0097140B" w:rsidP="0097140B">
      <w:pPr>
        <w:pStyle w:val="af9"/>
        <w:spacing w:before="156" w:after="156"/>
      </w:pPr>
      <w:r w:rsidRPr="0097140B">
        <w:rPr>
          <w:rFonts w:hint="eastAsia"/>
        </w:rPr>
        <w:t>读取设备状态信息命令</w:t>
      </w:r>
    </w:p>
    <w:tbl>
      <w:tblPr>
        <w:tblW w:w="8236" w:type="dxa"/>
        <w:jc w:val="center"/>
        <w:tblLook w:val="04A0"/>
      </w:tblPr>
      <w:tblGrid>
        <w:gridCol w:w="480"/>
        <w:gridCol w:w="2245"/>
        <w:gridCol w:w="1655"/>
        <w:gridCol w:w="1549"/>
        <w:gridCol w:w="1052"/>
        <w:gridCol w:w="1255"/>
      </w:tblGrid>
      <w:tr w:rsidR="0097140B" w:rsidTr="0097140B">
        <w:trPr>
          <w:trHeight w:val="765"/>
          <w:jc w:val="center"/>
        </w:trPr>
        <w:tc>
          <w:tcPr>
            <w:tcW w:w="480" w:type="dxa"/>
            <w:tcBorders>
              <w:top w:val="single" w:sz="8" w:space="0" w:color="000000"/>
              <w:left w:val="nil"/>
              <w:bottom w:val="single" w:sz="4" w:space="0" w:color="auto"/>
              <w:right w:val="single" w:sz="8" w:space="0" w:color="000000"/>
            </w:tcBorders>
            <w:shd w:val="clear" w:color="auto" w:fill="595959"/>
            <w:vAlign w:val="center"/>
            <w:hideMark/>
          </w:tcPr>
          <w:p w:rsidR="0097140B" w:rsidRDefault="0097140B" w:rsidP="00CF7131">
            <w:pPr>
              <w:widowControl/>
              <w:jc w:val="center"/>
              <w:rPr>
                <w:rFonts w:ascii="Arial Unicode MS" w:eastAsia="Arial Unicode MS" w:hAnsi="Arial Unicode MS" w:cs="Arial Unicode MS"/>
                <w:b/>
                <w:bCs/>
                <w:color w:val="FFFFFF"/>
                <w:sz w:val="16"/>
                <w:szCs w:val="16"/>
              </w:rPr>
            </w:pPr>
            <w:r>
              <w:rPr>
                <w:rFonts w:ascii="Arial Unicode MS" w:eastAsia="Arial Unicode MS" w:hAnsi="Arial Unicode MS" w:cs="Arial Unicode MS" w:hint="eastAsia"/>
                <w:b/>
                <w:bCs/>
                <w:color w:val="FFFFFF"/>
                <w:sz w:val="16"/>
                <w:szCs w:val="16"/>
              </w:rPr>
              <w:t>序号</w:t>
            </w:r>
          </w:p>
        </w:tc>
        <w:tc>
          <w:tcPr>
            <w:tcW w:w="2245" w:type="dxa"/>
            <w:tcBorders>
              <w:top w:val="single" w:sz="8" w:space="0" w:color="000000"/>
              <w:left w:val="nil"/>
              <w:bottom w:val="single" w:sz="4" w:space="0" w:color="auto"/>
              <w:right w:val="single" w:sz="8" w:space="0" w:color="000000"/>
            </w:tcBorders>
            <w:shd w:val="clear" w:color="auto" w:fill="595959"/>
            <w:vAlign w:val="center"/>
            <w:hideMark/>
          </w:tcPr>
          <w:p w:rsidR="0097140B" w:rsidRDefault="0097140B" w:rsidP="00CF7131">
            <w:pPr>
              <w:widowControl/>
              <w:rPr>
                <w:rFonts w:ascii="Arial Unicode MS" w:eastAsia="Arial Unicode MS" w:hAnsi="Arial Unicode MS" w:cs="Arial Unicode MS"/>
                <w:b/>
                <w:bCs/>
                <w:color w:val="FFFFFF"/>
                <w:sz w:val="16"/>
                <w:szCs w:val="16"/>
              </w:rPr>
            </w:pPr>
            <w:r>
              <w:rPr>
                <w:rFonts w:ascii="Arial Unicode MS" w:eastAsia="Arial Unicode MS" w:hAnsi="Arial Unicode MS" w:cs="Arial Unicode MS" w:hint="eastAsia"/>
                <w:b/>
                <w:bCs/>
                <w:color w:val="FFFFFF"/>
                <w:sz w:val="16"/>
                <w:szCs w:val="16"/>
              </w:rPr>
              <w:t>终端命令说明</w:t>
            </w:r>
          </w:p>
        </w:tc>
        <w:tc>
          <w:tcPr>
            <w:tcW w:w="1655" w:type="dxa"/>
            <w:tcBorders>
              <w:top w:val="single" w:sz="8" w:space="0" w:color="000000"/>
              <w:left w:val="nil"/>
              <w:bottom w:val="single" w:sz="4" w:space="0" w:color="auto"/>
              <w:right w:val="single" w:sz="8" w:space="0" w:color="000000"/>
            </w:tcBorders>
            <w:shd w:val="clear" w:color="auto" w:fill="595959"/>
            <w:vAlign w:val="center"/>
            <w:hideMark/>
          </w:tcPr>
          <w:p w:rsidR="0097140B" w:rsidRDefault="0097140B" w:rsidP="00CF7131">
            <w:pPr>
              <w:widowControl/>
              <w:jc w:val="center"/>
              <w:rPr>
                <w:rFonts w:ascii="Arial Unicode MS" w:eastAsia="Arial Unicode MS" w:hAnsi="Arial Unicode MS" w:cs="Arial Unicode MS"/>
                <w:b/>
                <w:bCs/>
                <w:color w:val="FFFFFF"/>
                <w:sz w:val="16"/>
                <w:szCs w:val="16"/>
              </w:rPr>
            </w:pPr>
            <w:r>
              <w:rPr>
                <w:rFonts w:ascii="Arial Unicode MS" w:eastAsia="Arial Unicode MS" w:hAnsi="Arial Unicode MS" w:cs="Arial Unicode MS" w:hint="eastAsia"/>
                <w:b/>
                <w:bCs/>
                <w:color w:val="FFFFFF"/>
                <w:sz w:val="16"/>
                <w:szCs w:val="16"/>
              </w:rPr>
              <w:t>终端命令</w:t>
            </w:r>
          </w:p>
        </w:tc>
        <w:tc>
          <w:tcPr>
            <w:tcW w:w="1549" w:type="dxa"/>
            <w:tcBorders>
              <w:top w:val="single" w:sz="8" w:space="0" w:color="000000"/>
              <w:left w:val="nil"/>
              <w:bottom w:val="single" w:sz="4" w:space="0" w:color="auto"/>
              <w:right w:val="single" w:sz="8" w:space="0" w:color="000000"/>
            </w:tcBorders>
            <w:shd w:val="clear" w:color="auto" w:fill="595959"/>
            <w:vAlign w:val="center"/>
            <w:hideMark/>
          </w:tcPr>
          <w:p w:rsidR="0097140B" w:rsidRDefault="0097140B" w:rsidP="00CF7131">
            <w:pPr>
              <w:widowControl/>
              <w:jc w:val="center"/>
              <w:rPr>
                <w:rFonts w:ascii="Arial Unicode MS" w:eastAsia="Arial Unicode MS" w:hAnsi="Arial Unicode MS" w:cs="Arial Unicode MS"/>
                <w:b/>
                <w:bCs/>
                <w:color w:val="FFFFFF"/>
                <w:sz w:val="16"/>
                <w:szCs w:val="16"/>
              </w:rPr>
            </w:pPr>
            <w:r>
              <w:rPr>
                <w:rFonts w:ascii="Arial Unicode MS" w:eastAsia="Arial Unicode MS" w:hAnsi="Arial Unicode MS" w:cs="Arial Unicode MS" w:hint="eastAsia"/>
                <w:b/>
                <w:bCs/>
                <w:color w:val="FFFFFF"/>
                <w:sz w:val="16"/>
                <w:szCs w:val="16"/>
              </w:rPr>
              <w:t>充电器应答</w:t>
            </w:r>
          </w:p>
        </w:tc>
        <w:tc>
          <w:tcPr>
            <w:tcW w:w="1052" w:type="dxa"/>
            <w:tcBorders>
              <w:top w:val="single" w:sz="8" w:space="0" w:color="000000"/>
              <w:left w:val="nil"/>
              <w:bottom w:val="single" w:sz="4" w:space="0" w:color="auto"/>
              <w:right w:val="single" w:sz="8" w:space="0" w:color="000000"/>
            </w:tcBorders>
            <w:shd w:val="clear" w:color="auto" w:fill="595959"/>
            <w:vAlign w:val="center"/>
            <w:hideMark/>
          </w:tcPr>
          <w:p w:rsidR="0097140B" w:rsidRDefault="0097140B" w:rsidP="00CF7131">
            <w:pPr>
              <w:widowControl/>
              <w:jc w:val="center"/>
              <w:rPr>
                <w:rFonts w:ascii="Arial Unicode MS" w:eastAsia="Arial Unicode MS" w:hAnsi="Arial Unicode MS" w:cs="Arial Unicode MS"/>
                <w:b/>
                <w:bCs/>
                <w:color w:val="FFFFFF"/>
                <w:sz w:val="16"/>
                <w:szCs w:val="16"/>
              </w:rPr>
            </w:pPr>
            <w:r>
              <w:rPr>
                <w:rFonts w:ascii="Arial Unicode MS" w:eastAsia="Arial Unicode MS" w:hAnsi="Arial Unicode MS" w:cs="Arial Unicode MS" w:hint="eastAsia"/>
                <w:b/>
                <w:bCs/>
                <w:color w:val="FFFFFF"/>
                <w:sz w:val="16"/>
                <w:szCs w:val="16"/>
              </w:rPr>
              <w:t>复位及缺省值</w:t>
            </w:r>
          </w:p>
        </w:tc>
        <w:tc>
          <w:tcPr>
            <w:tcW w:w="1255" w:type="dxa"/>
            <w:tcBorders>
              <w:top w:val="single" w:sz="8" w:space="0" w:color="000000"/>
              <w:left w:val="nil"/>
              <w:bottom w:val="single" w:sz="4" w:space="0" w:color="auto"/>
              <w:right w:val="single" w:sz="8" w:space="0" w:color="000000"/>
            </w:tcBorders>
            <w:shd w:val="clear" w:color="auto" w:fill="595959"/>
            <w:vAlign w:val="center"/>
            <w:hideMark/>
          </w:tcPr>
          <w:p w:rsidR="0097140B" w:rsidRDefault="0097140B" w:rsidP="00CF7131">
            <w:pPr>
              <w:widowControl/>
              <w:jc w:val="center"/>
              <w:rPr>
                <w:rFonts w:ascii="Arial Unicode MS" w:eastAsia="Arial Unicode MS" w:hAnsi="Arial Unicode MS" w:cs="Arial Unicode MS"/>
                <w:b/>
                <w:bCs/>
                <w:color w:val="FFFFFF"/>
                <w:sz w:val="16"/>
                <w:szCs w:val="16"/>
              </w:rPr>
            </w:pPr>
            <w:r>
              <w:rPr>
                <w:rFonts w:ascii="Arial Unicode MS" w:eastAsia="Arial Unicode MS" w:hAnsi="Arial Unicode MS" w:cs="Arial Unicode MS" w:hint="eastAsia"/>
                <w:b/>
                <w:bCs/>
                <w:color w:val="FFFFFF"/>
                <w:sz w:val="16"/>
                <w:szCs w:val="16"/>
              </w:rPr>
              <w:t>描述</w:t>
            </w:r>
          </w:p>
        </w:tc>
      </w:tr>
      <w:tr w:rsidR="0097140B" w:rsidTr="0097140B">
        <w:trPr>
          <w:trHeight w:val="397"/>
          <w:jc w:val="center"/>
        </w:trPr>
        <w:tc>
          <w:tcPr>
            <w:tcW w:w="480" w:type="dxa"/>
            <w:tcBorders>
              <w:top w:val="single" w:sz="4" w:space="0" w:color="auto"/>
              <w:left w:val="single" w:sz="4" w:space="0" w:color="auto"/>
              <w:bottom w:val="single" w:sz="4" w:space="0" w:color="auto"/>
              <w:right w:val="single" w:sz="4" w:space="0" w:color="auto"/>
            </w:tcBorders>
            <w:vAlign w:val="center"/>
            <w:hideMark/>
          </w:tcPr>
          <w:p w:rsidR="0097140B" w:rsidRDefault="0097140B" w:rsidP="00CF7131">
            <w:pPr>
              <w:widowControl/>
              <w:jc w:val="center"/>
              <w:rPr>
                <w:rFonts w:ascii="宋体" w:hAnsi="宋体" w:cs="宋体"/>
                <w:color w:val="000000"/>
                <w:sz w:val="16"/>
                <w:szCs w:val="16"/>
              </w:rPr>
            </w:pPr>
            <w:r>
              <w:rPr>
                <w:rFonts w:ascii="宋体" w:hAnsi="宋体" w:cs="宋体" w:hint="eastAsia"/>
                <w:color w:val="000000"/>
                <w:sz w:val="16"/>
                <w:szCs w:val="16"/>
              </w:rPr>
              <w:t>1</w:t>
            </w:r>
          </w:p>
        </w:tc>
        <w:tc>
          <w:tcPr>
            <w:tcW w:w="2245" w:type="dxa"/>
            <w:tcBorders>
              <w:top w:val="single" w:sz="4" w:space="0" w:color="auto"/>
              <w:left w:val="single" w:sz="4" w:space="0" w:color="auto"/>
              <w:bottom w:val="single" w:sz="4" w:space="0" w:color="auto"/>
              <w:right w:val="single" w:sz="4" w:space="0" w:color="auto"/>
            </w:tcBorders>
            <w:vAlign w:val="center"/>
            <w:hideMark/>
          </w:tcPr>
          <w:p w:rsidR="0097140B" w:rsidRDefault="0097140B" w:rsidP="00CF7131">
            <w:pPr>
              <w:widowControl/>
              <w:rPr>
                <w:rFonts w:ascii="宋体" w:hAnsi="宋体" w:cs="宋体"/>
                <w:color w:val="000000"/>
                <w:sz w:val="16"/>
                <w:szCs w:val="16"/>
              </w:rPr>
            </w:pPr>
            <w:r>
              <w:rPr>
                <w:rFonts w:ascii="宋体" w:hAnsi="宋体" w:cs="宋体" w:hint="eastAsia"/>
                <w:color w:val="000000"/>
                <w:sz w:val="16"/>
                <w:szCs w:val="16"/>
              </w:rPr>
              <w:t>读取B类充电器状态信息</w:t>
            </w:r>
          </w:p>
        </w:tc>
        <w:tc>
          <w:tcPr>
            <w:tcW w:w="1655" w:type="dxa"/>
            <w:tcBorders>
              <w:top w:val="single" w:sz="4" w:space="0" w:color="auto"/>
              <w:left w:val="single" w:sz="4" w:space="0" w:color="auto"/>
              <w:bottom w:val="single" w:sz="4" w:space="0" w:color="auto"/>
              <w:right w:val="single" w:sz="4" w:space="0" w:color="auto"/>
            </w:tcBorders>
            <w:vAlign w:val="center"/>
            <w:hideMark/>
          </w:tcPr>
          <w:p w:rsidR="0097140B" w:rsidRDefault="0097140B" w:rsidP="00CF7131">
            <w:pPr>
              <w:widowControl/>
              <w:rPr>
                <w:rFonts w:ascii="宋体" w:hAnsi="宋体" w:cs="宋体"/>
                <w:color w:val="000000"/>
                <w:sz w:val="16"/>
                <w:szCs w:val="16"/>
              </w:rPr>
            </w:pPr>
            <w:r>
              <w:rPr>
                <w:rFonts w:ascii="宋体" w:hAnsi="宋体" w:cs="宋体" w:hint="eastAsia"/>
                <w:color w:val="000000"/>
                <w:sz w:val="16"/>
                <w:szCs w:val="16"/>
              </w:rPr>
              <w:t>0x</w:t>
            </w:r>
            <w:r>
              <w:rPr>
                <w:rFonts w:ascii="宋体" w:hAnsi="宋体" w:cs="宋体"/>
                <w:color w:val="000000"/>
                <w:sz w:val="16"/>
                <w:szCs w:val="16"/>
              </w:rPr>
              <w:t>1</w:t>
            </w:r>
            <w:r>
              <w:rPr>
                <w:rFonts w:ascii="宋体" w:hAnsi="宋体" w:cs="宋体" w:hint="eastAsia"/>
                <w:color w:val="000000"/>
                <w:sz w:val="16"/>
                <w:szCs w:val="16"/>
              </w:rPr>
              <w:t>C 0xA</w:t>
            </w:r>
            <w:r>
              <w:rPr>
                <w:rFonts w:ascii="宋体" w:hAnsi="宋体" w:cs="宋体"/>
                <w:color w:val="000000"/>
                <w:sz w:val="16"/>
                <w:szCs w:val="16"/>
              </w:rPr>
              <w:t>2 0x02</w:t>
            </w:r>
          </w:p>
        </w:tc>
        <w:tc>
          <w:tcPr>
            <w:tcW w:w="1549" w:type="dxa"/>
            <w:tcBorders>
              <w:top w:val="single" w:sz="4" w:space="0" w:color="auto"/>
              <w:left w:val="single" w:sz="4" w:space="0" w:color="auto"/>
              <w:bottom w:val="single" w:sz="4" w:space="0" w:color="auto"/>
              <w:right w:val="single" w:sz="4" w:space="0" w:color="auto"/>
            </w:tcBorders>
            <w:vAlign w:val="center"/>
            <w:hideMark/>
          </w:tcPr>
          <w:p w:rsidR="0097140B" w:rsidRDefault="0097140B" w:rsidP="00CF7131">
            <w:pPr>
              <w:widowControl/>
              <w:rPr>
                <w:rFonts w:ascii="宋体" w:hAnsi="宋体" w:cs="宋体"/>
                <w:color w:val="000000"/>
                <w:sz w:val="16"/>
                <w:szCs w:val="16"/>
              </w:rPr>
            </w:pPr>
            <w:r>
              <w:rPr>
                <w:rFonts w:ascii="宋体" w:hAnsi="宋体" w:cs="宋体" w:hint="eastAsia"/>
                <w:color w:val="000000"/>
                <w:sz w:val="16"/>
                <w:szCs w:val="16"/>
              </w:rPr>
              <w:t>ACK Data0 Data1</w:t>
            </w:r>
          </w:p>
        </w:tc>
        <w:tc>
          <w:tcPr>
            <w:tcW w:w="1052" w:type="dxa"/>
            <w:tcBorders>
              <w:top w:val="single" w:sz="4" w:space="0" w:color="auto"/>
              <w:left w:val="single" w:sz="4" w:space="0" w:color="auto"/>
              <w:bottom w:val="single" w:sz="4" w:space="0" w:color="auto"/>
              <w:right w:val="single" w:sz="4" w:space="0" w:color="auto"/>
            </w:tcBorders>
            <w:vAlign w:val="center"/>
            <w:hideMark/>
          </w:tcPr>
          <w:p w:rsidR="0097140B" w:rsidRDefault="0097140B" w:rsidP="00CF7131">
            <w:pPr>
              <w:widowControl/>
              <w:jc w:val="center"/>
              <w:rPr>
                <w:rFonts w:ascii="宋体" w:hAnsi="宋体" w:cs="宋体"/>
                <w:color w:val="000000"/>
                <w:sz w:val="16"/>
                <w:szCs w:val="16"/>
              </w:rPr>
            </w:pPr>
            <w:r>
              <w:rPr>
                <w:rFonts w:ascii="宋体" w:hAnsi="宋体" w:cs="宋体" w:hint="eastAsia"/>
                <w:color w:val="000000"/>
                <w:sz w:val="16"/>
                <w:szCs w:val="16"/>
              </w:rPr>
              <w:t>-</w:t>
            </w:r>
          </w:p>
        </w:tc>
        <w:tc>
          <w:tcPr>
            <w:tcW w:w="1255" w:type="dxa"/>
            <w:tcBorders>
              <w:top w:val="single" w:sz="4" w:space="0" w:color="auto"/>
              <w:left w:val="single" w:sz="4" w:space="0" w:color="auto"/>
              <w:bottom w:val="single" w:sz="4" w:space="0" w:color="auto"/>
              <w:right w:val="single" w:sz="4" w:space="0" w:color="auto"/>
            </w:tcBorders>
            <w:vAlign w:val="center"/>
            <w:hideMark/>
          </w:tcPr>
          <w:p w:rsidR="0097140B" w:rsidRDefault="0097140B" w:rsidP="00CF7131">
            <w:pPr>
              <w:widowControl/>
              <w:rPr>
                <w:rFonts w:ascii="宋体" w:hAnsi="宋体" w:cs="宋体"/>
                <w:color w:val="000000"/>
                <w:sz w:val="16"/>
                <w:szCs w:val="16"/>
              </w:rPr>
            </w:pPr>
            <w:r>
              <w:rPr>
                <w:rFonts w:ascii="宋体" w:hAnsi="宋体" w:cs="宋体" w:hint="eastAsia"/>
                <w:color w:val="000000"/>
                <w:sz w:val="16"/>
                <w:szCs w:val="16"/>
              </w:rPr>
              <w:t>见说明</w:t>
            </w:r>
          </w:p>
        </w:tc>
      </w:tr>
    </w:tbl>
    <w:p w:rsidR="0097140B" w:rsidRDefault="0097140B" w:rsidP="0097140B">
      <w:pPr>
        <w:pStyle w:val="afff2"/>
        <w:ind w:firstLineChars="0" w:firstLine="0"/>
      </w:pPr>
      <w:r w:rsidRPr="0097140B">
        <w:rPr>
          <w:rFonts w:hint="eastAsia"/>
        </w:rPr>
        <w:t>读取B类充电器状态</w:t>
      </w:r>
      <w:r w:rsidRPr="0097140B">
        <w:t>Data0</w:t>
      </w:r>
      <w:r w:rsidRPr="0097140B">
        <w:rPr>
          <w:rFonts w:hint="eastAsia"/>
        </w:rPr>
        <w:t>说明如</w:t>
      </w:r>
      <w:r>
        <w:rPr>
          <w:rFonts w:hint="eastAsia"/>
        </w:rPr>
        <w:t>表</w:t>
      </w:r>
      <w:r w:rsidR="00C942C5">
        <w:rPr>
          <w:rFonts w:hint="eastAsia"/>
        </w:rPr>
        <w:t>B.</w:t>
      </w:r>
      <w:r>
        <w:rPr>
          <w:rFonts w:hint="eastAsia"/>
        </w:rPr>
        <w:t>22所示。</w:t>
      </w:r>
    </w:p>
    <w:p w:rsidR="0097140B" w:rsidRDefault="0097140B" w:rsidP="0097140B">
      <w:pPr>
        <w:pStyle w:val="af9"/>
        <w:spacing w:before="156" w:after="156"/>
      </w:pPr>
      <w:r w:rsidRPr="0097140B">
        <w:lastRenderedPageBreak/>
        <w:t>Data0</w:t>
      </w:r>
      <w:r>
        <w:rPr>
          <w:rFonts w:hint="eastAsia"/>
        </w:rPr>
        <w:t>取值说明</w:t>
      </w:r>
    </w:p>
    <w:tbl>
      <w:tblPr>
        <w:tblW w:w="9180" w:type="dxa"/>
        <w:jc w:val="center"/>
        <w:tblLook w:val="04A0"/>
      </w:tblPr>
      <w:tblGrid>
        <w:gridCol w:w="643"/>
        <w:gridCol w:w="559"/>
        <w:gridCol w:w="1740"/>
        <w:gridCol w:w="560"/>
        <w:gridCol w:w="638"/>
        <w:gridCol w:w="5040"/>
      </w:tblGrid>
      <w:tr w:rsidR="0097140B" w:rsidRPr="0097140B" w:rsidTr="0097140B">
        <w:trPr>
          <w:trHeight w:val="705"/>
          <w:jc w:val="center"/>
        </w:trPr>
        <w:tc>
          <w:tcPr>
            <w:tcW w:w="643" w:type="dxa"/>
            <w:tcBorders>
              <w:top w:val="single" w:sz="8" w:space="0" w:color="auto"/>
              <w:left w:val="single" w:sz="8" w:space="0" w:color="auto"/>
              <w:bottom w:val="single" w:sz="8" w:space="0" w:color="auto"/>
              <w:right w:val="single" w:sz="8" w:space="0" w:color="auto"/>
            </w:tcBorders>
            <w:shd w:val="clear" w:color="auto" w:fill="D9D9D9"/>
            <w:vAlign w:val="center"/>
            <w:hideMark/>
          </w:tcPr>
          <w:p w:rsidR="0097140B" w:rsidRPr="0097140B" w:rsidRDefault="0097140B" w:rsidP="00CF7131">
            <w:pPr>
              <w:widowControl/>
              <w:jc w:val="center"/>
              <w:rPr>
                <w:rFonts w:ascii="宋体" w:hAnsi="宋体" w:cs="宋体"/>
                <w:b/>
                <w:bCs/>
                <w:sz w:val="16"/>
                <w:szCs w:val="16"/>
              </w:rPr>
            </w:pPr>
            <w:r w:rsidRPr="0097140B">
              <w:rPr>
                <w:rFonts w:ascii="宋体" w:hAnsi="宋体" w:cs="宋体" w:hint="eastAsia"/>
                <w:b/>
                <w:bCs/>
                <w:sz w:val="16"/>
                <w:szCs w:val="16"/>
              </w:rPr>
              <w:t>数据</w:t>
            </w:r>
          </w:p>
        </w:tc>
        <w:tc>
          <w:tcPr>
            <w:tcW w:w="559" w:type="dxa"/>
            <w:tcBorders>
              <w:top w:val="single" w:sz="8" w:space="0" w:color="auto"/>
              <w:left w:val="nil"/>
              <w:bottom w:val="single" w:sz="8" w:space="0" w:color="auto"/>
              <w:right w:val="single" w:sz="8" w:space="0" w:color="auto"/>
            </w:tcBorders>
            <w:shd w:val="clear" w:color="auto" w:fill="D9D9D9"/>
            <w:textDirection w:val="tbRlV"/>
            <w:vAlign w:val="center"/>
            <w:hideMark/>
          </w:tcPr>
          <w:p w:rsidR="0097140B" w:rsidRPr="0097140B" w:rsidRDefault="0097140B" w:rsidP="00CF7131">
            <w:pPr>
              <w:widowControl/>
              <w:jc w:val="center"/>
              <w:rPr>
                <w:rFonts w:ascii="宋体" w:hAnsi="宋体" w:cs="宋体"/>
                <w:b/>
                <w:bCs/>
                <w:sz w:val="16"/>
                <w:szCs w:val="16"/>
              </w:rPr>
            </w:pPr>
            <w:r w:rsidRPr="0097140B">
              <w:rPr>
                <w:rFonts w:ascii="宋体" w:hAnsi="宋体" w:cs="宋体" w:hint="eastAsia"/>
                <w:b/>
                <w:bCs/>
                <w:sz w:val="16"/>
                <w:szCs w:val="16"/>
              </w:rPr>
              <w:t>位</w:t>
            </w:r>
          </w:p>
        </w:tc>
        <w:tc>
          <w:tcPr>
            <w:tcW w:w="1740" w:type="dxa"/>
            <w:tcBorders>
              <w:top w:val="single" w:sz="8" w:space="0" w:color="auto"/>
              <w:left w:val="nil"/>
              <w:bottom w:val="single" w:sz="8" w:space="0" w:color="auto"/>
              <w:right w:val="single" w:sz="8" w:space="0" w:color="auto"/>
            </w:tcBorders>
            <w:shd w:val="clear" w:color="auto" w:fill="D9D9D9"/>
            <w:vAlign w:val="center"/>
            <w:hideMark/>
          </w:tcPr>
          <w:p w:rsidR="0097140B" w:rsidRPr="0097140B" w:rsidRDefault="0097140B" w:rsidP="00CF7131">
            <w:pPr>
              <w:widowControl/>
              <w:jc w:val="center"/>
              <w:rPr>
                <w:rFonts w:ascii="宋体" w:hAnsi="宋体" w:cs="宋体"/>
                <w:b/>
                <w:bCs/>
                <w:sz w:val="16"/>
                <w:szCs w:val="16"/>
              </w:rPr>
            </w:pPr>
            <w:r w:rsidRPr="0097140B">
              <w:rPr>
                <w:rFonts w:ascii="宋体" w:hAnsi="宋体" w:cs="宋体" w:hint="eastAsia"/>
                <w:b/>
                <w:bCs/>
                <w:sz w:val="16"/>
                <w:szCs w:val="16"/>
              </w:rPr>
              <w:t>位说明</w:t>
            </w:r>
          </w:p>
        </w:tc>
        <w:tc>
          <w:tcPr>
            <w:tcW w:w="560" w:type="dxa"/>
            <w:tcBorders>
              <w:top w:val="single" w:sz="8" w:space="0" w:color="auto"/>
              <w:left w:val="nil"/>
              <w:bottom w:val="single" w:sz="8" w:space="0" w:color="auto"/>
              <w:right w:val="single" w:sz="8" w:space="0" w:color="auto"/>
            </w:tcBorders>
            <w:shd w:val="clear" w:color="auto" w:fill="D9D9D9"/>
            <w:textDirection w:val="tbRlV"/>
            <w:vAlign w:val="center"/>
            <w:hideMark/>
          </w:tcPr>
          <w:p w:rsidR="0097140B" w:rsidRPr="0097140B" w:rsidRDefault="0097140B" w:rsidP="00CF7131">
            <w:pPr>
              <w:widowControl/>
              <w:jc w:val="center"/>
              <w:rPr>
                <w:rFonts w:ascii="宋体" w:hAnsi="宋体" w:cs="宋体"/>
                <w:b/>
                <w:bCs/>
                <w:sz w:val="16"/>
                <w:szCs w:val="16"/>
              </w:rPr>
            </w:pPr>
            <w:r w:rsidRPr="0097140B">
              <w:rPr>
                <w:rFonts w:ascii="宋体" w:hAnsi="宋体" w:cs="宋体" w:hint="eastAsia"/>
                <w:b/>
                <w:bCs/>
                <w:sz w:val="16"/>
                <w:szCs w:val="16"/>
              </w:rPr>
              <w:t>缺省</w:t>
            </w:r>
          </w:p>
        </w:tc>
        <w:tc>
          <w:tcPr>
            <w:tcW w:w="638" w:type="dxa"/>
            <w:tcBorders>
              <w:top w:val="single" w:sz="8" w:space="0" w:color="auto"/>
              <w:left w:val="nil"/>
              <w:bottom w:val="single" w:sz="8" w:space="0" w:color="auto"/>
              <w:right w:val="single" w:sz="8" w:space="0" w:color="auto"/>
            </w:tcBorders>
            <w:shd w:val="clear" w:color="auto" w:fill="D9D9D9"/>
            <w:vAlign w:val="center"/>
            <w:hideMark/>
          </w:tcPr>
          <w:p w:rsidR="0097140B" w:rsidRPr="0097140B" w:rsidRDefault="0097140B" w:rsidP="00CF7131">
            <w:pPr>
              <w:widowControl/>
              <w:jc w:val="center"/>
              <w:rPr>
                <w:rFonts w:ascii="宋体" w:hAnsi="宋体" w:cs="宋体"/>
                <w:b/>
                <w:bCs/>
                <w:sz w:val="16"/>
                <w:szCs w:val="16"/>
              </w:rPr>
            </w:pPr>
            <w:r w:rsidRPr="0097140B">
              <w:rPr>
                <w:rFonts w:ascii="宋体" w:hAnsi="宋体" w:cs="宋体" w:hint="eastAsia"/>
                <w:b/>
                <w:bCs/>
                <w:sz w:val="16"/>
                <w:szCs w:val="16"/>
              </w:rPr>
              <w:t>复位值</w:t>
            </w:r>
          </w:p>
        </w:tc>
        <w:tc>
          <w:tcPr>
            <w:tcW w:w="5040" w:type="dxa"/>
            <w:tcBorders>
              <w:top w:val="single" w:sz="8" w:space="0" w:color="auto"/>
              <w:left w:val="nil"/>
              <w:bottom w:val="single" w:sz="8" w:space="0" w:color="auto"/>
              <w:right w:val="single" w:sz="8" w:space="0" w:color="auto"/>
            </w:tcBorders>
            <w:shd w:val="clear" w:color="auto" w:fill="D9D9D9"/>
            <w:vAlign w:val="center"/>
            <w:hideMark/>
          </w:tcPr>
          <w:p w:rsidR="0097140B" w:rsidRPr="0097140B" w:rsidRDefault="0097140B" w:rsidP="00CF7131">
            <w:pPr>
              <w:widowControl/>
              <w:jc w:val="center"/>
              <w:rPr>
                <w:rFonts w:ascii="宋体" w:hAnsi="宋体" w:cs="宋体"/>
                <w:b/>
                <w:bCs/>
                <w:sz w:val="16"/>
                <w:szCs w:val="16"/>
              </w:rPr>
            </w:pPr>
            <w:r w:rsidRPr="0097140B">
              <w:rPr>
                <w:rFonts w:ascii="宋体" w:hAnsi="宋体" w:cs="宋体" w:hint="eastAsia"/>
                <w:b/>
                <w:bCs/>
                <w:sz w:val="16"/>
                <w:szCs w:val="16"/>
              </w:rPr>
              <w:t>说明</w:t>
            </w:r>
          </w:p>
        </w:tc>
      </w:tr>
      <w:tr w:rsidR="0097140B" w:rsidRPr="0097140B" w:rsidTr="0097140B">
        <w:trPr>
          <w:trHeight w:val="397"/>
          <w:jc w:val="center"/>
        </w:trPr>
        <w:tc>
          <w:tcPr>
            <w:tcW w:w="643" w:type="dxa"/>
            <w:vMerge w:val="restart"/>
            <w:tcBorders>
              <w:top w:val="nil"/>
              <w:left w:val="single" w:sz="8" w:space="0" w:color="auto"/>
              <w:bottom w:val="single" w:sz="8" w:space="0" w:color="000000"/>
              <w:right w:val="single" w:sz="8" w:space="0" w:color="auto"/>
            </w:tcBorders>
            <w:vAlign w:val="center"/>
            <w:hideMark/>
          </w:tcPr>
          <w:p w:rsidR="0097140B" w:rsidRPr="0097140B" w:rsidRDefault="0097140B" w:rsidP="00CF7131">
            <w:pPr>
              <w:widowControl/>
              <w:jc w:val="center"/>
              <w:rPr>
                <w:rFonts w:ascii="Arial" w:hAnsi="Arial" w:cs="Arial"/>
                <w:sz w:val="16"/>
                <w:szCs w:val="16"/>
              </w:rPr>
            </w:pPr>
            <w:r w:rsidRPr="0097140B">
              <w:rPr>
                <w:rFonts w:ascii="Arial" w:hAnsi="Arial" w:cs="Arial"/>
                <w:sz w:val="16"/>
                <w:szCs w:val="16"/>
              </w:rPr>
              <w:t>Data0</w:t>
            </w:r>
          </w:p>
        </w:tc>
        <w:tc>
          <w:tcPr>
            <w:tcW w:w="559" w:type="dxa"/>
            <w:tcBorders>
              <w:top w:val="nil"/>
              <w:left w:val="nil"/>
              <w:bottom w:val="single" w:sz="8" w:space="0" w:color="auto"/>
              <w:right w:val="single" w:sz="8" w:space="0" w:color="auto"/>
            </w:tcBorders>
            <w:vAlign w:val="center"/>
            <w:hideMark/>
          </w:tcPr>
          <w:p w:rsidR="0097140B" w:rsidRPr="0097140B" w:rsidRDefault="0097140B" w:rsidP="00CF7131">
            <w:pPr>
              <w:widowControl/>
              <w:jc w:val="center"/>
              <w:rPr>
                <w:rFonts w:ascii="Arial" w:hAnsi="Arial" w:cs="Arial"/>
                <w:sz w:val="16"/>
                <w:szCs w:val="16"/>
              </w:rPr>
            </w:pPr>
            <w:r w:rsidRPr="0097140B">
              <w:rPr>
                <w:rFonts w:ascii="Arial" w:hAnsi="Arial" w:cs="Arial"/>
                <w:sz w:val="16"/>
                <w:szCs w:val="16"/>
              </w:rPr>
              <w:t>7</w:t>
            </w:r>
          </w:p>
        </w:tc>
        <w:tc>
          <w:tcPr>
            <w:tcW w:w="1740" w:type="dxa"/>
            <w:tcBorders>
              <w:top w:val="nil"/>
              <w:left w:val="nil"/>
              <w:bottom w:val="single" w:sz="8" w:space="0" w:color="auto"/>
              <w:right w:val="single" w:sz="8" w:space="0" w:color="auto"/>
            </w:tcBorders>
            <w:vAlign w:val="center"/>
          </w:tcPr>
          <w:p w:rsidR="0097140B" w:rsidRPr="0097140B" w:rsidRDefault="0097140B" w:rsidP="00CF7131">
            <w:pPr>
              <w:widowControl/>
              <w:jc w:val="left"/>
              <w:rPr>
                <w:kern w:val="0"/>
                <w:sz w:val="16"/>
                <w:szCs w:val="16"/>
              </w:rPr>
            </w:pPr>
            <w:r w:rsidRPr="0097140B">
              <w:rPr>
                <w:rFonts w:hint="eastAsia"/>
                <w:sz w:val="16"/>
                <w:szCs w:val="16"/>
              </w:rPr>
              <w:t>输出</w:t>
            </w:r>
            <w:r w:rsidRPr="0097140B">
              <w:rPr>
                <w:sz w:val="16"/>
                <w:szCs w:val="16"/>
              </w:rPr>
              <w:t>状态</w:t>
            </w:r>
          </w:p>
        </w:tc>
        <w:tc>
          <w:tcPr>
            <w:tcW w:w="560" w:type="dxa"/>
            <w:tcBorders>
              <w:top w:val="nil"/>
              <w:left w:val="nil"/>
              <w:bottom w:val="single" w:sz="8" w:space="0" w:color="auto"/>
              <w:right w:val="single" w:sz="8" w:space="0" w:color="auto"/>
            </w:tcBorders>
            <w:vAlign w:val="center"/>
          </w:tcPr>
          <w:p w:rsidR="0097140B" w:rsidRPr="0097140B" w:rsidRDefault="0097140B" w:rsidP="00CF7131">
            <w:pPr>
              <w:widowControl/>
              <w:jc w:val="center"/>
              <w:rPr>
                <w:rFonts w:ascii="Arial" w:hAnsi="Arial" w:cs="Arial"/>
                <w:sz w:val="16"/>
                <w:szCs w:val="16"/>
              </w:rPr>
            </w:pPr>
            <w:r w:rsidRPr="0097140B">
              <w:rPr>
                <w:rFonts w:ascii="Arial" w:hAnsi="Arial" w:cs="Arial"/>
                <w:sz w:val="16"/>
                <w:szCs w:val="16"/>
              </w:rPr>
              <w:t>0</w:t>
            </w:r>
          </w:p>
        </w:tc>
        <w:tc>
          <w:tcPr>
            <w:tcW w:w="638" w:type="dxa"/>
            <w:tcBorders>
              <w:top w:val="nil"/>
              <w:left w:val="nil"/>
              <w:bottom w:val="single" w:sz="8" w:space="0" w:color="auto"/>
              <w:right w:val="single" w:sz="8" w:space="0" w:color="auto"/>
            </w:tcBorders>
            <w:vAlign w:val="center"/>
          </w:tcPr>
          <w:p w:rsidR="0097140B" w:rsidRPr="0097140B" w:rsidRDefault="0097140B" w:rsidP="00CF7131">
            <w:pPr>
              <w:widowControl/>
              <w:jc w:val="center"/>
              <w:rPr>
                <w:rFonts w:ascii="Arial" w:hAnsi="Arial" w:cs="Arial"/>
                <w:sz w:val="16"/>
                <w:szCs w:val="16"/>
              </w:rPr>
            </w:pPr>
            <w:r w:rsidRPr="0097140B">
              <w:rPr>
                <w:rFonts w:ascii="Arial" w:hAnsi="Arial" w:cs="Arial"/>
                <w:sz w:val="16"/>
                <w:szCs w:val="16"/>
              </w:rPr>
              <w:t>0</w:t>
            </w:r>
          </w:p>
        </w:tc>
        <w:tc>
          <w:tcPr>
            <w:tcW w:w="5040" w:type="dxa"/>
            <w:tcBorders>
              <w:top w:val="nil"/>
              <w:left w:val="nil"/>
              <w:bottom w:val="single" w:sz="8" w:space="0" w:color="auto"/>
              <w:right w:val="single" w:sz="8" w:space="0" w:color="auto"/>
            </w:tcBorders>
            <w:vAlign w:val="center"/>
          </w:tcPr>
          <w:p w:rsidR="0097140B" w:rsidRPr="0097140B" w:rsidRDefault="0097140B" w:rsidP="00CF7131">
            <w:pPr>
              <w:widowControl/>
              <w:rPr>
                <w:rFonts w:ascii="Arial" w:hAnsi="Arial" w:cs="Arial"/>
                <w:sz w:val="16"/>
                <w:szCs w:val="16"/>
              </w:rPr>
            </w:pPr>
            <w:r w:rsidRPr="0097140B">
              <w:rPr>
                <w:rFonts w:ascii="宋体" w:hAnsi="宋体" w:cs="Arial" w:hint="eastAsia"/>
                <w:sz w:val="16"/>
                <w:szCs w:val="16"/>
              </w:rPr>
              <w:t>工作模式状态；</w:t>
            </w:r>
            <w:r w:rsidRPr="0097140B">
              <w:rPr>
                <w:rFonts w:ascii="宋体" w:hAnsi="宋体" w:cs="Arial" w:hint="eastAsia"/>
                <w:sz w:val="16"/>
                <w:szCs w:val="16"/>
              </w:rPr>
              <w:br/>
            </w:r>
            <w:r w:rsidRPr="0097140B">
              <w:rPr>
                <w:rFonts w:ascii="Arial" w:hAnsi="Arial" w:cs="Arial"/>
                <w:sz w:val="16"/>
                <w:szCs w:val="16"/>
              </w:rPr>
              <w:t>0</w:t>
            </w:r>
            <w:r w:rsidRPr="0097140B">
              <w:rPr>
                <w:rFonts w:ascii="宋体" w:hAnsi="宋体" w:cs="Arial" w:hint="eastAsia"/>
                <w:sz w:val="16"/>
                <w:szCs w:val="16"/>
              </w:rPr>
              <w:t>：</w:t>
            </w:r>
            <w:r w:rsidRPr="0097140B">
              <w:rPr>
                <w:rFonts w:ascii="Arial" w:hAnsi="Arial" w:cs="Arial"/>
                <w:sz w:val="16"/>
                <w:szCs w:val="16"/>
              </w:rPr>
              <w:t>5V2A</w:t>
            </w:r>
            <w:r w:rsidRPr="0097140B">
              <w:rPr>
                <w:rFonts w:ascii="宋体" w:hAnsi="宋体" w:cs="Arial" w:hint="eastAsia"/>
                <w:sz w:val="16"/>
                <w:szCs w:val="16"/>
              </w:rPr>
              <w:t>【默认】；</w:t>
            </w:r>
            <w:r w:rsidRPr="0097140B">
              <w:rPr>
                <w:rFonts w:ascii="Arial" w:hAnsi="Arial" w:cs="Arial"/>
                <w:sz w:val="16"/>
                <w:szCs w:val="16"/>
              </w:rPr>
              <w:t xml:space="preserve"> 1</w:t>
            </w:r>
            <w:r w:rsidRPr="0097140B">
              <w:rPr>
                <w:rFonts w:ascii="宋体" w:hAnsi="宋体" w:cs="Arial" w:hint="eastAsia"/>
                <w:sz w:val="16"/>
                <w:szCs w:val="16"/>
              </w:rPr>
              <w:t>：</w:t>
            </w:r>
            <w:r w:rsidR="00C942C5">
              <w:rPr>
                <w:rFonts w:ascii="Arial" w:hAnsi="Arial" w:cs="Arial"/>
                <w:sz w:val="16"/>
                <w:szCs w:val="16"/>
              </w:rPr>
              <w:t>FB</w:t>
            </w:r>
            <w:r w:rsidRPr="0097140B">
              <w:rPr>
                <w:rFonts w:ascii="宋体" w:hAnsi="宋体" w:cs="Arial" w:hint="eastAsia"/>
                <w:sz w:val="16"/>
                <w:szCs w:val="16"/>
              </w:rPr>
              <w:t>模式；</w:t>
            </w:r>
          </w:p>
        </w:tc>
      </w:tr>
      <w:tr w:rsidR="0097140B" w:rsidRPr="0097140B" w:rsidTr="0097140B">
        <w:trPr>
          <w:trHeight w:val="397"/>
          <w:jc w:val="center"/>
        </w:trPr>
        <w:tc>
          <w:tcPr>
            <w:tcW w:w="0" w:type="auto"/>
            <w:vMerge/>
            <w:tcBorders>
              <w:top w:val="nil"/>
              <w:left w:val="single" w:sz="8" w:space="0" w:color="auto"/>
              <w:bottom w:val="single" w:sz="8" w:space="0" w:color="000000"/>
              <w:right w:val="single" w:sz="8" w:space="0" w:color="auto"/>
            </w:tcBorders>
            <w:vAlign w:val="center"/>
            <w:hideMark/>
          </w:tcPr>
          <w:p w:rsidR="0097140B" w:rsidRPr="0097140B" w:rsidRDefault="0097140B" w:rsidP="00CF7131">
            <w:pPr>
              <w:widowControl/>
              <w:rPr>
                <w:rFonts w:ascii="Arial" w:hAnsi="Arial" w:cs="Arial"/>
                <w:sz w:val="16"/>
                <w:szCs w:val="16"/>
              </w:rPr>
            </w:pPr>
          </w:p>
        </w:tc>
        <w:tc>
          <w:tcPr>
            <w:tcW w:w="559" w:type="dxa"/>
            <w:tcBorders>
              <w:top w:val="nil"/>
              <w:left w:val="nil"/>
              <w:bottom w:val="single" w:sz="8" w:space="0" w:color="auto"/>
              <w:right w:val="single" w:sz="8" w:space="0" w:color="auto"/>
            </w:tcBorders>
            <w:vAlign w:val="center"/>
            <w:hideMark/>
          </w:tcPr>
          <w:p w:rsidR="0097140B" w:rsidRPr="0097140B" w:rsidRDefault="0097140B" w:rsidP="00CF7131">
            <w:pPr>
              <w:widowControl/>
              <w:jc w:val="center"/>
              <w:rPr>
                <w:rFonts w:ascii="Arial" w:hAnsi="Arial" w:cs="Arial"/>
                <w:sz w:val="16"/>
                <w:szCs w:val="16"/>
              </w:rPr>
            </w:pPr>
            <w:r w:rsidRPr="0097140B">
              <w:rPr>
                <w:rFonts w:ascii="Arial" w:hAnsi="Arial" w:cs="Arial"/>
                <w:sz w:val="16"/>
                <w:szCs w:val="16"/>
              </w:rPr>
              <w:t>6</w:t>
            </w:r>
          </w:p>
        </w:tc>
        <w:tc>
          <w:tcPr>
            <w:tcW w:w="1740" w:type="dxa"/>
            <w:tcBorders>
              <w:top w:val="nil"/>
              <w:left w:val="nil"/>
              <w:bottom w:val="single" w:sz="8" w:space="0" w:color="auto"/>
              <w:right w:val="single" w:sz="8" w:space="0" w:color="auto"/>
            </w:tcBorders>
            <w:vAlign w:val="center"/>
          </w:tcPr>
          <w:p w:rsidR="0097140B" w:rsidRPr="0097140B" w:rsidRDefault="0097140B" w:rsidP="00CF7131">
            <w:pPr>
              <w:rPr>
                <w:sz w:val="16"/>
                <w:szCs w:val="16"/>
              </w:rPr>
            </w:pPr>
            <w:r w:rsidRPr="0097140B">
              <w:rPr>
                <w:rFonts w:hint="eastAsia"/>
                <w:sz w:val="16"/>
                <w:szCs w:val="16"/>
              </w:rPr>
              <w:t>工作状态</w:t>
            </w:r>
          </w:p>
        </w:tc>
        <w:tc>
          <w:tcPr>
            <w:tcW w:w="560" w:type="dxa"/>
            <w:tcBorders>
              <w:top w:val="nil"/>
              <w:left w:val="nil"/>
              <w:bottom w:val="single" w:sz="8" w:space="0" w:color="auto"/>
              <w:right w:val="single" w:sz="8" w:space="0" w:color="auto"/>
            </w:tcBorders>
            <w:vAlign w:val="center"/>
          </w:tcPr>
          <w:p w:rsidR="0097140B" w:rsidRPr="0097140B" w:rsidRDefault="0097140B" w:rsidP="00CF7131">
            <w:pPr>
              <w:widowControl/>
              <w:jc w:val="center"/>
              <w:rPr>
                <w:rFonts w:ascii="Arial" w:hAnsi="Arial" w:cs="Arial"/>
                <w:sz w:val="16"/>
                <w:szCs w:val="16"/>
              </w:rPr>
            </w:pPr>
            <w:r w:rsidRPr="0097140B">
              <w:rPr>
                <w:rFonts w:ascii="Arial" w:hAnsi="Arial" w:cs="Arial"/>
                <w:sz w:val="16"/>
                <w:szCs w:val="16"/>
              </w:rPr>
              <w:t>0</w:t>
            </w:r>
          </w:p>
        </w:tc>
        <w:tc>
          <w:tcPr>
            <w:tcW w:w="638" w:type="dxa"/>
            <w:tcBorders>
              <w:top w:val="nil"/>
              <w:left w:val="nil"/>
              <w:bottom w:val="single" w:sz="8" w:space="0" w:color="auto"/>
              <w:right w:val="single" w:sz="8" w:space="0" w:color="auto"/>
            </w:tcBorders>
            <w:vAlign w:val="center"/>
          </w:tcPr>
          <w:p w:rsidR="0097140B" w:rsidRPr="0097140B" w:rsidRDefault="0097140B" w:rsidP="00CF7131">
            <w:pPr>
              <w:widowControl/>
              <w:jc w:val="center"/>
              <w:rPr>
                <w:rFonts w:ascii="Arial" w:hAnsi="Arial" w:cs="Arial"/>
                <w:sz w:val="16"/>
                <w:szCs w:val="16"/>
              </w:rPr>
            </w:pPr>
            <w:r w:rsidRPr="0097140B">
              <w:rPr>
                <w:rFonts w:ascii="Arial" w:hAnsi="Arial" w:cs="Arial"/>
                <w:sz w:val="16"/>
                <w:szCs w:val="16"/>
              </w:rPr>
              <w:t>0</w:t>
            </w:r>
          </w:p>
        </w:tc>
        <w:tc>
          <w:tcPr>
            <w:tcW w:w="5040" w:type="dxa"/>
            <w:tcBorders>
              <w:top w:val="nil"/>
              <w:left w:val="nil"/>
              <w:bottom w:val="single" w:sz="8" w:space="0" w:color="auto"/>
              <w:right w:val="single" w:sz="8" w:space="0" w:color="auto"/>
            </w:tcBorders>
            <w:vAlign w:val="center"/>
          </w:tcPr>
          <w:p w:rsidR="0097140B" w:rsidRPr="0097140B" w:rsidRDefault="0097140B" w:rsidP="00CF7131">
            <w:pPr>
              <w:widowControl/>
              <w:rPr>
                <w:rFonts w:ascii="Arial" w:hAnsi="Arial" w:cs="Arial"/>
                <w:sz w:val="16"/>
                <w:szCs w:val="16"/>
              </w:rPr>
            </w:pPr>
            <w:r w:rsidRPr="0097140B">
              <w:rPr>
                <w:rFonts w:ascii="宋体" w:hAnsi="宋体" w:cs="Arial" w:hint="eastAsia"/>
                <w:sz w:val="16"/>
                <w:szCs w:val="16"/>
              </w:rPr>
              <w:t>工作状态；</w:t>
            </w:r>
            <w:r w:rsidRPr="0097140B">
              <w:rPr>
                <w:rFonts w:ascii="宋体" w:hAnsi="宋体" w:cs="Arial" w:hint="eastAsia"/>
                <w:sz w:val="16"/>
                <w:szCs w:val="16"/>
              </w:rPr>
              <w:br/>
            </w:r>
            <w:r w:rsidRPr="0097140B">
              <w:rPr>
                <w:rFonts w:ascii="Arial" w:hAnsi="Arial" w:cs="Arial"/>
                <w:sz w:val="16"/>
                <w:szCs w:val="16"/>
              </w:rPr>
              <w:t>0</w:t>
            </w:r>
            <w:r w:rsidRPr="0097140B">
              <w:rPr>
                <w:rFonts w:ascii="宋体" w:hAnsi="宋体" w:cs="Arial" w:hint="eastAsia"/>
                <w:sz w:val="16"/>
                <w:szCs w:val="16"/>
              </w:rPr>
              <w:t>：调整过程【默认】；</w:t>
            </w:r>
            <w:r w:rsidRPr="0097140B">
              <w:rPr>
                <w:rFonts w:ascii="Arial" w:hAnsi="Arial" w:cs="Arial"/>
                <w:sz w:val="16"/>
                <w:szCs w:val="16"/>
              </w:rPr>
              <w:t xml:space="preserve"> 1</w:t>
            </w:r>
            <w:r w:rsidRPr="0097140B">
              <w:rPr>
                <w:rFonts w:ascii="宋体" w:hAnsi="宋体" w:cs="Arial" w:hint="eastAsia"/>
                <w:sz w:val="16"/>
                <w:szCs w:val="16"/>
              </w:rPr>
              <w:t>：已准备好；</w:t>
            </w:r>
          </w:p>
        </w:tc>
      </w:tr>
      <w:tr w:rsidR="0097140B" w:rsidRPr="0097140B" w:rsidTr="0097140B">
        <w:trPr>
          <w:trHeight w:val="397"/>
          <w:jc w:val="center"/>
        </w:trPr>
        <w:tc>
          <w:tcPr>
            <w:tcW w:w="0" w:type="auto"/>
            <w:vMerge/>
            <w:tcBorders>
              <w:top w:val="nil"/>
              <w:left w:val="single" w:sz="8" w:space="0" w:color="auto"/>
              <w:bottom w:val="single" w:sz="8" w:space="0" w:color="000000"/>
              <w:right w:val="single" w:sz="8" w:space="0" w:color="auto"/>
            </w:tcBorders>
            <w:vAlign w:val="center"/>
            <w:hideMark/>
          </w:tcPr>
          <w:p w:rsidR="0097140B" w:rsidRPr="0097140B" w:rsidRDefault="0097140B" w:rsidP="00CF7131">
            <w:pPr>
              <w:widowControl/>
              <w:rPr>
                <w:rFonts w:ascii="Arial" w:hAnsi="Arial" w:cs="Arial"/>
                <w:sz w:val="16"/>
                <w:szCs w:val="16"/>
              </w:rPr>
            </w:pPr>
          </w:p>
        </w:tc>
        <w:tc>
          <w:tcPr>
            <w:tcW w:w="559" w:type="dxa"/>
            <w:tcBorders>
              <w:top w:val="nil"/>
              <w:left w:val="nil"/>
              <w:bottom w:val="single" w:sz="8" w:space="0" w:color="auto"/>
              <w:right w:val="single" w:sz="8" w:space="0" w:color="auto"/>
            </w:tcBorders>
            <w:vAlign w:val="center"/>
            <w:hideMark/>
          </w:tcPr>
          <w:p w:rsidR="0097140B" w:rsidRPr="0097140B" w:rsidRDefault="0097140B" w:rsidP="00CF7131">
            <w:pPr>
              <w:widowControl/>
              <w:jc w:val="center"/>
              <w:rPr>
                <w:rFonts w:ascii="Arial" w:hAnsi="Arial" w:cs="Arial"/>
                <w:sz w:val="16"/>
                <w:szCs w:val="16"/>
              </w:rPr>
            </w:pPr>
            <w:r w:rsidRPr="0097140B">
              <w:rPr>
                <w:rFonts w:ascii="Arial" w:hAnsi="Arial" w:cs="Arial"/>
                <w:sz w:val="16"/>
                <w:szCs w:val="16"/>
              </w:rPr>
              <w:t>5</w:t>
            </w:r>
          </w:p>
        </w:tc>
        <w:tc>
          <w:tcPr>
            <w:tcW w:w="1740" w:type="dxa"/>
            <w:tcBorders>
              <w:top w:val="nil"/>
              <w:left w:val="nil"/>
              <w:bottom w:val="single" w:sz="8" w:space="0" w:color="auto"/>
              <w:right w:val="single" w:sz="8" w:space="0" w:color="auto"/>
            </w:tcBorders>
            <w:vAlign w:val="center"/>
          </w:tcPr>
          <w:p w:rsidR="0097140B" w:rsidRPr="0097140B" w:rsidRDefault="0097140B" w:rsidP="00CF7131">
            <w:pPr>
              <w:rPr>
                <w:sz w:val="16"/>
                <w:szCs w:val="16"/>
              </w:rPr>
            </w:pPr>
            <w:r w:rsidRPr="0097140B">
              <w:rPr>
                <w:rFonts w:hint="eastAsia"/>
                <w:sz w:val="16"/>
                <w:szCs w:val="16"/>
              </w:rPr>
              <w:t>复位</w:t>
            </w:r>
          </w:p>
        </w:tc>
        <w:tc>
          <w:tcPr>
            <w:tcW w:w="560" w:type="dxa"/>
            <w:tcBorders>
              <w:top w:val="nil"/>
              <w:left w:val="nil"/>
              <w:bottom w:val="single" w:sz="8" w:space="0" w:color="auto"/>
              <w:right w:val="single" w:sz="8" w:space="0" w:color="auto"/>
            </w:tcBorders>
            <w:vAlign w:val="center"/>
          </w:tcPr>
          <w:p w:rsidR="0097140B" w:rsidRPr="0097140B" w:rsidRDefault="0097140B" w:rsidP="00CF7131">
            <w:pPr>
              <w:widowControl/>
              <w:jc w:val="center"/>
              <w:rPr>
                <w:rFonts w:ascii="Arial" w:hAnsi="Arial" w:cs="Arial"/>
                <w:sz w:val="16"/>
                <w:szCs w:val="16"/>
              </w:rPr>
            </w:pPr>
            <w:r w:rsidRPr="0097140B">
              <w:rPr>
                <w:rFonts w:ascii="Arial" w:hAnsi="Arial" w:cs="Arial"/>
                <w:sz w:val="16"/>
                <w:szCs w:val="16"/>
              </w:rPr>
              <w:t>0</w:t>
            </w:r>
          </w:p>
        </w:tc>
        <w:tc>
          <w:tcPr>
            <w:tcW w:w="638" w:type="dxa"/>
            <w:tcBorders>
              <w:top w:val="nil"/>
              <w:left w:val="nil"/>
              <w:bottom w:val="single" w:sz="8" w:space="0" w:color="auto"/>
              <w:right w:val="single" w:sz="8" w:space="0" w:color="auto"/>
            </w:tcBorders>
            <w:vAlign w:val="center"/>
          </w:tcPr>
          <w:p w:rsidR="0097140B" w:rsidRPr="0097140B" w:rsidRDefault="0097140B" w:rsidP="00CF7131">
            <w:pPr>
              <w:widowControl/>
              <w:jc w:val="center"/>
              <w:rPr>
                <w:rFonts w:ascii="Arial" w:hAnsi="Arial" w:cs="Arial"/>
                <w:sz w:val="16"/>
                <w:szCs w:val="16"/>
              </w:rPr>
            </w:pPr>
            <w:r w:rsidRPr="0097140B">
              <w:rPr>
                <w:rFonts w:ascii="Arial" w:hAnsi="Arial" w:cs="Arial"/>
                <w:sz w:val="16"/>
                <w:szCs w:val="16"/>
              </w:rPr>
              <w:t>-</w:t>
            </w:r>
          </w:p>
        </w:tc>
        <w:tc>
          <w:tcPr>
            <w:tcW w:w="5040" w:type="dxa"/>
            <w:tcBorders>
              <w:top w:val="nil"/>
              <w:left w:val="nil"/>
              <w:bottom w:val="single" w:sz="8" w:space="0" w:color="auto"/>
              <w:right w:val="single" w:sz="8" w:space="0" w:color="auto"/>
            </w:tcBorders>
            <w:vAlign w:val="center"/>
          </w:tcPr>
          <w:p w:rsidR="0097140B" w:rsidRPr="0097140B" w:rsidRDefault="0097140B" w:rsidP="00CF7131">
            <w:pPr>
              <w:widowControl/>
              <w:rPr>
                <w:rFonts w:ascii="宋体" w:hAnsi="宋体" w:cs="宋体"/>
                <w:sz w:val="16"/>
                <w:szCs w:val="16"/>
              </w:rPr>
            </w:pPr>
            <w:r w:rsidRPr="0097140B">
              <w:rPr>
                <w:rFonts w:ascii="宋体" w:hAnsi="宋体" w:cs="宋体" w:hint="eastAsia"/>
                <w:sz w:val="16"/>
                <w:szCs w:val="16"/>
              </w:rPr>
              <w:t>第9.7描述</w:t>
            </w:r>
            <w:r w:rsidRPr="0097140B">
              <w:rPr>
                <w:rFonts w:ascii="宋体" w:hAnsi="宋体" w:cs="宋体"/>
                <w:sz w:val="16"/>
                <w:szCs w:val="16"/>
              </w:rPr>
              <w:t>的</w:t>
            </w:r>
            <w:r w:rsidRPr="0097140B">
              <w:rPr>
                <w:rFonts w:ascii="宋体" w:hAnsi="宋体" w:cs="宋体" w:hint="eastAsia"/>
                <w:sz w:val="16"/>
                <w:szCs w:val="16"/>
              </w:rPr>
              <w:t>实时状态信息的准备</w:t>
            </w:r>
            <w:r w:rsidRPr="0097140B">
              <w:rPr>
                <w:rFonts w:ascii="宋体" w:hAnsi="宋体" w:cs="宋体"/>
                <w:sz w:val="16"/>
                <w:szCs w:val="16"/>
              </w:rPr>
              <w:t>状态</w:t>
            </w:r>
            <w:r w:rsidRPr="0097140B">
              <w:rPr>
                <w:rFonts w:ascii="宋体" w:hAnsi="宋体" w:cs="宋体" w:hint="eastAsia"/>
                <w:sz w:val="16"/>
                <w:szCs w:val="16"/>
              </w:rPr>
              <w:t>：</w:t>
            </w:r>
          </w:p>
          <w:p w:rsidR="0097140B" w:rsidRPr="0097140B" w:rsidRDefault="0097140B" w:rsidP="00CF7131">
            <w:pPr>
              <w:widowControl/>
              <w:rPr>
                <w:rFonts w:ascii="宋体" w:hAnsi="宋体" w:cs="宋体"/>
                <w:sz w:val="16"/>
                <w:szCs w:val="16"/>
              </w:rPr>
            </w:pPr>
            <w:r w:rsidRPr="0097140B">
              <w:rPr>
                <w:rFonts w:ascii="宋体" w:hAnsi="宋体" w:cs="宋体" w:hint="eastAsia"/>
                <w:sz w:val="16"/>
                <w:szCs w:val="16"/>
              </w:rPr>
              <w:t>1：实时状态信息内部更新</w:t>
            </w:r>
            <w:r w:rsidRPr="0097140B">
              <w:rPr>
                <w:rFonts w:ascii="宋体" w:hAnsi="宋体" w:cs="宋体"/>
                <w:sz w:val="16"/>
                <w:szCs w:val="16"/>
              </w:rPr>
              <w:t>中</w:t>
            </w:r>
            <w:r w:rsidRPr="0097140B">
              <w:rPr>
                <w:rFonts w:ascii="宋体" w:hAnsi="宋体" w:cs="宋体" w:hint="eastAsia"/>
                <w:sz w:val="16"/>
                <w:szCs w:val="16"/>
              </w:rPr>
              <w:t>；0：</w:t>
            </w:r>
            <w:r w:rsidRPr="0097140B">
              <w:rPr>
                <w:rFonts w:ascii="宋体" w:hAnsi="宋体" w:cs="宋体"/>
                <w:sz w:val="16"/>
                <w:szCs w:val="16"/>
              </w:rPr>
              <w:t>内部信息更新完成</w:t>
            </w:r>
          </w:p>
        </w:tc>
      </w:tr>
      <w:tr w:rsidR="0097140B" w:rsidRPr="0097140B" w:rsidTr="0097140B">
        <w:trPr>
          <w:trHeight w:val="397"/>
          <w:jc w:val="center"/>
        </w:trPr>
        <w:tc>
          <w:tcPr>
            <w:tcW w:w="0" w:type="auto"/>
            <w:vMerge/>
            <w:tcBorders>
              <w:top w:val="nil"/>
              <w:left w:val="single" w:sz="8" w:space="0" w:color="auto"/>
              <w:bottom w:val="single" w:sz="8" w:space="0" w:color="000000"/>
              <w:right w:val="single" w:sz="8" w:space="0" w:color="auto"/>
            </w:tcBorders>
            <w:vAlign w:val="center"/>
            <w:hideMark/>
          </w:tcPr>
          <w:p w:rsidR="0097140B" w:rsidRPr="0097140B" w:rsidRDefault="0097140B" w:rsidP="00CF7131">
            <w:pPr>
              <w:widowControl/>
              <w:rPr>
                <w:rFonts w:ascii="Arial" w:hAnsi="Arial" w:cs="Arial"/>
                <w:sz w:val="16"/>
                <w:szCs w:val="16"/>
              </w:rPr>
            </w:pPr>
          </w:p>
        </w:tc>
        <w:tc>
          <w:tcPr>
            <w:tcW w:w="559" w:type="dxa"/>
            <w:tcBorders>
              <w:top w:val="nil"/>
              <w:left w:val="nil"/>
              <w:bottom w:val="single" w:sz="8" w:space="0" w:color="auto"/>
              <w:right w:val="single" w:sz="8" w:space="0" w:color="auto"/>
            </w:tcBorders>
            <w:vAlign w:val="center"/>
            <w:hideMark/>
          </w:tcPr>
          <w:p w:rsidR="0097140B" w:rsidRPr="0097140B" w:rsidRDefault="0097140B" w:rsidP="00CF7131">
            <w:pPr>
              <w:widowControl/>
              <w:jc w:val="center"/>
              <w:rPr>
                <w:rFonts w:ascii="Arial" w:hAnsi="Arial" w:cs="Arial"/>
                <w:sz w:val="16"/>
                <w:szCs w:val="16"/>
              </w:rPr>
            </w:pPr>
            <w:r w:rsidRPr="0097140B">
              <w:rPr>
                <w:rFonts w:ascii="Arial" w:hAnsi="Arial" w:cs="Arial"/>
                <w:sz w:val="16"/>
                <w:szCs w:val="16"/>
              </w:rPr>
              <w:t>4</w:t>
            </w:r>
          </w:p>
        </w:tc>
        <w:tc>
          <w:tcPr>
            <w:tcW w:w="1740" w:type="dxa"/>
            <w:tcBorders>
              <w:top w:val="nil"/>
              <w:left w:val="nil"/>
              <w:bottom w:val="single" w:sz="8" w:space="0" w:color="auto"/>
              <w:right w:val="single" w:sz="8" w:space="0" w:color="auto"/>
            </w:tcBorders>
            <w:vAlign w:val="center"/>
          </w:tcPr>
          <w:p w:rsidR="0097140B" w:rsidRPr="0097140B" w:rsidRDefault="0097140B" w:rsidP="00CF7131">
            <w:pPr>
              <w:rPr>
                <w:sz w:val="16"/>
                <w:szCs w:val="16"/>
              </w:rPr>
            </w:pPr>
            <w:r w:rsidRPr="0097140B">
              <w:rPr>
                <w:rFonts w:hint="eastAsia"/>
                <w:sz w:val="16"/>
                <w:szCs w:val="16"/>
              </w:rPr>
              <w:t xml:space="preserve">CC/CV </w:t>
            </w:r>
            <w:r w:rsidRPr="0097140B">
              <w:rPr>
                <w:rFonts w:hint="eastAsia"/>
                <w:sz w:val="16"/>
                <w:szCs w:val="16"/>
              </w:rPr>
              <w:t>模式</w:t>
            </w:r>
          </w:p>
        </w:tc>
        <w:tc>
          <w:tcPr>
            <w:tcW w:w="560" w:type="dxa"/>
            <w:tcBorders>
              <w:top w:val="nil"/>
              <w:left w:val="nil"/>
              <w:bottom w:val="single" w:sz="8" w:space="0" w:color="auto"/>
              <w:right w:val="single" w:sz="8" w:space="0" w:color="auto"/>
            </w:tcBorders>
            <w:vAlign w:val="center"/>
          </w:tcPr>
          <w:p w:rsidR="0097140B" w:rsidRPr="0097140B" w:rsidRDefault="0097140B" w:rsidP="00CF7131">
            <w:pPr>
              <w:widowControl/>
              <w:jc w:val="center"/>
              <w:rPr>
                <w:rFonts w:ascii="Arial" w:hAnsi="Arial" w:cs="Arial"/>
                <w:sz w:val="16"/>
                <w:szCs w:val="16"/>
              </w:rPr>
            </w:pPr>
            <w:r w:rsidRPr="0097140B">
              <w:rPr>
                <w:rFonts w:ascii="Arial" w:hAnsi="Arial" w:cs="Arial"/>
                <w:sz w:val="16"/>
                <w:szCs w:val="16"/>
              </w:rPr>
              <w:t>0</w:t>
            </w:r>
          </w:p>
        </w:tc>
        <w:tc>
          <w:tcPr>
            <w:tcW w:w="638" w:type="dxa"/>
            <w:tcBorders>
              <w:top w:val="nil"/>
              <w:left w:val="nil"/>
              <w:bottom w:val="single" w:sz="8" w:space="0" w:color="auto"/>
              <w:right w:val="single" w:sz="8" w:space="0" w:color="auto"/>
            </w:tcBorders>
            <w:vAlign w:val="center"/>
          </w:tcPr>
          <w:p w:rsidR="0097140B" w:rsidRPr="0097140B" w:rsidRDefault="0097140B" w:rsidP="00CF7131">
            <w:pPr>
              <w:widowControl/>
              <w:jc w:val="center"/>
              <w:rPr>
                <w:rFonts w:ascii="Arial" w:hAnsi="Arial" w:cs="Arial"/>
                <w:sz w:val="16"/>
                <w:szCs w:val="16"/>
              </w:rPr>
            </w:pPr>
            <w:r w:rsidRPr="0097140B">
              <w:rPr>
                <w:rFonts w:ascii="Arial" w:hAnsi="Arial" w:cs="Arial"/>
                <w:sz w:val="16"/>
                <w:szCs w:val="16"/>
              </w:rPr>
              <w:t>-</w:t>
            </w:r>
          </w:p>
        </w:tc>
        <w:tc>
          <w:tcPr>
            <w:tcW w:w="5040" w:type="dxa"/>
            <w:tcBorders>
              <w:top w:val="nil"/>
              <w:left w:val="nil"/>
              <w:bottom w:val="single" w:sz="8" w:space="0" w:color="auto"/>
              <w:right w:val="single" w:sz="8" w:space="0" w:color="auto"/>
            </w:tcBorders>
            <w:vAlign w:val="center"/>
          </w:tcPr>
          <w:p w:rsidR="0097140B" w:rsidRPr="0097140B" w:rsidRDefault="0097140B" w:rsidP="00CF7131">
            <w:pPr>
              <w:widowControl/>
              <w:rPr>
                <w:rFonts w:ascii="宋体" w:hAnsi="宋体" w:cs="宋体"/>
                <w:sz w:val="16"/>
                <w:szCs w:val="16"/>
              </w:rPr>
            </w:pPr>
            <w:r w:rsidRPr="0097140B">
              <w:rPr>
                <w:rFonts w:ascii="宋体" w:hAnsi="宋体" w:cs="宋体" w:hint="eastAsia"/>
                <w:sz w:val="16"/>
                <w:szCs w:val="16"/>
              </w:rPr>
              <w:t>充电器输出状态；</w:t>
            </w:r>
          </w:p>
          <w:p w:rsidR="0097140B" w:rsidRPr="0097140B" w:rsidRDefault="0097140B" w:rsidP="00CF7131">
            <w:pPr>
              <w:widowControl/>
              <w:rPr>
                <w:rFonts w:ascii="宋体" w:hAnsi="宋体" w:cs="宋体"/>
                <w:sz w:val="16"/>
                <w:szCs w:val="16"/>
              </w:rPr>
            </w:pPr>
            <w:r w:rsidRPr="0097140B">
              <w:rPr>
                <w:rFonts w:ascii="宋体" w:hAnsi="宋体" w:cs="宋体" w:hint="eastAsia"/>
                <w:sz w:val="16"/>
                <w:szCs w:val="16"/>
              </w:rPr>
              <w:t>0：恒压模式【默认】；1：恒流模式；</w:t>
            </w:r>
          </w:p>
        </w:tc>
      </w:tr>
      <w:tr w:rsidR="0097140B" w:rsidRPr="0097140B" w:rsidTr="0097140B">
        <w:trPr>
          <w:trHeight w:val="397"/>
          <w:jc w:val="center"/>
        </w:trPr>
        <w:tc>
          <w:tcPr>
            <w:tcW w:w="0" w:type="auto"/>
            <w:vMerge/>
            <w:tcBorders>
              <w:top w:val="nil"/>
              <w:left w:val="single" w:sz="8" w:space="0" w:color="auto"/>
              <w:bottom w:val="single" w:sz="8" w:space="0" w:color="000000"/>
              <w:right w:val="single" w:sz="8" w:space="0" w:color="auto"/>
            </w:tcBorders>
            <w:vAlign w:val="center"/>
            <w:hideMark/>
          </w:tcPr>
          <w:p w:rsidR="0097140B" w:rsidRPr="0097140B" w:rsidRDefault="0097140B" w:rsidP="00CF7131">
            <w:pPr>
              <w:widowControl/>
              <w:rPr>
                <w:rFonts w:ascii="Arial" w:hAnsi="Arial" w:cs="Arial"/>
                <w:sz w:val="16"/>
                <w:szCs w:val="16"/>
              </w:rPr>
            </w:pPr>
          </w:p>
        </w:tc>
        <w:tc>
          <w:tcPr>
            <w:tcW w:w="559" w:type="dxa"/>
            <w:tcBorders>
              <w:top w:val="nil"/>
              <w:left w:val="nil"/>
              <w:bottom w:val="single" w:sz="8" w:space="0" w:color="auto"/>
              <w:right w:val="single" w:sz="8" w:space="0" w:color="auto"/>
            </w:tcBorders>
            <w:vAlign w:val="center"/>
            <w:hideMark/>
          </w:tcPr>
          <w:p w:rsidR="0097140B" w:rsidRPr="0097140B" w:rsidRDefault="0097140B" w:rsidP="00CF7131">
            <w:pPr>
              <w:widowControl/>
              <w:jc w:val="center"/>
              <w:rPr>
                <w:rFonts w:ascii="Arial" w:hAnsi="Arial" w:cs="Arial"/>
                <w:sz w:val="16"/>
                <w:szCs w:val="16"/>
              </w:rPr>
            </w:pPr>
            <w:r w:rsidRPr="0097140B">
              <w:rPr>
                <w:rFonts w:ascii="Arial" w:hAnsi="Arial" w:cs="Arial"/>
                <w:sz w:val="16"/>
                <w:szCs w:val="16"/>
              </w:rPr>
              <w:t>3</w:t>
            </w:r>
          </w:p>
        </w:tc>
        <w:tc>
          <w:tcPr>
            <w:tcW w:w="1740" w:type="dxa"/>
            <w:tcBorders>
              <w:top w:val="nil"/>
              <w:left w:val="nil"/>
              <w:bottom w:val="single" w:sz="8" w:space="0" w:color="auto"/>
              <w:right w:val="single" w:sz="8" w:space="0" w:color="auto"/>
            </w:tcBorders>
            <w:vAlign w:val="center"/>
            <w:hideMark/>
          </w:tcPr>
          <w:p w:rsidR="0097140B" w:rsidRPr="0097140B" w:rsidRDefault="0097140B" w:rsidP="00CF7131">
            <w:pPr>
              <w:rPr>
                <w:sz w:val="16"/>
                <w:szCs w:val="16"/>
              </w:rPr>
            </w:pPr>
            <w:r w:rsidRPr="0097140B">
              <w:rPr>
                <w:rFonts w:hint="eastAsia"/>
                <w:sz w:val="16"/>
                <w:szCs w:val="16"/>
              </w:rPr>
              <w:t>保留</w:t>
            </w:r>
          </w:p>
        </w:tc>
        <w:tc>
          <w:tcPr>
            <w:tcW w:w="560" w:type="dxa"/>
            <w:tcBorders>
              <w:top w:val="nil"/>
              <w:left w:val="nil"/>
              <w:bottom w:val="single" w:sz="8" w:space="0" w:color="auto"/>
              <w:right w:val="single" w:sz="8" w:space="0" w:color="auto"/>
            </w:tcBorders>
            <w:vAlign w:val="center"/>
            <w:hideMark/>
          </w:tcPr>
          <w:p w:rsidR="0097140B" w:rsidRPr="0097140B" w:rsidRDefault="0097140B" w:rsidP="00CF7131">
            <w:pPr>
              <w:widowControl/>
              <w:jc w:val="center"/>
              <w:rPr>
                <w:rFonts w:ascii="Arial" w:hAnsi="Arial" w:cs="Arial"/>
                <w:sz w:val="16"/>
                <w:szCs w:val="16"/>
              </w:rPr>
            </w:pPr>
            <w:r w:rsidRPr="0097140B">
              <w:rPr>
                <w:rFonts w:ascii="Arial" w:hAnsi="Arial" w:cs="Arial"/>
                <w:sz w:val="16"/>
                <w:szCs w:val="16"/>
              </w:rPr>
              <w:t>0</w:t>
            </w:r>
          </w:p>
        </w:tc>
        <w:tc>
          <w:tcPr>
            <w:tcW w:w="638" w:type="dxa"/>
            <w:tcBorders>
              <w:top w:val="nil"/>
              <w:left w:val="nil"/>
              <w:bottom w:val="single" w:sz="8" w:space="0" w:color="auto"/>
              <w:right w:val="single" w:sz="8" w:space="0" w:color="auto"/>
            </w:tcBorders>
            <w:vAlign w:val="center"/>
            <w:hideMark/>
          </w:tcPr>
          <w:p w:rsidR="0097140B" w:rsidRPr="0097140B" w:rsidRDefault="0097140B" w:rsidP="00CF7131">
            <w:pPr>
              <w:widowControl/>
              <w:jc w:val="center"/>
              <w:rPr>
                <w:rFonts w:ascii="Arial" w:hAnsi="Arial" w:cs="Arial"/>
                <w:sz w:val="16"/>
                <w:szCs w:val="16"/>
              </w:rPr>
            </w:pPr>
            <w:r w:rsidRPr="0097140B">
              <w:rPr>
                <w:rFonts w:ascii="Arial" w:hAnsi="Arial" w:cs="Arial"/>
                <w:sz w:val="16"/>
                <w:szCs w:val="16"/>
              </w:rPr>
              <w:t>-</w:t>
            </w:r>
          </w:p>
        </w:tc>
        <w:tc>
          <w:tcPr>
            <w:tcW w:w="5040" w:type="dxa"/>
            <w:tcBorders>
              <w:top w:val="nil"/>
              <w:left w:val="nil"/>
              <w:bottom w:val="single" w:sz="8" w:space="0" w:color="auto"/>
              <w:right w:val="single" w:sz="8" w:space="0" w:color="auto"/>
            </w:tcBorders>
            <w:vAlign w:val="center"/>
            <w:hideMark/>
          </w:tcPr>
          <w:p w:rsidR="0097140B" w:rsidRPr="0097140B" w:rsidRDefault="0097140B" w:rsidP="00CF7131">
            <w:pPr>
              <w:widowControl/>
              <w:rPr>
                <w:rFonts w:ascii="宋体" w:hAnsi="宋体" w:cs="宋体"/>
                <w:sz w:val="16"/>
                <w:szCs w:val="16"/>
              </w:rPr>
            </w:pPr>
            <w:r w:rsidRPr="0097140B">
              <w:rPr>
                <w:rFonts w:ascii="宋体" w:hAnsi="宋体" w:cs="宋体" w:hint="eastAsia"/>
                <w:sz w:val="16"/>
                <w:szCs w:val="16"/>
              </w:rPr>
              <w:t>保留位，值为</w:t>
            </w:r>
            <w:r w:rsidRPr="0097140B">
              <w:rPr>
                <w:rFonts w:ascii="Arial" w:hAnsi="Arial" w:cs="Arial"/>
                <w:sz w:val="16"/>
                <w:szCs w:val="16"/>
              </w:rPr>
              <w:t>0</w:t>
            </w:r>
            <w:r w:rsidRPr="0097140B">
              <w:rPr>
                <w:rFonts w:ascii="宋体" w:hAnsi="宋体" w:cs="宋体" w:hint="eastAsia"/>
                <w:sz w:val="16"/>
                <w:szCs w:val="16"/>
              </w:rPr>
              <w:t>；</w:t>
            </w:r>
          </w:p>
        </w:tc>
      </w:tr>
      <w:tr w:rsidR="0097140B" w:rsidRPr="0097140B" w:rsidTr="0097140B">
        <w:trPr>
          <w:trHeight w:val="397"/>
          <w:jc w:val="center"/>
        </w:trPr>
        <w:tc>
          <w:tcPr>
            <w:tcW w:w="0" w:type="auto"/>
            <w:vMerge/>
            <w:tcBorders>
              <w:top w:val="nil"/>
              <w:left w:val="single" w:sz="8" w:space="0" w:color="auto"/>
              <w:bottom w:val="single" w:sz="8" w:space="0" w:color="000000"/>
              <w:right w:val="single" w:sz="8" w:space="0" w:color="auto"/>
            </w:tcBorders>
            <w:vAlign w:val="center"/>
            <w:hideMark/>
          </w:tcPr>
          <w:p w:rsidR="0097140B" w:rsidRPr="0097140B" w:rsidRDefault="0097140B" w:rsidP="00CF7131">
            <w:pPr>
              <w:widowControl/>
              <w:rPr>
                <w:rFonts w:ascii="Arial" w:hAnsi="Arial" w:cs="Arial"/>
                <w:sz w:val="16"/>
                <w:szCs w:val="16"/>
              </w:rPr>
            </w:pPr>
          </w:p>
        </w:tc>
        <w:tc>
          <w:tcPr>
            <w:tcW w:w="559" w:type="dxa"/>
            <w:tcBorders>
              <w:top w:val="nil"/>
              <w:left w:val="nil"/>
              <w:bottom w:val="single" w:sz="8" w:space="0" w:color="auto"/>
              <w:right w:val="single" w:sz="8" w:space="0" w:color="auto"/>
            </w:tcBorders>
            <w:vAlign w:val="center"/>
            <w:hideMark/>
          </w:tcPr>
          <w:p w:rsidR="0097140B" w:rsidRPr="0097140B" w:rsidRDefault="0097140B" w:rsidP="00CF7131">
            <w:pPr>
              <w:widowControl/>
              <w:jc w:val="center"/>
              <w:rPr>
                <w:rFonts w:ascii="Arial" w:hAnsi="Arial" w:cs="Arial"/>
                <w:sz w:val="16"/>
                <w:szCs w:val="16"/>
              </w:rPr>
            </w:pPr>
            <w:r w:rsidRPr="0097140B">
              <w:rPr>
                <w:rFonts w:ascii="Arial" w:hAnsi="Arial" w:cs="Arial"/>
                <w:sz w:val="16"/>
                <w:szCs w:val="16"/>
              </w:rPr>
              <w:t>2</w:t>
            </w:r>
          </w:p>
        </w:tc>
        <w:tc>
          <w:tcPr>
            <w:tcW w:w="1740" w:type="dxa"/>
            <w:tcBorders>
              <w:top w:val="nil"/>
              <w:left w:val="nil"/>
              <w:bottom w:val="single" w:sz="8" w:space="0" w:color="auto"/>
              <w:right w:val="single" w:sz="8" w:space="0" w:color="auto"/>
            </w:tcBorders>
            <w:vAlign w:val="center"/>
          </w:tcPr>
          <w:p w:rsidR="0097140B" w:rsidRPr="0097140B" w:rsidRDefault="0097140B" w:rsidP="00CF7131">
            <w:pPr>
              <w:rPr>
                <w:sz w:val="16"/>
                <w:szCs w:val="16"/>
              </w:rPr>
            </w:pPr>
            <w:r w:rsidRPr="0097140B">
              <w:rPr>
                <w:rFonts w:hint="eastAsia"/>
                <w:sz w:val="16"/>
                <w:szCs w:val="16"/>
              </w:rPr>
              <w:t>保留</w:t>
            </w:r>
          </w:p>
        </w:tc>
        <w:tc>
          <w:tcPr>
            <w:tcW w:w="560" w:type="dxa"/>
            <w:tcBorders>
              <w:top w:val="nil"/>
              <w:left w:val="nil"/>
              <w:bottom w:val="single" w:sz="8" w:space="0" w:color="auto"/>
              <w:right w:val="single" w:sz="8" w:space="0" w:color="auto"/>
            </w:tcBorders>
            <w:vAlign w:val="center"/>
          </w:tcPr>
          <w:p w:rsidR="0097140B" w:rsidRPr="0097140B" w:rsidRDefault="0097140B" w:rsidP="00CF7131">
            <w:pPr>
              <w:widowControl/>
              <w:jc w:val="center"/>
              <w:rPr>
                <w:rFonts w:ascii="Arial" w:hAnsi="Arial" w:cs="Arial"/>
                <w:sz w:val="16"/>
                <w:szCs w:val="16"/>
              </w:rPr>
            </w:pPr>
            <w:r w:rsidRPr="0097140B">
              <w:rPr>
                <w:rFonts w:ascii="Arial" w:hAnsi="Arial" w:cs="Arial"/>
                <w:sz w:val="16"/>
                <w:szCs w:val="16"/>
              </w:rPr>
              <w:t>0</w:t>
            </w:r>
          </w:p>
        </w:tc>
        <w:tc>
          <w:tcPr>
            <w:tcW w:w="638" w:type="dxa"/>
            <w:tcBorders>
              <w:top w:val="nil"/>
              <w:left w:val="nil"/>
              <w:bottom w:val="single" w:sz="8" w:space="0" w:color="auto"/>
              <w:right w:val="single" w:sz="8" w:space="0" w:color="auto"/>
            </w:tcBorders>
            <w:vAlign w:val="center"/>
          </w:tcPr>
          <w:p w:rsidR="0097140B" w:rsidRPr="0097140B" w:rsidRDefault="0097140B" w:rsidP="00CF7131">
            <w:pPr>
              <w:widowControl/>
              <w:jc w:val="center"/>
              <w:rPr>
                <w:rFonts w:ascii="Arial" w:hAnsi="Arial" w:cs="Arial"/>
                <w:sz w:val="16"/>
                <w:szCs w:val="16"/>
              </w:rPr>
            </w:pPr>
            <w:r w:rsidRPr="0097140B">
              <w:rPr>
                <w:rFonts w:ascii="Arial" w:hAnsi="Arial" w:cs="Arial"/>
                <w:sz w:val="16"/>
                <w:szCs w:val="16"/>
              </w:rPr>
              <w:t>-</w:t>
            </w:r>
          </w:p>
        </w:tc>
        <w:tc>
          <w:tcPr>
            <w:tcW w:w="5040" w:type="dxa"/>
            <w:tcBorders>
              <w:top w:val="nil"/>
              <w:left w:val="nil"/>
              <w:bottom w:val="single" w:sz="8" w:space="0" w:color="auto"/>
              <w:right w:val="single" w:sz="8" w:space="0" w:color="auto"/>
            </w:tcBorders>
            <w:vAlign w:val="center"/>
          </w:tcPr>
          <w:p w:rsidR="0097140B" w:rsidRPr="0097140B" w:rsidRDefault="0097140B" w:rsidP="00CF7131">
            <w:pPr>
              <w:widowControl/>
              <w:rPr>
                <w:rFonts w:ascii="宋体" w:hAnsi="宋体" w:cs="宋体"/>
                <w:sz w:val="16"/>
                <w:szCs w:val="16"/>
              </w:rPr>
            </w:pPr>
            <w:r w:rsidRPr="0097140B">
              <w:rPr>
                <w:rFonts w:ascii="宋体" w:hAnsi="宋体" w:cs="宋体" w:hint="eastAsia"/>
                <w:sz w:val="16"/>
                <w:szCs w:val="16"/>
              </w:rPr>
              <w:t>保留位，值为</w:t>
            </w:r>
            <w:r w:rsidRPr="0097140B">
              <w:rPr>
                <w:rFonts w:ascii="Arial" w:hAnsi="Arial" w:cs="Arial"/>
                <w:sz w:val="16"/>
                <w:szCs w:val="16"/>
              </w:rPr>
              <w:t>0</w:t>
            </w:r>
            <w:r w:rsidRPr="0097140B">
              <w:rPr>
                <w:rFonts w:ascii="宋体" w:hAnsi="宋体" w:cs="宋体" w:hint="eastAsia"/>
                <w:sz w:val="16"/>
                <w:szCs w:val="16"/>
              </w:rPr>
              <w:t>；</w:t>
            </w:r>
          </w:p>
        </w:tc>
      </w:tr>
      <w:tr w:rsidR="0097140B" w:rsidRPr="0097140B" w:rsidTr="0097140B">
        <w:trPr>
          <w:trHeight w:val="397"/>
          <w:jc w:val="center"/>
        </w:trPr>
        <w:tc>
          <w:tcPr>
            <w:tcW w:w="0" w:type="auto"/>
            <w:vMerge/>
            <w:tcBorders>
              <w:top w:val="nil"/>
              <w:left w:val="single" w:sz="8" w:space="0" w:color="auto"/>
              <w:bottom w:val="single" w:sz="8" w:space="0" w:color="000000"/>
              <w:right w:val="single" w:sz="8" w:space="0" w:color="auto"/>
            </w:tcBorders>
            <w:vAlign w:val="center"/>
            <w:hideMark/>
          </w:tcPr>
          <w:p w:rsidR="0097140B" w:rsidRPr="0097140B" w:rsidRDefault="0097140B" w:rsidP="00CF7131">
            <w:pPr>
              <w:widowControl/>
              <w:rPr>
                <w:rFonts w:ascii="Arial" w:hAnsi="Arial" w:cs="Arial"/>
                <w:sz w:val="16"/>
                <w:szCs w:val="16"/>
              </w:rPr>
            </w:pPr>
          </w:p>
        </w:tc>
        <w:tc>
          <w:tcPr>
            <w:tcW w:w="559" w:type="dxa"/>
            <w:tcBorders>
              <w:top w:val="nil"/>
              <w:left w:val="nil"/>
              <w:bottom w:val="single" w:sz="8" w:space="0" w:color="auto"/>
              <w:right w:val="single" w:sz="8" w:space="0" w:color="auto"/>
            </w:tcBorders>
            <w:vAlign w:val="center"/>
            <w:hideMark/>
          </w:tcPr>
          <w:p w:rsidR="0097140B" w:rsidRPr="0097140B" w:rsidRDefault="0097140B" w:rsidP="00CF7131">
            <w:pPr>
              <w:widowControl/>
              <w:jc w:val="center"/>
              <w:rPr>
                <w:rFonts w:ascii="Arial" w:hAnsi="Arial" w:cs="Arial"/>
                <w:sz w:val="16"/>
                <w:szCs w:val="16"/>
              </w:rPr>
            </w:pPr>
            <w:r w:rsidRPr="0097140B">
              <w:rPr>
                <w:rFonts w:ascii="Arial" w:hAnsi="Arial" w:cs="Arial"/>
                <w:sz w:val="16"/>
                <w:szCs w:val="16"/>
              </w:rPr>
              <w:t>1</w:t>
            </w:r>
          </w:p>
        </w:tc>
        <w:tc>
          <w:tcPr>
            <w:tcW w:w="1740" w:type="dxa"/>
            <w:tcBorders>
              <w:top w:val="nil"/>
              <w:left w:val="nil"/>
              <w:bottom w:val="single" w:sz="8" w:space="0" w:color="auto"/>
              <w:right w:val="single" w:sz="8" w:space="0" w:color="auto"/>
            </w:tcBorders>
            <w:vAlign w:val="center"/>
            <w:hideMark/>
          </w:tcPr>
          <w:p w:rsidR="0097140B" w:rsidRPr="0097140B" w:rsidRDefault="0097140B" w:rsidP="00CF7131">
            <w:pPr>
              <w:rPr>
                <w:sz w:val="16"/>
                <w:szCs w:val="16"/>
              </w:rPr>
            </w:pPr>
            <w:r w:rsidRPr="0097140B">
              <w:rPr>
                <w:rFonts w:hint="eastAsia"/>
                <w:sz w:val="16"/>
                <w:szCs w:val="16"/>
              </w:rPr>
              <w:t>保留</w:t>
            </w:r>
          </w:p>
        </w:tc>
        <w:tc>
          <w:tcPr>
            <w:tcW w:w="560" w:type="dxa"/>
            <w:tcBorders>
              <w:top w:val="nil"/>
              <w:left w:val="nil"/>
              <w:bottom w:val="single" w:sz="8" w:space="0" w:color="auto"/>
              <w:right w:val="single" w:sz="8" w:space="0" w:color="auto"/>
            </w:tcBorders>
            <w:vAlign w:val="center"/>
            <w:hideMark/>
          </w:tcPr>
          <w:p w:rsidR="0097140B" w:rsidRPr="0097140B" w:rsidRDefault="0097140B" w:rsidP="00CF7131">
            <w:pPr>
              <w:widowControl/>
              <w:jc w:val="center"/>
              <w:rPr>
                <w:rFonts w:ascii="Arial" w:hAnsi="Arial" w:cs="Arial"/>
                <w:sz w:val="16"/>
                <w:szCs w:val="16"/>
              </w:rPr>
            </w:pPr>
            <w:r w:rsidRPr="0097140B">
              <w:rPr>
                <w:rFonts w:ascii="Arial" w:hAnsi="Arial" w:cs="Arial"/>
                <w:sz w:val="16"/>
                <w:szCs w:val="16"/>
              </w:rPr>
              <w:t>0</w:t>
            </w:r>
          </w:p>
        </w:tc>
        <w:tc>
          <w:tcPr>
            <w:tcW w:w="638" w:type="dxa"/>
            <w:tcBorders>
              <w:top w:val="nil"/>
              <w:left w:val="nil"/>
              <w:bottom w:val="single" w:sz="8" w:space="0" w:color="auto"/>
              <w:right w:val="single" w:sz="8" w:space="0" w:color="auto"/>
            </w:tcBorders>
            <w:vAlign w:val="center"/>
            <w:hideMark/>
          </w:tcPr>
          <w:p w:rsidR="0097140B" w:rsidRPr="0097140B" w:rsidRDefault="0097140B" w:rsidP="00CF7131">
            <w:pPr>
              <w:widowControl/>
              <w:jc w:val="center"/>
              <w:rPr>
                <w:rFonts w:ascii="Arial" w:hAnsi="Arial" w:cs="Arial"/>
                <w:sz w:val="16"/>
                <w:szCs w:val="16"/>
              </w:rPr>
            </w:pPr>
            <w:r w:rsidRPr="0097140B">
              <w:rPr>
                <w:rFonts w:ascii="Arial" w:hAnsi="Arial" w:cs="Arial"/>
                <w:sz w:val="16"/>
                <w:szCs w:val="16"/>
              </w:rPr>
              <w:t>0</w:t>
            </w:r>
          </w:p>
        </w:tc>
        <w:tc>
          <w:tcPr>
            <w:tcW w:w="5040" w:type="dxa"/>
            <w:tcBorders>
              <w:top w:val="nil"/>
              <w:left w:val="nil"/>
              <w:bottom w:val="single" w:sz="8" w:space="0" w:color="auto"/>
              <w:right w:val="single" w:sz="8" w:space="0" w:color="auto"/>
            </w:tcBorders>
            <w:vAlign w:val="center"/>
            <w:hideMark/>
          </w:tcPr>
          <w:p w:rsidR="0097140B" w:rsidRPr="0097140B" w:rsidRDefault="0097140B" w:rsidP="00CF7131">
            <w:pPr>
              <w:widowControl/>
              <w:rPr>
                <w:rFonts w:ascii="宋体" w:hAnsi="宋体" w:cs="宋体"/>
                <w:sz w:val="16"/>
                <w:szCs w:val="16"/>
              </w:rPr>
            </w:pPr>
            <w:r w:rsidRPr="0097140B">
              <w:rPr>
                <w:rFonts w:ascii="宋体" w:hAnsi="宋体" w:cs="宋体" w:hint="eastAsia"/>
                <w:sz w:val="16"/>
                <w:szCs w:val="16"/>
              </w:rPr>
              <w:t>保留位，值为</w:t>
            </w:r>
            <w:r w:rsidRPr="0097140B">
              <w:rPr>
                <w:rFonts w:ascii="Arial" w:hAnsi="Arial" w:cs="Arial"/>
                <w:sz w:val="16"/>
                <w:szCs w:val="16"/>
              </w:rPr>
              <w:t>0</w:t>
            </w:r>
            <w:r w:rsidRPr="0097140B">
              <w:rPr>
                <w:rFonts w:ascii="宋体" w:hAnsi="宋体" w:cs="宋体" w:hint="eastAsia"/>
                <w:sz w:val="16"/>
                <w:szCs w:val="16"/>
              </w:rPr>
              <w:t>；</w:t>
            </w:r>
          </w:p>
        </w:tc>
      </w:tr>
      <w:tr w:rsidR="0097140B" w:rsidRPr="0097140B" w:rsidTr="0097140B">
        <w:trPr>
          <w:trHeight w:val="397"/>
          <w:jc w:val="center"/>
        </w:trPr>
        <w:tc>
          <w:tcPr>
            <w:tcW w:w="0" w:type="auto"/>
            <w:vMerge/>
            <w:tcBorders>
              <w:top w:val="nil"/>
              <w:left w:val="single" w:sz="8" w:space="0" w:color="auto"/>
              <w:bottom w:val="single" w:sz="8" w:space="0" w:color="000000"/>
              <w:right w:val="single" w:sz="8" w:space="0" w:color="auto"/>
            </w:tcBorders>
            <w:vAlign w:val="center"/>
            <w:hideMark/>
          </w:tcPr>
          <w:p w:rsidR="0097140B" w:rsidRPr="0097140B" w:rsidRDefault="0097140B" w:rsidP="00CF7131">
            <w:pPr>
              <w:widowControl/>
              <w:rPr>
                <w:rFonts w:ascii="Arial" w:hAnsi="Arial" w:cs="Arial"/>
                <w:sz w:val="16"/>
                <w:szCs w:val="16"/>
              </w:rPr>
            </w:pPr>
          </w:p>
        </w:tc>
        <w:tc>
          <w:tcPr>
            <w:tcW w:w="559" w:type="dxa"/>
            <w:tcBorders>
              <w:top w:val="nil"/>
              <w:left w:val="nil"/>
              <w:bottom w:val="single" w:sz="8" w:space="0" w:color="auto"/>
              <w:right w:val="single" w:sz="8" w:space="0" w:color="auto"/>
            </w:tcBorders>
            <w:vAlign w:val="center"/>
            <w:hideMark/>
          </w:tcPr>
          <w:p w:rsidR="0097140B" w:rsidRPr="0097140B" w:rsidRDefault="0097140B" w:rsidP="00CF7131">
            <w:pPr>
              <w:widowControl/>
              <w:jc w:val="center"/>
              <w:rPr>
                <w:rFonts w:ascii="Arial" w:hAnsi="Arial" w:cs="Arial"/>
                <w:sz w:val="16"/>
                <w:szCs w:val="16"/>
              </w:rPr>
            </w:pPr>
            <w:r w:rsidRPr="0097140B">
              <w:rPr>
                <w:rFonts w:ascii="Arial" w:hAnsi="Arial" w:cs="Arial"/>
                <w:sz w:val="16"/>
                <w:szCs w:val="16"/>
              </w:rPr>
              <w:t>0</w:t>
            </w:r>
          </w:p>
        </w:tc>
        <w:tc>
          <w:tcPr>
            <w:tcW w:w="1740" w:type="dxa"/>
            <w:tcBorders>
              <w:top w:val="nil"/>
              <w:left w:val="nil"/>
              <w:bottom w:val="single" w:sz="8" w:space="0" w:color="auto"/>
              <w:right w:val="single" w:sz="8" w:space="0" w:color="auto"/>
            </w:tcBorders>
            <w:vAlign w:val="center"/>
            <w:hideMark/>
          </w:tcPr>
          <w:p w:rsidR="0097140B" w:rsidRPr="0097140B" w:rsidRDefault="0097140B" w:rsidP="00CF7131">
            <w:pPr>
              <w:rPr>
                <w:sz w:val="16"/>
                <w:szCs w:val="16"/>
              </w:rPr>
            </w:pPr>
            <w:r w:rsidRPr="0097140B">
              <w:rPr>
                <w:rFonts w:hint="eastAsia"/>
                <w:sz w:val="16"/>
                <w:szCs w:val="16"/>
              </w:rPr>
              <w:t>通信</w:t>
            </w:r>
            <w:r w:rsidRPr="0097140B">
              <w:rPr>
                <w:sz w:val="16"/>
                <w:szCs w:val="16"/>
              </w:rPr>
              <w:t>告警</w:t>
            </w:r>
          </w:p>
        </w:tc>
        <w:tc>
          <w:tcPr>
            <w:tcW w:w="560" w:type="dxa"/>
            <w:tcBorders>
              <w:top w:val="nil"/>
              <w:left w:val="nil"/>
              <w:bottom w:val="single" w:sz="8" w:space="0" w:color="auto"/>
              <w:right w:val="single" w:sz="8" w:space="0" w:color="auto"/>
            </w:tcBorders>
            <w:vAlign w:val="center"/>
            <w:hideMark/>
          </w:tcPr>
          <w:p w:rsidR="0097140B" w:rsidRPr="0097140B" w:rsidRDefault="0097140B" w:rsidP="00CF7131">
            <w:pPr>
              <w:widowControl/>
              <w:jc w:val="center"/>
              <w:rPr>
                <w:rFonts w:ascii="Arial" w:hAnsi="Arial" w:cs="Arial"/>
                <w:sz w:val="16"/>
                <w:szCs w:val="16"/>
              </w:rPr>
            </w:pPr>
            <w:r w:rsidRPr="0097140B">
              <w:rPr>
                <w:rFonts w:ascii="Arial" w:hAnsi="Arial" w:cs="Arial"/>
                <w:sz w:val="16"/>
                <w:szCs w:val="16"/>
              </w:rPr>
              <w:t>0</w:t>
            </w:r>
          </w:p>
        </w:tc>
        <w:tc>
          <w:tcPr>
            <w:tcW w:w="638" w:type="dxa"/>
            <w:tcBorders>
              <w:top w:val="nil"/>
              <w:left w:val="nil"/>
              <w:bottom w:val="single" w:sz="8" w:space="0" w:color="auto"/>
              <w:right w:val="single" w:sz="8" w:space="0" w:color="auto"/>
            </w:tcBorders>
            <w:vAlign w:val="center"/>
            <w:hideMark/>
          </w:tcPr>
          <w:p w:rsidR="0097140B" w:rsidRPr="0097140B" w:rsidRDefault="0097140B" w:rsidP="00CF7131">
            <w:pPr>
              <w:widowControl/>
              <w:jc w:val="center"/>
              <w:rPr>
                <w:rFonts w:ascii="Arial" w:hAnsi="Arial" w:cs="Arial"/>
                <w:sz w:val="16"/>
                <w:szCs w:val="16"/>
              </w:rPr>
            </w:pPr>
            <w:r w:rsidRPr="0097140B">
              <w:rPr>
                <w:rFonts w:ascii="Arial" w:hAnsi="Arial" w:cs="Arial"/>
                <w:sz w:val="16"/>
                <w:szCs w:val="16"/>
              </w:rPr>
              <w:t>0</w:t>
            </w:r>
          </w:p>
        </w:tc>
        <w:tc>
          <w:tcPr>
            <w:tcW w:w="5040" w:type="dxa"/>
            <w:tcBorders>
              <w:top w:val="nil"/>
              <w:left w:val="nil"/>
              <w:bottom w:val="single" w:sz="8" w:space="0" w:color="auto"/>
              <w:right w:val="single" w:sz="8" w:space="0" w:color="auto"/>
            </w:tcBorders>
            <w:vAlign w:val="center"/>
            <w:hideMark/>
          </w:tcPr>
          <w:p w:rsidR="0097140B" w:rsidRPr="0097140B" w:rsidRDefault="00C942C5" w:rsidP="00CF7131">
            <w:pPr>
              <w:widowControl/>
              <w:rPr>
                <w:rFonts w:ascii="Arial" w:hAnsi="Arial" w:cs="Arial"/>
                <w:sz w:val="16"/>
                <w:szCs w:val="16"/>
              </w:rPr>
            </w:pPr>
            <w:r>
              <w:rPr>
                <w:rFonts w:ascii="Arial" w:hAnsi="Arial" w:cs="Arial" w:hint="eastAsia"/>
                <w:sz w:val="16"/>
                <w:szCs w:val="16"/>
              </w:rPr>
              <w:t>FB</w:t>
            </w:r>
            <w:r w:rsidR="0097140B" w:rsidRPr="0097140B">
              <w:rPr>
                <w:rFonts w:ascii="Arial" w:hAnsi="Arial" w:cs="Arial"/>
                <w:sz w:val="16"/>
                <w:szCs w:val="16"/>
              </w:rPr>
              <w:t>通信状态：</w:t>
            </w:r>
          </w:p>
          <w:p w:rsidR="0097140B" w:rsidRPr="0097140B" w:rsidRDefault="0097140B" w:rsidP="00CF7131">
            <w:pPr>
              <w:widowControl/>
              <w:rPr>
                <w:rFonts w:ascii="宋体" w:hAnsi="宋体" w:cs="Arial"/>
                <w:sz w:val="16"/>
                <w:szCs w:val="16"/>
              </w:rPr>
            </w:pPr>
            <w:r w:rsidRPr="0097140B">
              <w:rPr>
                <w:rFonts w:ascii="Arial" w:hAnsi="Arial" w:cs="Arial"/>
                <w:sz w:val="16"/>
                <w:szCs w:val="16"/>
              </w:rPr>
              <w:t>1</w:t>
            </w:r>
            <w:r w:rsidRPr="0097140B">
              <w:rPr>
                <w:rFonts w:ascii="宋体" w:hAnsi="宋体" w:cs="Arial" w:hint="eastAsia"/>
                <w:sz w:val="16"/>
                <w:szCs w:val="16"/>
              </w:rPr>
              <w:t>：上一帧通信超时复位；</w:t>
            </w:r>
            <w:r w:rsidRPr="0097140B">
              <w:rPr>
                <w:rFonts w:ascii="Arial" w:hAnsi="Arial" w:cs="Arial"/>
                <w:sz w:val="16"/>
                <w:szCs w:val="16"/>
              </w:rPr>
              <w:t>0</w:t>
            </w:r>
            <w:r w:rsidRPr="0097140B">
              <w:rPr>
                <w:rFonts w:ascii="宋体" w:hAnsi="宋体" w:cs="Arial" w:hint="eastAsia"/>
                <w:sz w:val="16"/>
                <w:szCs w:val="16"/>
              </w:rPr>
              <w:t>：未通信【默认】；</w:t>
            </w:r>
          </w:p>
          <w:p w:rsidR="0097140B" w:rsidRPr="0097140B" w:rsidRDefault="0097140B" w:rsidP="00CF7131">
            <w:pPr>
              <w:widowControl/>
              <w:rPr>
                <w:rFonts w:ascii="Arial" w:hAnsi="Arial" w:cs="Arial"/>
                <w:sz w:val="16"/>
                <w:szCs w:val="16"/>
              </w:rPr>
            </w:pPr>
            <w:r w:rsidRPr="0097140B">
              <w:rPr>
                <w:rFonts w:ascii="宋体" w:hAnsi="宋体" w:cs="Arial" w:hint="eastAsia"/>
                <w:sz w:val="16"/>
                <w:szCs w:val="16"/>
              </w:rPr>
              <w:t>通信超时保护；</w:t>
            </w:r>
            <w:r w:rsidRPr="0097140B">
              <w:rPr>
                <w:rFonts w:ascii="宋体" w:hAnsi="宋体" w:cs="宋体" w:hint="eastAsia"/>
                <w:sz w:val="16"/>
                <w:szCs w:val="16"/>
              </w:rPr>
              <w:t>在下次充电器的状态信息变化前，运行该取命令后，充电器状态的数值自动清除。</w:t>
            </w:r>
          </w:p>
        </w:tc>
      </w:tr>
    </w:tbl>
    <w:p w:rsidR="0097140B" w:rsidRPr="0097140B" w:rsidRDefault="0097140B" w:rsidP="0097140B">
      <w:pPr>
        <w:pStyle w:val="afff2"/>
        <w:ind w:firstLineChars="0" w:firstLine="0"/>
      </w:pPr>
      <w:r>
        <w:rPr>
          <w:rFonts w:hint="eastAsia"/>
        </w:rPr>
        <w:t xml:space="preserve">    读取B类充电器状态</w:t>
      </w:r>
      <w:r>
        <w:t>Data1</w:t>
      </w:r>
      <w:r>
        <w:rPr>
          <w:rFonts w:hint="eastAsia"/>
        </w:rPr>
        <w:t>说明</w:t>
      </w:r>
      <w:r w:rsidRPr="0097140B">
        <w:rPr>
          <w:rFonts w:hint="eastAsia"/>
        </w:rPr>
        <w:t>如</w:t>
      </w:r>
      <w:r>
        <w:rPr>
          <w:rFonts w:hint="eastAsia"/>
        </w:rPr>
        <w:t>表</w:t>
      </w:r>
      <w:r w:rsidR="00C942C5">
        <w:rPr>
          <w:rFonts w:hint="eastAsia"/>
        </w:rPr>
        <w:t>B.</w:t>
      </w:r>
      <w:r>
        <w:rPr>
          <w:rFonts w:hint="eastAsia"/>
        </w:rPr>
        <w:t>23所示（在</w:t>
      </w:r>
      <w:r w:rsidRPr="00BE2552">
        <w:t>下次</w:t>
      </w:r>
      <w:r>
        <w:rPr>
          <w:rFonts w:hint="eastAsia"/>
        </w:rPr>
        <w:t>充电器</w:t>
      </w:r>
      <w:r>
        <w:t>的</w:t>
      </w:r>
      <w:r w:rsidRPr="00BE2552">
        <w:t>状态</w:t>
      </w:r>
      <w:r>
        <w:rPr>
          <w:rFonts w:hint="eastAsia"/>
        </w:rPr>
        <w:t>信息</w:t>
      </w:r>
      <w:r w:rsidRPr="00BE2552">
        <w:t>变化</w:t>
      </w:r>
      <w:r>
        <w:rPr>
          <w:rFonts w:hint="eastAsia"/>
        </w:rPr>
        <w:t>前，运行该</w:t>
      </w:r>
      <w:r>
        <w:t>取命令后，</w:t>
      </w:r>
      <w:r w:rsidRPr="00BE2552">
        <w:rPr>
          <w:rFonts w:hint="eastAsia"/>
        </w:rPr>
        <w:t>充电</w:t>
      </w:r>
      <w:r w:rsidRPr="00BE2552">
        <w:t>器</w:t>
      </w:r>
      <w:r w:rsidRPr="00BE2552">
        <w:rPr>
          <w:rFonts w:hint="eastAsia"/>
        </w:rPr>
        <w:t>状态</w:t>
      </w:r>
      <w:r w:rsidRPr="00BE2552">
        <w:t>的数值自动清除</w:t>
      </w:r>
      <w:r>
        <w:t>）</w:t>
      </w:r>
      <w:r>
        <w:rPr>
          <w:rFonts w:hint="eastAsia"/>
        </w:rPr>
        <w:t>。</w:t>
      </w:r>
    </w:p>
    <w:p w:rsidR="0097140B" w:rsidRPr="0097140B" w:rsidRDefault="0097140B" w:rsidP="0097140B">
      <w:pPr>
        <w:pStyle w:val="af9"/>
        <w:spacing w:before="156" w:after="156"/>
      </w:pPr>
      <w:r w:rsidRPr="0097140B">
        <w:t>Data</w:t>
      </w:r>
      <w:r>
        <w:rPr>
          <w:rFonts w:hint="eastAsia"/>
        </w:rPr>
        <w:t>1取值说明</w:t>
      </w:r>
    </w:p>
    <w:tbl>
      <w:tblPr>
        <w:tblW w:w="9180" w:type="dxa"/>
        <w:jc w:val="center"/>
        <w:tblLook w:val="04A0"/>
      </w:tblPr>
      <w:tblGrid>
        <w:gridCol w:w="643"/>
        <w:gridCol w:w="559"/>
        <w:gridCol w:w="1746"/>
        <w:gridCol w:w="560"/>
        <w:gridCol w:w="637"/>
        <w:gridCol w:w="5035"/>
      </w:tblGrid>
      <w:tr w:rsidR="0097140B" w:rsidRPr="0097140B" w:rsidTr="0097140B">
        <w:trPr>
          <w:trHeight w:val="630"/>
          <w:jc w:val="center"/>
        </w:trPr>
        <w:tc>
          <w:tcPr>
            <w:tcW w:w="643" w:type="dxa"/>
            <w:tcBorders>
              <w:top w:val="single" w:sz="8" w:space="0" w:color="auto"/>
              <w:left w:val="single" w:sz="8" w:space="0" w:color="auto"/>
              <w:bottom w:val="single" w:sz="8" w:space="0" w:color="auto"/>
              <w:right w:val="single" w:sz="8" w:space="0" w:color="auto"/>
            </w:tcBorders>
            <w:shd w:val="clear" w:color="auto" w:fill="D9D9D9"/>
            <w:vAlign w:val="center"/>
            <w:hideMark/>
          </w:tcPr>
          <w:p w:rsidR="0097140B" w:rsidRPr="0097140B" w:rsidRDefault="0097140B" w:rsidP="00CF7131">
            <w:pPr>
              <w:widowControl/>
              <w:jc w:val="center"/>
              <w:rPr>
                <w:rFonts w:ascii="宋体" w:hAnsi="宋体" w:cs="宋体"/>
                <w:b/>
                <w:bCs/>
                <w:sz w:val="16"/>
                <w:szCs w:val="16"/>
              </w:rPr>
            </w:pPr>
            <w:r w:rsidRPr="0097140B">
              <w:rPr>
                <w:rFonts w:ascii="宋体" w:hAnsi="宋体" w:cs="宋体" w:hint="eastAsia"/>
                <w:b/>
                <w:bCs/>
                <w:sz w:val="16"/>
                <w:szCs w:val="16"/>
              </w:rPr>
              <w:t>数据</w:t>
            </w:r>
          </w:p>
        </w:tc>
        <w:tc>
          <w:tcPr>
            <w:tcW w:w="559" w:type="dxa"/>
            <w:tcBorders>
              <w:top w:val="single" w:sz="8" w:space="0" w:color="auto"/>
              <w:left w:val="nil"/>
              <w:bottom w:val="single" w:sz="8" w:space="0" w:color="auto"/>
              <w:right w:val="single" w:sz="8" w:space="0" w:color="auto"/>
            </w:tcBorders>
            <w:shd w:val="clear" w:color="auto" w:fill="D9D9D9"/>
            <w:textDirection w:val="tbRlV"/>
            <w:vAlign w:val="center"/>
            <w:hideMark/>
          </w:tcPr>
          <w:p w:rsidR="0097140B" w:rsidRPr="0097140B" w:rsidRDefault="0097140B" w:rsidP="00CF7131">
            <w:pPr>
              <w:widowControl/>
              <w:jc w:val="center"/>
              <w:rPr>
                <w:rFonts w:ascii="宋体" w:hAnsi="宋体" w:cs="宋体"/>
                <w:b/>
                <w:bCs/>
                <w:sz w:val="16"/>
                <w:szCs w:val="16"/>
              </w:rPr>
            </w:pPr>
            <w:r w:rsidRPr="0097140B">
              <w:rPr>
                <w:rFonts w:ascii="宋体" w:hAnsi="宋体" w:cs="宋体" w:hint="eastAsia"/>
                <w:b/>
                <w:bCs/>
                <w:sz w:val="16"/>
                <w:szCs w:val="16"/>
              </w:rPr>
              <w:t>位</w:t>
            </w:r>
          </w:p>
        </w:tc>
        <w:tc>
          <w:tcPr>
            <w:tcW w:w="1746" w:type="dxa"/>
            <w:tcBorders>
              <w:top w:val="single" w:sz="8" w:space="0" w:color="auto"/>
              <w:left w:val="nil"/>
              <w:bottom w:val="single" w:sz="8" w:space="0" w:color="auto"/>
              <w:right w:val="single" w:sz="8" w:space="0" w:color="auto"/>
            </w:tcBorders>
            <w:shd w:val="clear" w:color="auto" w:fill="D9D9D9"/>
            <w:vAlign w:val="center"/>
            <w:hideMark/>
          </w:tcPr>
          <w:p w:rsidR="0097140B" w:rsidRPr="0097140B" w:rsidRDefault="0097140B" w:rsidP="00CF7131">
            <w:pPr>
              <w:widowControl/>
              <w:jc w:val="center"/>
              <w:rPr>
                <w:rFonts w:ascii="宋体" w:hAnsi="宋体" w:cs="宋体"/>
                <w:b/>
                <w:bCs/>
                <w:sz w:val="16"/>
                <w:szCs w:val="16"/>
              </w:rPr>
            </w:pPr>
            <w:r w:rsidRPr="0097140B">
              <w:rPr>
                <w:rFonts w:ascii="宋体" w:hAnsi="宋体" w:cs="宋体" w:hint="eastAsia"/>
                <w:b/>
                <w:bCs/>
                <w:sz w:val="16"/>
                <w:szCs w:val="16"/>
              </w:rPr>
              <w:t>位说明</w:t>
            </w:r>
          </w:p>
        </w:tc>
        <w:tc>
          <w:tcPr>
            <w:tcW w:w="560" w:type="dxa"/>
            <w:tcBorders>
              <w:top w:val="single" w:sz="8" w:space="0" w:color="auto"/>
              <w:left w:val="nil"/>
              <w:bottom w:val="single" w:sz="8" w:space="0" w:color="auto"/>
              <w:right w:val="single" w:sz="8" w:space="0" w:color="auto"/>
            </w:tcBorders>
            <w:shd w:val="clear" w:color="auto" w:fill="D9D9D9"/>
            <w:textDirection w:val="tbRlV"/>
            <w:vAlign w:val="center"/>
            <w:hideMark/>
          </w:tcPr>
          <w:p w:rsidR="0097140B" w:rsidRPr="0097140B" w:rsidRDefault="0097140B" w:rsidP="00CF7131">
            <w:pPr>
              <w:widowControl/>
              <w:jc w:val="center"/>
              <w:rPr>
                <w:rFonts w:ascii="宋体" w:hAnsi="宋体" w:cs="宋体"/>
                <w:b/>
                <w:bCs/>
                <w:sz w:val="16"/>
                <w:szCs w:val="16"/>
              </w:rPr>
            </w:pPr>
            <w:r w:rsidRPr="0097140B">
              <w:rPr>
                <w:rFonts w:ascii="宋体" w:hAnsi="宋体" w:cs="宋体" w:hint="eastAsia"/>
                <w:b/>
                <w:bCs/>
                <w:sz w:val="16"/>
                <w:szCs w:val="16"/>
              </w:rPr>
              <w:t>缺省</w:t>
            </w:r>
          </w:p>
        </w:tc>
        <w:tc>
          <w:tcPr>
            <w:tcW w:w="637" w:type="dxa"/>
            <w:tcBorders>
              <w:top w:val="single" w:sz="8" w:space="0" w:color="auto"/>
              <w:left w:val="nil"/>
              <w:bottom w:val="single" w:sz="8" w:space="0" w:color="auto"/>
              <w:right w:val="single" w:sz="8" w:space="0" w:color="auto"/>
            </w:tcBorders>
            <w:shd w:val="clear" w:color="auto" w:fill="D9D9D9"/>
            <w:vAlign w:val="center"/>
            <w:hideMark/>
          </w:tcPr>
          <w:p w:rsidR="0097140B" w:rsidRPr="0097140B" w:rsidRDefault="0097140B" w:rsidP="00CF7131">
            <w:pPr>
              <w:widowControl/>
              <w:jc w:val="center"/>
              <w:rPr>
                <w:rFonts w:ascii="宋体" w:hAnsi="宋体" w:cs="宋体"/>
                <w:b/>
                <w:bCs/>
                <w:sz w:val="16"/>
                <w:szCs w:val="16"/>
              </w:rPr>
            </w:pPr>
            <w:r w:rsidRPr="0097140B">
              <w:rPr>
                <w:rFonts w:ascii="宋体" w:hAnsi="宋体" w:cs="宋体" w:hint="eastAsia"/>
                <w:b/>
                <w:bCs/>
                <w:sz w:val="16"/>
                <w:szCs w:val="16"/>
              </w:rPr>
              <w:t>复位值</w:t>
            </w:r>
          </w:p>
        </w:tc>
        <w:tc>
          <w:tcPr>
            <w:tcW w:w="5035" w:type="dxa"/>
            <w:tcBorders>
              <w:top w:val="single" w:sz="8" w:space="0" w:color="auto"/>
              <w:left w:val="nil"/>
              <w:bottom w:val="single" w:sz="8" w:space="0" w:color="auto"/>
              <w:right w:val="single" w:sz="8" w:space="0" w:color="auto"/>
            </w:tcBorders>
            <w:shd w:val="clear" w:color="auto" w:fill="D9D9D9"/>
            <w:vAlign w:val="center"/>
            <w:hideMark/>
          </w:tcPr>
          <w:p w:rsidR="0097140B" w:rsidRPr="0097140B" w:rsidRDefault="0097140B" w:rsidP="00CF7131">
            <w:pPr>
              <w:widowControl/>
              <w:jc w:val="center"/>
              <w:rPr>
                <w:rFonts w:ascii="宋体" w:hAnsi="宋体" w:cs="宋体"/>
                <w:b/>
                <w:bCs/>
                <w:sz w:val="16"/>
                <w:szCs w:val="16"/>
              </w:rPr>
            </w:pPr>
            <w:r w:rsidRPr="0097140B">
              <w:rPr>
                <w:rFonts w:ascii="宋体" w:hAnsi="宋体" w:cs="宋体" w:hint="eastAsia"/>
                <w:b/>
                <w:bCs/>
                <w:sz w:val="16"/>
                <w:szCs w:val="16"/>
              </w:rPr>
              <w:t>说明</w:t>
            </w:r>
          </w:p>
        </w:tc>
      </w:tr>
      <w:tr w:rsidR="0097140B" w:rsidRPr="0097140B" w:rsidTr="0097140B">
        <w:trPr>
          <w:trHeight w:val="397"/>
          <w:jc w:val="center"/>
        </w:trPr>
        <w:tc>
          <w:tcPr>
            <w:tcW w:w="643" w:type="dxa"/>
            <w:vMerge w:val="restart"/>
            <w:tcBorders>
              <w:top w:val="nil"/>
              <w:left w:val="single" w:sz="8" w:space="0" w:color="auto"/>
              <w:bottom w:val="single" w:sz="8" w:space="0" w:color="000000"/>
              <w:right w:val="single" w:sz="8" w:space="0" w:color="auto"/>
            </w:tcBorders>
            <w:vAlign w:val="center"/>
            <w:hideMark/>
          </w:tcPr>
          <w:p w:rsidR="0097140B" w:rsidRPr="0097140B" w:rsidRDefault="0097140B" w:rsidP="00CF7131">
            <w:pPr>
              <w:widowControl/>
              <w:jc w:val="center"/>
              <w:rPr>
                <w:rFonts w:ascii="Arial" w:hAnsi="Arial" w:cs="Arial"/>
                <w:sz w:val="16"/>
                <w:szCs w:val="16"/>
              </w:rPr>
            </w:pPr>
            <w:r w:rsidRPr="0097140B">
              <w:rPr>
                <w:rFonts w:ascii="Arial" w:hAnsi="Arial" w:cs="Arial"/>
                <w:sz w:val="16"/>
                <w:szCs w:val="16"/>
              </w:rPr>
              <w:t>Data1</w:t>
            </w:r>
          </w:p>
        </w:tc>
        <w:tc>
          <w:tcPr>
            <w:tcW w:w="559" w:type="dxa"/>
            <w:tcBorders>
              <w:top w:val="nil"/>
              <w:left w:val="nil"/>
              <w:bottom w:val="single" w:sz="8" w:space="0" w:color="auto"/>
              <w:right w:val="single" w:sz="8" w:space="0" w:color="auto"/>
            </w:tcBorders>
            <w:vAlign w:val="center"/>
            <w:hideMark/>
          </w:tcPr>
          <w:p w:rsidR="0097140B" w:rsidRPr="0097140B" w:rsidRDefault="0097140B" w:rsidP="00CF7131">
            <w:pPr>
              <w:widowControl/>
              <w:jc w:val="center"/>
              <w:rPr>
                <w:rFonts w:ascii="Arial" w:hAnsi="Arial" w:cs="Arial"/>
                <w:sz w:val="16"/>
                <w:szCs w:val="16"/>
              </w:rPr>
            </w:pPr>
            <w:r w:rsidRPr="0097140B">
              <w:rPr>
                <w:rFonts w:ascii="Arial" w:hAnsi="Arial" w:cs="Arial"/>
                <w:sz w:val="16"/>
                <w:szCs w:val="16"/>
              </w:rPr>
              <w:t>7</w:t>
            </w:r>
          </w:p>
        </w:tc>
        <w:tc>
          <w:tcPr>
            <w:tcW w:w="1746" w:type="dxa"/>
            <w:tcBorders>
              <w:top w:val="nil"/>
              <w:left w:val="nil"/>
              <w:bottom w:val="single" w:sz="8" w:space="0" w:color="auto"/>
              <w:right w:val="single" w:sz="8" w:space="0" w:color="auto"/>
            </w:tcBorders>
            <w:vAlign w:val="center"/>
            <w:hideMark/>
          </w:tcPr>
          <w:p w:rsidR="0097140B" w:rsidRPr="0097140B" w:rsidRDefault="0097140B" w:rsidP="00CF7131">
            <w:pPr>
              <w:widowControl/>
              <w:jc w:val="center"/>
              <w:rPr>
                <w:rFonts w:ascii="Arial" w:hAnsi="Arial" w:cs="Arial"/>
                <w:sz w:val="16"/>
                <w:szCs w:val="16"/>
              </w:rPr>
            </w:pPr>
            <w:r w:rsidRPr="0097140B">
              <w:rPr>
                <w:rFonts w:ascii="宋体" w:hAnsi="宋体" w:cs="宋体" w:hint="eastAsia"/>
                <w:sz w:val="16"/>
                <w:szCs w:val="16"/>
              </w:rPr>
              <w:t>CRCRX</w:t>
            </w:r>
          </w:p>
        </w:tc>
        <w:tc>
          <w:tcPr>
            <w:tcW w:w="560" w:type="dxa"/>
            <w:tcBorders>
              <w:top w:val="nil"/>
              <w:left w:val="nil"/>
              <w:bottom w:val="single" w:sz="8" w:space="0" w:color="auto"/>
              <w:right w:val="single" w:sz="8" w:space="0" w:color="auto"/>
            </w:tcBorders>
            <w:vAlign w:val="center"/>
            <w:hideMark/>
          </w:tcPr>
          <w:p w:rsidR="0097140B" w:rsidRPr="0097140B" w:rsidRDefault="0097140B" w:rsidP="00CF7131">
            <w:pPr>
              <w:widowControl/>
              <w:jc w:val="center"/>
              <w:rPr>
                <w:rFonts w:ascii="Arial" w:hAnsi="Arial" w:cs="Arial"/>
                <w:sz w:val="16"/>
                <w:szCs w:val="16"/>
              </w:rPr>
            </w:pPr>
            <w:r w:rsidRPr="0097140B">
              <w:rPr>
                <w:rFonts w:ascii="Arial" w:hAnsi="Arial" w:cs="Arial"/>
                <w:sz w:val="16"/>
                <w:szCs w:val="16"/>
              </w:rPr>
              <w:t>0</w:t>
            </w:r>
          </w:p>
        </w:tc>
        <w:tc>
          <w:tcPr>
            <w:tcW w:w="637" w:type="dxa"/>
            <w:tcBorders>
              <w:top w:val="nil"/>
              <w:left w:val="nil"/>
              <w:bottom w:val="single" w:sz="8" w:space="0" w:color="auto"/>
              <w:right w:val="single" w:sz="8" w:space="0" w:color="auto"/>
            </w:tcBorders>
            <w:vAlign w:val="center"/>
            <w:hideMark/>
          </w:tcPr>
          <w:p w:rsidR="0097140B" w:rsidRPr="0097140B" w:rsidRDefault="0097140B" w:rsidP="00CF7131">
            <w:pPr>
              <w:widowControl/>
              <w:jc w:val="center"/>
              <w:rPr>
                <w:rFonts w:ascii="Arial" w:hAnsi="Arial" w:cs="Arial"/>
                <w:sz w:val="16"/>
                <w:szCs w:val="16"/>
              </w:rPr>
            </w:pPr>
            <w:r w:rsidRPr="0097140B">
              <w:rPr>
                <w:rFonts w:ascii="Arial" w:hAnsi="Arial" w:cs="Arial"/>
                <w:sz w:val="16"/>
                <w:szCs w:val="16"/>
              </w:rPr>
              <w:t>0</w:t>
            </w:r>
          </w:p>
        </w:tc>
        <w:tc>
          <w:tcPr>
            <w:tcW w:w="5035" w:type="dxa"/>
            <w:tcBorders>
              <w:top w:val="nil"/>
              <w:left w:val="nil"/>
              <w:bottom w:val="single" w:sz="8" w:space="0" w:color="auto"/>
              <w:right w:val="single" w:sz="8" w:space="0" w:color="auto"/>
            </w:tcBorders>
            <w:vAlign w:val="center"/>
            <w:hideMark/>
          </w:tcPr>
          <w:p w:rsidR="0097140B" w:rsidRPr="0097140B" w:rsidRDefault="0097140B" w:rsidP="00CF7131">
            <w:pPr>
              <w:widowControl/>
              <w:rPr>
                <w:rFonts w:ascii="宋体" w:hAnsi="宋体" w:cs="宋体"/>
                <w:sz w:val="16"/>
                <w:szCs w:val="16"/>
              </w:rPr>
            </w:pPr>
            <w:r w:rsidRPr="0097140B">
              <w:rPr>
                <w:rFonts w:ascii="宋体" w:hAnsi="宋体" w:cs="宋体" w:hint="eastAsia"/>
                <w:sz w:val="16"/>
                <w:szCs w:val="16"/>
              </w:rPr>
              <w:t>循环</w:t>
            </w:r>
            <w:r w:rsidRPr="0097140B">
              <w:rPr>
                <w:rFonts w:ascii="宋体" w:hAnsi="宋体" w:cs="宋体"/>
                <w:sz w:val="16"/>
                <w:szCs w:val="16"/>
              </w:rPr>
              <w:t>冗余校验；</w:t>
            </w:r>
            <w:r w:rsidRPr="0097140B">
              <w:rPr>
                <w:rFonts w:ascii="宋体" w:hAnsi="宋体" w:cs="宋体" w:hint="eastAsia"/>
                <w:sz w:val="16"/>
                <w:szCs w:val="16"/>
              </w:rPr>
              <w:t>1：自上次读取该数据后接收到循环冗余校验错误；</w:t>
            </w:r>
            <w:r w:rsidRPr="0097140B">
              <w:rPr>
                <w:rFonts w:ascii="宋体" w:hAnsi="宋体" w:cs="宋体"/>
                <w:sz w:val="16"/>
                <w:szCs w:val="16"/>
              </w:rPr>
              <w:t>0</w:t>
            </w:r>
            <w:r w:rsidRPr="0097140B">
              <w:rPr>
                <w:rFonts w:ascii="宋体" w:hAnsi="宋体" w:cs="宋体" w:hint="eastAsia"/>
                <w:sz w:val="16"/>
                <w:szCs w:val="16"/>
              </w:rPr>
              <w:t>：</w:t>
            </w:r>
            <w:r w:rsidRPr="0097140B">
              <w:rPr>
                <w:rFonts w:ascii="宋体" w:hAnsi="宋体" w:cs="宋体"/>
                <w:sz w:val="16"/>
                <w:szCs w:val="16"/>
              </w:rPr>
              <w:t>未收到</w:t>
            </w:r>
            <w:r w:rsidRPr="0097140B">
              <w:rPr>
                <w:rFonts w:ascii="宋体" w:hAnsi="宋体" w:cs="宋体" w:hint="eastAsia"/>
                <w:sz w:val="16"/>
                <w:szCs w:val="16"/>
              </w:rPr>
              <w:t>错误</w:t>
            </w:r>
          </w:p>
        </w:tc>
      </w:tr>
      <w:tr w:rsidR="0097140B" w:rsidRPr="0097140B" w:rsidTr="0097140B">
        <w:trPr>
          <w:trHeight w:val="397"/>
          <w:jc w:val="center"/>
        </w:trPr>
        <w:tc>
          <w:tcPr>
            <w:tcW w:w="0" w:type="auto"/>
            <w:vMerge/>
            <w:tcBorders>
              <w:top w:val="nil"/>
              <w:left w:val="single" w:sz="8" w:space="0" w:color="auto"/>
              <w:bottom w:val="single" w:sz="8" w:space="0" w:color="000000"/>
              <w:right w:val="single" w:sz="8" w:space="0" w:color="auto"/>
            </w:tcBorders>
            <w:vAlign w:val="center"/>
            <w:hideMark/>
          </w:tcPr>
          <w:p w:rsidR="0097140B" w:rsidRPr="0097140B" w:rsidRDefault="0097140B" w:rsidP="00CF7131">
            <w:pPr>
              <w:widowControl/>
              <w:rPr>
                <w:rFonts w:ascii="Arial" w:hAnsi="Arial" w:cs="Arial"/>
                <w:sz w:val="16"/>
                <w:szCs w:val="16"/>
              </w:rPr>
            </w:pPr>
          </w:p>
        </w:tc>
        <w:tc>
          <w:tcPr>
            <w:tcW w:w="559" w:type="dxa"/>
            <w:tcBorders>
              <w:top w:val="nil"/>
              <w:left w:val="nil"/>
              <w:bottom w:val="single" w:sz="8" w:space="0" w:color="auto"/>
              <w:right w:val="single" w:sz="8" w:space="0" w:color="auto"/>
            </w:tcBorders>
            <w:vAlign w:val="center"/>
            <w:hideMark/>
          </w:tcPr>
          <w:p w:rsidR="0097140B" w:rsidRPr="0097140B" w:rsidRDefault="0097140B" w:rsidP="00CF7131">
            <w:pPr>
              <w:widowControl/>
              <w:jc w:val="center"/>
              <w:rPr>
                <w:rFonts w:ascii="Arial" w:hAnsi="Arial" w:cs="Arial"/>
                <w:sz w:val="16"/>
                <w:szCs w:val="16"/>
              </w:rPr>
            </w:pPr>
            <w:r w:rsidRPr="0097140B">
              <w:rPr>
                <w:rFonts w:ascii="Arial" w:hAnsi="Arial" w:cs="Arial"/>
                <w:sz w:val="16"/>
                <w:szCs w:val="16"/>
              </w:rPr>
              <w:t>6</w:t>
            </w:r>
          </w:p>
        </w:tc>
        <w:tc>
          <w:tcPr>
            <w:tcW w:w="1746" w:type="dxa"/>
            <w:tcBorders>
              <w:top w:val="nil"/>
              <w:left w:val="nil"/>
              <w:bottom w:val="single" w:sz="8" w:space="0" w:color="auto"/>
              <w:right w:val="single" w:sz="8" w:space="0" w:color="auto"/>
            </w:tcBorders>
            <w:vAlign w:val="center"/>
          </w:tcPr>
          <w:p w:rsidR="0097140B" w:rsidRPr="0097140B" w:rsidRDefault="0097140B" w:rsidP="00CF7131">
            <w:pPr>
              <w:widowControl/>
              <w:jc w:val="center"/>
              <w:rPr>
                <w:rFonts w:ascii="Arial" w:hAnsi="Arial" w:cs="Arial"/>
                <w:sz w:val="16"/>
                <w:szCs w:val="16"/>
              </w:rPr>
            </w:pPr>
            <w:r w:rsidRPr="0097140B">
              <w:rPr>
                <w:rFonts w:ascii="宋体" w:hAnsi="宋体" w:cs="宋体" w:hint="eastAsia"/>
                <w:sz w:val="16"/>
                <w:szCs w:val="16"/>
              </w:rPr>
              <w:t>PARRX</w:t>
            </w:r>
          </w:p>
        </w:tc>
        <w:tc>
          <w:tcPr>
            <w:tcW w:w="560" w:type="dxa"/>
            <w:tcBorders>
              <w:top w:val="nil"/>
              <w:left w:val="nil"/>
              <w:bottom w:val="single" w:sz="8" w:space="0" w:color="auto"/>
              <w:right w:val="single" w:sz="8" w:space="0" w:color="auto"/>
            </w:tcBorders>
            <w:vAlign w:val="center"/>
          </w:tcPr>
          <w:p w:rsidR="0097140B" w:rsidRPr="0097140B" w:rsidRDefault="0097140B" w:rsidP="00CF7131">
            <w:pPr>
              <w:widowControl/>
              <w:jc w:val="center"/>
              <w:rPr>
                <w:rFonts w:ascii="Arial" w:hAnsi="Arial" w:cs="Arial"/>
                <w:sz w:val="16"/>
                <w:szCs w:val="16"/>
              </w:rPr>
            </w:pPr>
            <w:r w:rsidRPr="0097140B">
              <w:rPr>
                <w:rFonts w:ascii="Arial" w:hAnsi="Arial" w:cs="Arial"/>
                <w:sz w:val="16"/>
                <w:szCs w:val="16"/>
              </w:rPr>
              <w:t>0</w:t>
            </w:r>
          </w:p>
        </w:tc>
        <w:tc>
          <w:tcPr>
            <w:tcW w:w="637" w:type="dxa"/>
            <w:tcBorders>
              <w:top w:val="nil"/>
              <w:left w:val="nil"/>
              <w:bottom w:val="single" w:sz="8" w:space="0" w:color="auto"/>
              <w:right w:val="single" w:sz="8" w:space="0" w:color="auto"/>
            </w:tcBorders>
            <w:vAlign w:val="center"/>
          </w:tcPr>
          <w:p w:rsidR="0097140B" w:rsidRPr="0097140B" w:rsidRDefault="0097140B" w:rsidP="00CF7131">
            <w:pPr>
              <w:widowControl/>
              <w:jc w:val="center"/>
              <w:rPr>
                <w:rFonts w:ascii="Arial" w:hAnsi="Arial" w:cs="Arial"/>
                <w:sz w:val="16"/>
                <w:szCs w:val="16"/>
              </w:rPr>
            </w:pPr>
            <w:r w:rsidRPr="0097140B">
              <w:rPr>
                <w:rFonts w:ascii="Arial" w:hAnsi="Arial" w:cs="Arial"/>
                <w:sz w:val="16"/>
                <w:szCs w:val="16"/>
              </w:rPr>
              <w:t>0</w:t>
            </w:r>
          </w:p>
        </w:tc>
        <w:tc>
          <w:tcPr>
            <w:tcW w:w="5035" w:type="dxa"/>
            <w:tcBorders>
              <w:top w:val="nil"/>
              <w:left w:val="nil"/>
              <w:bottom w:val="single" w:sz="8" w:space="0" w:color="auto"/>
              <w:right w:val="single" w:sz="8" w:space="0" w:color="auto"/>
            </w:tcBorders>
            <w:vAlign w:val="center"/>
          </w:tcPr>
          <w:p w:rsidR="0097140B" w:rsidRPr="0097140B" w:rsidRDefault="0097140B" w:rsidP="00CF7131">
            <w:pPr>
              <w:widowControl/>
              <w:rPr>
                <w:rFonts w:ascii="宋体" w:hAnsi="宋体" w:cs="宋体"/>
                <w:sz w:val="16"/>
                <w:szCs w:val="16"/>
              </w:rPr>
            </w:pPr>
            <w:r w:rsidRPr="0097140B">
              <w:rPr>
                <w:rFonts w:ascii="宋体" w:hAnsi="宋体" w:cs="宋体" w:hint="eastAsia"/>
                <w:sz w:val="16"/>
                <w:szCs w:val="16"/>
              </w:rPr>
              <w:t>奇偶</w:t>
            </w:r>
            <w:r w:rsidRPr="0097140B">
              <w:rPr>
                <w:rFonts w:ascii="宋体" w:hAnsi="宋体" w:cs="宋体"/>
                <w:sz w:val="16"/>
                <w:szCs w:val="16"/>
              </w:rPr>
              <w:t>校验：</w:t>
            </w:r>
            <w:r w:rsidRPr="0097140B">
              <w:rPr>
                <w:rFonts w:ascii="宋体" w:hAnsi="宋体" w:cs="宋体" w:hint="eastAsia"/>
                <w:sz w:val="16"/>
                <w:szCs w:val="16"/>
              </w:rPr>
              <w:t>1：表示自上次读取该数据后接收到奇偶校验错误；</w:t>
            </w:r>
            <w:r w:rsidRPr="0097140B">
              <w:rPr>
                <w:rFonts w:ascii="宋体" w:hAnsi="宋体" w:cs="宋体"/>
                <w:sz w:val="16"/>
                <w:szCs w:val="16"/>
              </w:rPr>
              <w:t>0</w:t>
            </w:r>
            <w:r w:rsidRPr="0097140B">
              <w:rPr>
                <w:rFonts w:ascii="宋体" w:hAnsi="宋体" w:cs="宋体" w:hint="eastAsia"/>
                <w:sz w:val="16"/>
                <w:szCs w:val="16"/>
              </w:rPr>
              <w:t>：</w:t>
            </w:r>
            <w:r w:rsidRPr="0097140B">
              <w:rPr>
                <w:rFonts w:ascii="宋体" w:hAnsi="宋体" w:cs="宋体"/>
                <w:sz w:val="16"/>
                <w:szCs w:val="16"/>
              </w:rPr>
              <w:t>未收到</w:t>
            </w:r>
            <w:r w:rsidRPr="0097140B">
              <w:rPr>
                <w:rFonts w:ascii="宋体" w:hAnsi="宋体" w:cs="宋体" w:hint="eastAsia"/>
                <w:sz w:val="16"/>
                <w:szCs w:val="16"/>
              </w:rPr>
              <w:t>错误</w:t>
            </w:r>
          </w:p>
        </w:tc>
      </w:tr>
      <w:tr w:rsidR="0097140B" w:rsidRPr="0097140B" w:rsidTr="0097140B">
        <w:trPr>
          <w:trHeight w:val="397"/>
          <w:jc w:val="center"/>
        </w:trPr>
        <w:tc>
          <w:tcPr>
            <w:tcW w:w="0" w:type="auto"/>
            <w:vMerge/>
            <w:tcBorders>
              <w:top w:val="nil"/>
              <w:left w:val="single" w:sz="8" w:space="0" w:color="auto"/>
              <w:bottom w:val="single" w:sz="8" w:space="0" w:color="000000"/>
              <w:right w:val="single" w:sz="8" w:space="0" w:color="auto"/>
            </w:tcBorders>
            <w:vAlign w:val="center"/>
            <w:hideMark/>
          </w:tcPr>
          <w:p w:rsidR="0097140B" w:rsidRPr="0097140B" w:rsidRDefault="0097140B" w:rsidP="00CF7131">
            <w:pPr>
              <w:widowControl/>
              <w:rPr>
                <w:rFonts w:ascii="Arial" w:hAnsi="Arial" w:cs="Arial"/>
                <w:sz w:val="16"/>
                <w:szCs w:val="16"/>
              </w:rPr>
            </w:pPr>
          </w:p>
        </w:tc>
        <w:tc>
          <w:tcPr>
            <w:tcW w:w="559" w:type="dxa"/>
            <w:tcBorders>
              <w:top w:val="nil"/>
              <w:left w:val="nil"/>
              <w:bottom w:val="single" w:sz="8" w:space="0" w:color="auto"/>
              <w:right w:val="single" w:sz="8" w:space="0" w:color="auto"/>
            </w:tcBorders>
            <w:vAlign w:val="center"/>
            <w:hideMark/>
          </w:tcPr>
          <w:p w:rsidR="0097140B" w:rsidRPr="0097140B" w:rsidRDefault="0097140B" w:rsidP="00CF7131">
            <w:pPr>
              <w:widowControl/>
              <w:jc w:val="center"/>
              <w:rPr>
                <w:rFonts w:ascii="Arial" w:hAnsi="Arial" w:cs="Arial"/>
                <w:sz w:val="16"/>
                <w:szCs w:val="16"/>
              </w:rPr>
            </w:pPr>
            <w:r w:rsidRPr="0097140B">
              <w:rPr>
                <w:rFonts w:ascii="Arial" w:hAnsi="Arial" w:cs="Arial"/>
                <w:sz w:val="16"/>
                <w:szCs w:val="16"/>
              </w:rPr>
              <w:t>5</w:t>
            </w:r>
          </w:p>
        </w:tc>
        <w:tc>
          <w:tcPr>
            <w:tcW w:w="1746" w:type="dxa"/>
            <w:tcBorders>
              <w:top w:val="nil"/>
              <w:left w:val="nil"/>
              <w:bottom w:val="single" w:sz="8" w:space="0" w:color="auto"/>
              <w:right w:val="single" w:sz="8" w:space="0" w:color="auto"/>
            </w:tcBorders>
            <w:vAlign w:val="center"/>
          </w:tcPr>
          <w:p w:rsidR="0097140B" w:rsidRPr="0097140B" w:rsidRDefault="0097140B" w:rsidP="00CF7131">
            <w:pPr>
              <w:widowControl/>
              <w:jc w:val="center"/>
              <w:rPr>
                <w:rFonts w:ascii="Arial" w:hAnsi="Arial" w:cs="Arial"/>
                <w:sz w:val="16"/>
                <w:szCs w:val="16"/>
              </w:rPr>
            </w:pPr>
            <w:r w:rsidRPr="0097140B">
              <w:rPr>
                <w:rFonts w:ascii="宋体" w:hAnsi="宋体" w:cs="宋体" w:hint="eastAsia"/>
                <w:sz w:val="16"/>
                <w:szCs w:val="16"/>
              </w:rPr>
              <w:t>保留</w:t>
            </w:r>
          </w:p>
        </w:tc>
        <w:tc>
          <w:tcPr>
            <w:tcW w:w="560" w:type="dxa"/>
            <w:tcBorders>
              <w:top w:val="nil"/>
              <w:left w:val="nil"/>
              <w:bottom w:val="single" w:sz="8" w:space="0" w:color="auto"/>
              <w:right w:val="single" w:sz="8" w:space="0" w:color="auto"/>
            </w:tcBorders>
            <w:vAlign w:val="center"/>
          </w:tcPr>
          <w:p w:rsidR="0097140B" w:rsidRPr="0097140B" w:rsidRDefault="0097140B" w:rsidP="00CF7131">
            <w:pPr>
              <w:widowControl/>
              <w:jc w:val="center"/>
              <w:rPr>
                <w:rFonts w:ascii="Arial" w:hAnsi="Arial" w:cs="Arial"/>
                <w:sz w:val="16"/>
                <w:szCs w:val="16"/>
              </w:rPr>
            </w:pPr>
            <w:r w:rsidRPr="0097140B">
              <w:rPr>
                <w:rFonts w:ascii="Arial" w:hAnsi="Arial" w:cs="Arial"/>
                <w:sz w:val="16"/>
                <w:szCs w:val="16"/>
              </w:rPr>
              <w:t>0</w:t>
            </w:r>
          </w:p>
        </w:tc>
        <w:tc>
          <w:tcPr>
            <w:tcW w:w="637" w:type="dxa"/>
            <w:tcBorders>
              <w:top w:val="nil"/>
              <w:left w:val="nil"/>
              <w:bottom w:val="single" w:sz="8" w:space="0" w:color="auto"/>
              <w:right w:val="single" w:sz="8" w:space="0" w:color="auto"/>
            </w:tcBorders>
            <w:vAlign w:val="center"/>
          </w:tcPr>
          <w:p w:rsidR="0097140B" w:rsidRPr="0097140B" w:rsidRDefault="0097140B" w:rsidP="00CF7131">
            <w:pPr>
              <w:widowControl/>
              <w:jc w:val="center"/>
              <w:rPr>
                <w:rFonts w:ascii="Arial" w:hAnsi="Arial" w:cs="Arial"/>
                <w:sz w:val="16"/>
                <w:szCs w:val="16"/>
              </w:rPr>
            </w:pPr>
            <w:r w:rsidRPr="0097140B">
              <w:rPr>
                <w:rFonts w:ascii="Arial" w:hAnsi="Arial" w:cs="Arial"/>
                <w:sz w:val="16"/>
                <w:szCs w:val="16"/>
              </w:rPr>
              <w:t>N/A</w:t>
            </w:r>
          </w:p>
        </w:tc>
        <w:tc>
          <w:tcPr>
            <w:tcW w:w="5035" w:type="dxa"/>
            <w:tcBorders>
              <w:top w:val="nil"/>
              <w:left w:val="nil"/>
              <w:bottom w:val="single" w:sz="8" w:space="0" w:color="auto"/>
              <w:right w:val="single" w:sz="8" w:space="0" w:color="auto"/>
            </w:tcBorders>
            <w:vAlign w:val="center"/>
          </w:tcPr>
          <w:p w:rsidR="0097140B" w:rsidRPr="0097140B" w:rsidRDefault="0097140B" w:rsidP="00CF7131">
            <w:pPr>
              <w:widowControl/>
              <w:rPr>
                <w:rFonts w:ascii="Arial" w:hAnsi="Arial" w:cs="Arial"/>
                <w:sz w:val="16"/>
                <w:szCs w:val="16"/>
              </w:rPr>
            </w:pPr>
            <w:r w:rsidRPr="0097140B">
              <w:rPr>
                <w:rFonts w:ascii="宋体" w:hAnsi="宋体" w:cs="宋体" w:hint="eastAsia"/>
                <w:sz w:val="16"/>
                <w:szCs w:val="16"/>
              </w:rPr>
              <w:t>保留位，值为</w:t>
            </w:r>
            <w:r w:rsidRPr="0097140B">
              <w:rPr>
                <w:rFonts w:ascii="Arial" w:hAnsi="Arial" w:cs="Arial"/>
                <w:sz w:val="16"/>
                <w:szCs w:val="16"/>
              </w:rPr>
              <w:t>0</w:t>
            </w:r>
            <w:r w:rsidRPr="0097140B">
              <w:rPr>
                <w:rFonts w:ascii="宋体" w:hAnsi="宋体" w:cs="宋体" w:hint="eastAsia"/>
                <w:sz w:val="16"/>
                <w:szCs w:val="16"/>
              </w:rPr>
              <w:t>；</w:t>
            </w:r>
          </w:p>
        </w:tc>
      </w:tr>
      <w:tr w:rsidR="0097140B" w:rsidRPr="0097140B" w:rsidTr="0097140B">
        <w:trPr>
          <w:trHeight w:val="397"/>
          <w:jc w:val="center"/>
        </w:trPr>
        <w:tc>
          <w:tcPr>
            <w:tcW w:w="0" w:type="auto"/>
            <w:vMerge/>
            <w:tcBorders>
              <w:top w:val="nil"/>
              <w:left w:val="single" w:sz="8" w:space="0" w:color="auto"/>
              <w:bottom w:val="single" w:sz="8" w:space="0" w:color="000000"/>
              <w:right w:val="single" w:sz="8" w:space="0" w:color="auto"/>
            </w:tcBorders>
            <w:vAlign w:val="center"/>
            <w:hideMark/>
          </w:tcPr>
          <w:p w:rsidR="0097140B" w:rsidRPr="0097140B" w:rsidRDefault="0097140B" w:rsidP="00CF7131">
            <w:pPr>
              <w:widowControl/>
              <w:rPr>
                <w:rFonts w:ascii="Arial" w:hAnsi="Arial" w:cs="Arial"/>
                <w:sz w:val="16"/>
                <w:szCs w:val="16"/>
              </w:rPr>
            </w:pPr>
          </w:p>
        </w:tc>
        <w:tc>
          <w:tcPr>
            <w:tcW w:w="559" w:type="dxa"/>
            <w:tcBorders>
              <w:top w:val="nil"/>
              <w:left w:val="nil"/>
              <w:bottom w:val="single" w:sz="8" w:space="0" w:color="auto"/>
              <w:right w:val="single" w:sz="8" w:space="0" w:color="auto"/>
            </w:tcBorders>
            <w:vAlign w:val="center"/>
            <w:hideMark/>
          </w:tcPr>
          <w:p w:rsidR="0097140B" w:rsidRPr="0097140B" w:rsidRDefault="0097140B" w:rsidP="00CF7131">
            <w:pPr>
              <w:widowControl/>
              <w:jc w:val="center"/>
              <w:rPr>
                <w:rFonts w:ascii="Arial" w:hAnsi="Arial" w:cs="Arial"/>
                <w:sz w:val="16"/>
                <w:szCs w:val="16"/>
              </w:rPr>
            </w:pPr>
            <w:r w:rsidRPr="0097140B">
              <w:rPr>
                <w:rFonts w:ascii="Arial" w:hAnsi="Arial" w:cs="Arial"/>
                <w:sz w:val="16"/>
                <w:szCs w:val="16"/>
              </w:rPr>
              <w:t>4</w:t>
            </w:r>
          </w:p>
        </w:tc>
        <w:tc>
          <w:tcPr>
            <w:tcW w:w="1746" w:type="dxa"/>
            <w:tcBorders>
              <w:top w:val="nil"/>
              <w:left w:val="nil"/>
              <w:bottom w:val="single" w:sz="8" w:space="0" w:color="auto"/>
              <w:right w:val="single" w:sz="8" w:space="0" w:color="auto"/>
            </w:tcBorders>
            <w:vAlign w:val="center"/>
            <w:hideMark/>
          </w:tcPr>
          <w:p w:rsidR="0097140B" w:rsidRPr="0097140B" w:rsidRDefault="0097140B" w:rsidP="00CF7131">
            <w:pPr>
              <w:widowControl/>
              <w:jc w:val="center"/>
              <w:rPr>
                <w:rFonts w:ascii="Arial" w:hAnsi="Arial" w:cs="Arial"/>
                <w:sz w:val="16"/>
                <w:szCs w:val="16"/>
              </w:rPr>
            </w:pPr>
            <w:r w:rsidRPr="0097140B">
              <w:rPr>
                <w:rFonts w:ascii="Arial" w:hAnsi="Arial" w:cs="Arial"/>
                <w:sz w:val="16"/>
                <w:szCs w:val="16"/>
              </w:rPr>
              <w:t>OT</w:t>
            </w:r>
          </w:p>
        </w:tc>
        <w:tc>
          <w:tcPr>
            <w:tcW w:w="560" w:type="dxa"/>
            <w:tcBorders>
              <w:top w:val="nil"/>
              <w:left w:val="nil"/>
              <w:bottom w:val="single" w:sz="8" w:space="0" w:color="auto"/>
              <w:right w:val="single" w:sz="8" w:space="0" w:color="auto"/>
            </w:tcBorders>
            <w:vAlign w:val="center"/>
            <w:hideMark/>
          </w:tcPr>
          <w:p w:rsidR="0097140B" w:rsidRPr="0097140B" w:rsidRDefault="0097140B" w:rsidP="00CF7131">
            <w:pPr>
              <w:widowControl/>
              <w:jc w:val="center"/>
              <w:rPr>
                <w:rFonts w:ascii="Arial" w:hAnsi="Arial" w:cs="Arial"/>
                <w:sz w:val="16"/>
                <w:szCs w:val="16"/>
              </w:rPr>
            </w:pPr>
            <w:r w:rsidRPr="0097140B">
              <w:rPr>
                <w:rFonts w:ascii="Arial" w:hAnsi="Arial" w:cs="Arial"/>
                <w:sz w:val="16"/>
                <w:szCs w:val="16"/>
              </w:rPr>
              <w:t>0</w:t>
            </w:r>
          </w:p>
        </w:tc>
        <w:tc>
          <w:tcPr>
            <w:tcW w:w="637" w:type="dxa"/>
            <w:tcBorders>
              <w:top w:val="nil"/>
              <w:left w:val="nil"/>
              <w:bottom w:val="single" w:sz="8" w:space="0" w:color="auto"/>
              <w:right w:val="single" w:sz="8" w:space="0" w:color="auto"/>
            </w:tcBorders>
            <w:vAlign w:val="center"/>
            <w:hideMark/>
          </w:tcPr>
          <w:p w:rsidR="0097140B" w:rsidRPr="0097140B" w:rsidRDefault="0097140B" w:rsidP="00CF7131">
            <w:pPr>
              <w:widowControl/>
              <w:jc w:val="center"/>
              <w:rPr>
                <w:rFonts w:ascii="Arial" w:hAnsi="Arial" w:cs="Arial"/>
                <w:sz w:val="16"/>
                <w:szCs w:val="16"/>
              </w:rPr>
            </w:pPr>
            <w:r w:rsidRPr="0097140B">
              <w:rPr>
                <w:rFonts w:ascii="Arial" w:hAnsi="Arial" w:cs="Arial"/>
                <w:sz w:val="16"/>
                <w:szCs w:val="16"/>
              </w:rPr>
              <w:t>0</w:t>
            </w:r>
          </w:p>
        </w:tc>
        <w:tc>
          <w:tcPr>
            <w:tcW w:w="5035" w:type="dxa"/>
            <w:tcBorders>
              <w:top w:val="nil"/>
              <w:left w:val="nil"/>
              <w:bottom w:val="single" w:sz="8" w:space="0" w:color="auto"/>
              <w:right w:val="single" w:sz="8" w:space="0" w:color="auto"/>
            </w:tcBorders>
            <w:vAlign w:val="center"/>
            <w:hideMark/>
          </w:tcPr>
          <w:p w:rsidR="0097140B" w:rsidRPr="0097140B" w:rsidRDefault="0097140B" w:rsidP="00CF7131">
            <w:pPr>
              <w:widowControl/>
              <w:rPr>
                <w:rFonts w:ascii="Arial" w:hAnsi="Arial" w:cs="Arial"/>
                <w:sz w:val="16"/>
                <w:szCs w:val="16"/>
              </w:rPr>
            </w:pPr>
            <w:r w:rsidRPr="0097140B">
              <w:rPr>
                <w:rFonts w:ascii="宋体" w:hAnsi="宋体" w:cs="Arial" w:hint="eastAsia"/>
                <w:sz w:val="16"/>
                <w:szCs w:val="16"/>
              </w:rPr>
              <w:t>内部过温保护；</w:t>
            </w:r>
            <w:r w:rsidRPr="0097140B">
              <w:rPr>
                <w:rFonts w:ascii="Arial" w:hAnsi="Arial" w:cs="Arial"/>
                <w:sz w:val="16"/>
                <w:szCs w:val="16"/>
              </w:rPr>
              <w:t xml:space="preserve"> 0</w:t>
            </w:r>
            <w:r w:rsidRPr="0097140B">
              <w:rPr>
                <w:rFonts w:ascii="宋体" w:hAnsi="宋体" w:cs="Arial" w:hint="eastAsia"/>
                <w:sz w:val="16"/>
                <w:szCs w:val="16"/>
              </w:rPr>
              <w:t>：正常【默认】；</w:t>
            </w:r>
            <w:r w:rsidRPr="0097140B">
              <w:rPr>
                <w:rFonts w:ascii="Arial" w:hAnsi="Arial" w:cs="Arial"/>
                <w:sz w:val="16"/>
                <w:szCs w:val="16"/>
              </w:rPr>
              <w:t xml:space="preserve"> 1</w:t>
            </w:r>
            <w:r w:rsidRPr="0097140B">
              <w:rPr>
                <w:rFonts w:ascii="宋体" w:hAnsi="宋体" w:cs="Arial" w:hint="eastAsia"/>
                <w:sz w:val="16"/>
                <w:szCs w:val="16"/>
              </w:rPr>
              <w:t>：过温；</w:t>
            </w:r>
          </w:p>
        </w:tc>
      </w:tr>
      <w:tr w:rsidR="0097140B" w:rsidRPr="0097140B" w:rsidTr="0097140B">
        <w:trPr>
          <w:trHeight w:val="397"/>
          <w:jc w:val="center"/>
        </w:trPr>
        <w:tc>
          <w:tcPr>
            <w:tcW w:w="0" w:type="auto"/>
            <w:vMerge/>
            <w:tcBorders>
              <w:top w:val="nil"/>
              <w:left w:val="single" w:sz="8" w:space="0" w:color="auto"/>
              <w:bottom w:val="single" w:sz="8" w:space="0" w:color="000000"/>
              <w:right w:val="single" w:sz="8" w:space="0" w:color="auto"/>
            </w:tcBorders>
            <w:vAlign w:val="center"/>
            <w:hideMark/>
          </w:tcPr>
          <w:p w:rsidR="0097140B" w:rsidRPr="0097140B" w:rsidRDefault="0097140B" w:rsidP="00CF7131">
            <w:pPr>
              <w:widowControl/>
              <w:rPr>
                <w:rFonts w:ascii="Arial" w:hAnsi="Arial" w:cs="Arial"/>
                <w:sz w:val="16"/>
                <w:szCs w:val="16"/>
              </w:rPr>
            </w:pPr>
          </w:p>
        </w:tc>
        <w:tc>
          <w:tcPr>
            <w:tcW w:w="559" w:type="dxa"/>
            <w:tcBorders>
              <w:top w:val="nil"/>
              <w:left w:val="nil"/>
              <w:bottom w:val="single" w:sz="8" w:space="0" w:color="auto"/>
              <w:right w:val="single" w:sz="8" w:space="0" w:color="auto"/>
            </w:tcBorders>
            <w:vAlign w:val="center"/>
            <w:hideMark/>
          </w:tcPr>
          <w:p w:rsidR="0097140B" w:rsidRPr="0097140B" w:rsidRDefault="0097140B" w:rsidP="00CF7131">
            <w:pPr>
              <w:widowControl/>
              <w:jc w:val="center"/>
              <w:rPr>
                <w:rFonts w:ascii="Arial" w:hAnsi="Arial" w:cs="Arial"/>
                <w:sz w:val="16"/>
                <w:szCs w:val="16"/>
              </w:rPr>
            </w:pPr>
            <w:r w:rsidRPr="0097140B">
              <w:rPr>
                <w:rFonts w:ascii="Arial" w:hAnsi="Arial" w:cs="Arial"/>
                <w:sz w:val="16"/>
                <w:szCs w:val="16"/>
              </w:rPr>
              <w:t>3</w:t>
            </w:r>
          </w:p>
        </w:tc>
        <w:tc>
          <w:tcPr>
            <w:tcW w:w="1746" w:type="dxa"/>
            <w:tcBorders>
              <w:top w:val="nil"/>
              <w:left w:val="nil"/>
              <w:bottom w:val="single" w:sz="8" w:space="0" w:color="auto"/>
              <w:right w:val="single" w:sz="8" w:space="0" w:color="auto"/>
            </w:tcBorders>
            <w:vAlign w:val="center"/>
            <w:hideMark/>
          </w:tcPr>
          <w:p w:rsidR="0097140B" w:rsidRPr="0097140B" w:rsidRDefault="0097140B" w:rsidP="00CF7131">
            <w:pPr>
              <w:widowControl/>
              <w:jc w:val="center"/>
              <w:rPr>
                <w:rFonts w:ascii="Arial" w:hAnsi="Arial" w:cs="Arial"/>
                <w:sz w:val="16"/>
                <w:szCs w:val="16"/>
              </w:rPr>
            </w:pPr>
            <w:r w:rsidRPr="0097140B">
              <w:rPr>
                <w:rFonts w:ascii="Arial" w:hAnsi="Arial" w:cs="Arial"/>
                <w:sz w:val="16"/>
                <w:szCs w:val="16"/>
              </w:rPr>
              <w:t>COT</w:t>
            </w:r>
          </w:p>
        </w:tc>
        <w:tc>
          <w:tcPr>
            <w:tcW w:w="560" w:type="dxa"/>
            <w:tcBorders>
              <w:top w:val="nil"/>
              <w:left w:val="nil"/>
              <w:bottom w:val="single" w:sz="8" w:space="0" w:color="auto"/>
              <w:right w:val="single" w:sz="8" w:space="0" w:color="auto"/>
            </w:tcBorders>
            <w:vAlign w:val="center"/>
            <w:hideMark/>
          </w:tcPr>
          <w:p w:rsidR="0097140B" w:rsidRPr="0097140B" w:rsidRDefault="0097140B" w:rsidP="00CF7131">
            <w:pPr>
              <w:widowControl/>
              <w:jc w:val="center"/>
              <w:rPr>
                <w:rFonts w:ascii="Arial" w:hAnsi="Arial" w:cs="Arial"/>
                <w:sz w:val="16"/>
                <w:szCs w:val="16"/>
              </w:rPr>
            </w:pPr>
            <w:r w:rsidRPr="0097140B">
              <w:rPr>
                <w:rFonts w:ascii="Arial" w:hAnsi="Arial" w:cs="Arial"/>
                <w:sz w:val="16"/>
                <w:szCs w:val="16"/>
              </w:rPr>
              <w:t>0</w:t>
            </w:r>
          </w:p>
        </w:tc>
        <w:tc>
          <w:tcPr>
            <w:tcW w:w="637" w:type="dxa"/>
            <w:tcBorders>
              <w:top w:val="nil"/>
              <w:left w:val="nil"/>
              <w:bottom w:val="single" w:sz="8" w:space="0" w:color="auto"/>
              <w:right w:val="single" w:sz="8" w:space="0" w:color="auto"/>
            </w:tcBorders>
            <w:vAlign w:val="center"/>
            <w:hideMark/>
          </w:tcPr>
          <w:p w:rsidR="0097140B" w:rsidRPr="0097140B" w:rsidRDefault="0097140B" w:rsidP="00CF7131">
            <w:pPr>
              <w:widowControl/>
              <w:jc w:val="center"/>
              <w:rPr>
                <w:rFonts w:ascii="Arial" w:hAnsi="Arial" w:cs="Arial"/>
                <w:sz w:val="16"/>
                <w:szCs w:val="16"/>
              </w:rPr>
            </w:pPr>
            <w:r w:rsidRPr="0097140B">
              <w:rPr>
                <w:rFonts w:ascii="Arial" w:hAnsi="Arial" w:cs="Arial"/>
                <w:sz w:val="16"/>
                <w:szCs w:val="16"/>
              </w:rPr>
              <w:t>0</w:t>
            </w:r>
          </w:p>
        </w:tc>
        <w:tc>
          <w:tcPr>
            <w:tcW w:w="5035" w:type="dxa"/>
            <w:tcBorders>
              <w:top w:val="nil"/>
              <w:left w:val="nil"/>
              <w:bottom w:val="single" w:sz="8" w:space="0" w:color="auto"/>
              <w:right w:val="single" w:sz="8" w:space="0" w:color="auto"/>
            </w:tcBorders>
            <w:vAlign w:val="center"/>
            <w:hideMark/>
          </w:tcPr>
          <w:p w:rsidR="0097140B" w:rsidRPr="0097140B" w:rsidRDefault="0097140B" w:rsidP="00CF7131">
            <w:pPr>
              <w:widowControl/>
              <w:rPr>
                <w:rFonts w:ascii="宋体" w:hAnsi="宋体" w:cs="宋体"/>
                <w:sz w:val="16"/>
                <w:szCs w:val="16"/>
              </w:rPr>
            </w:pPr>
            <w:r w:rsidRPr="0097140B">
              <w:rPr>
                <w:rFonts w:ascii="宋体" w:hAnsi="宋体" w:cs="宋体" w:hint="eastAsia"/>
                <w:sz w:val="16"/>
                <w:szCs w:val="16"/>
              </w:rPr>
              <w:t>端口过温保护； 0：正常【默认】； 1：过温；</w:t>
            </w:r>
          </w:p>
        </w:tc>
      </w:tr>
      <w:tr w:rsidR="0097140B" w:rsidRPr="0097140B" w:rsidTr="0097140B">
        <w:trPr>
          <w:trHeight w:val="397"/>
          <w:jc w:val="center"/>
        </w:trPr>
        <w:tc>
          <w:tcPr>
            <w:tcW w:w="0" w:type="auto"/>
            <w:vMerge/>
            <w:tcBorders>
              <w:top w:val="nil"/>
              <w:left w:val="single" w:sz="8" w:space="0" w:color="auto"/>
              <w:bottom w:val="single" w:sz="8" w:space="0" w:color="000000"/>
              <w:right w:val="single" w:sz="8" w:space="0" w:color="auto"/>
            </w:tcBorders>
            <w:vAlign w:val="center"/>
            <w:hideMark/>
          </w:tcPr>
          <w:p w:rsidR="0097140B" w:rsidRPr="0097140B" w:rsidRDefault="0097140B" w:rsidP="00CF7131">
            <w:pPr>
              <w:widowControl/>
              <w:rPr>
                <w:rFonts w:ascii="Arial" w:hAnsi="Arial" w:cs="Arial"/>
                <w:sz w:val="16"/>
                <w:szCs w:val="16"/>
              </w:rPr>
            </w:pPr>
          </w:p>
        </w:tc>
        <w:tc>
          <w:tcPr>
            <w:tcW w:w="559" w:type="dxa"/>
            <w:tcBorders>
              <w:top w:val="nil"/>
              <w:left w:val="nil"/>
              <w:bottom w:val="single" w:sz="8" w:space="0" w:color="auto"/>
              <w:right w:val="single" w:sz="8" w:space="0" w:color="auto"/>
            </w:tcBorders>
            <w:vAlign w:val="center"/>
            <w:hideMark/>
          </w:tcPr>
          <w:p w:rsidR="0097140B" w:rsidRPr="0097140B" w:rsidRDefault="0097140B" w:rsidP="00CF7131">
            <w:pPr>
              <w:widowControl/>
              <w:jc w:val="center"/>
              <w:rPr>
                <w:rFonts w:ascii="Arial" w:hAnsi="Arial" w:cs="Arial"/>
                <w:sz w:val="16"/>
                <w:szCs w:val="16"/>
              </w:rPr>
            </w:pPr>
            <w:r w:rsidRPr="0097140B">
              <w:rPr>
                <w:rFonts w:ascii="Arial" w:hAnsi="Arial" w:cs="Arial"/>
                <w:sz w:val="16"/>
                <w:szCs w:val="16"/>
              </w:rPr>
              <w:t>2</w:t>
            </w:r>
          </w:p>
        </w:tc>
        <w:tc>
          <w:tcPr>
            <w:tcW w:w="1746" w:type="dxa"/>
            <w:tcBorders>
              <w:top w:val="nil"/>
              <w:left w:val="nil"/>
              <w:bottom w:val="single" w:sz="8" w:space="0" w:color="auto"/>
              <w:right w:val="single" w:sz="8" w:space="0" w:color="auto"/>
            </w:tcBorders>
            <w:vAlign w:val="center"/>
            <w:hideMark/>
          </w:tcPr>
          <w:p w:rsidR="0097140B" w:rsidRPr="0097140B" w:rsidRDefault="0097140B" w:rsidP="00CF7131">
            <w:pPr>
              <w:widowControl/>
              <w:jc w:val="center"/>
              <w:rPr>
                <w:rFonts w:ascii="Arial" w:hAnsi="Arial" w:cs="Arial"/>
                <w:sz w:val="16"/>
                <w:szCs w:val="16"/>
              </w:rPr>
            </w:pPr>
            <w:r w:rsidRPr="0097140B">
              <w:rPr>
                <w:rFonts w:ascii="Arial" w:hAnsi="Arial" w:cs="Arial"/>
                <w:sz w:val="16"/>
                <w:szCs w:val="16"/>
              </w:rPr>
              <w:t>OC</w:t>
            </w:r>
          </w:p>
        </w:tc>
        <w:tc>
          <w:tcPr>
            <w:tcW w:w="560" w:type="dxa"/>
            <w:tcBorders>
              <w:top w:val="nil"/>
              <w:left w:val="nil"/>
              <w:bottom w:val="single" w:sz="8" w:space="0" w:color="auto"/>
              <w:right w:val="single" w:sz="8" w:space="0" w:color="auto"/>
            </w:tcBorders>
            <w:vAlign w:val="center"/>
            <w:hideMark/>
          </w:tcPr>
          <w:p w:rsidR="0097140B" w:rsidRPr="0097140B" w:rsidRDefault="0097140B" w:rsidP="00CF7131">
            <w:pPr>
              <w:widowControl/>
              <w:jc w:val="center"/>
              <w:rPr>
                <w:rFonts w:ascii="Arial" w:hAnsi="Arial" w:cs="Arial"/>
                <w:sz w:val="16"/>
                <w:szCs w:val="16"/>
              </w:rPr>
            </w:pPr>
            <w:r w:rsidRPr="0097140B">
              <w:rPr>
                <w:rFonts w:ascii="Arial" w:hAnsi="Arial" w:cs="Arial"/>
                <w:sz w:val="16"/>
                <w:szCs w:val="16"/>
              </w:rPr>
              <w:t>0</w:t>
            </w:r>
          </w:p>
        </w:tc>
        <w:tc>
          <w:tcPr>
            <w:tcW w:w="637" w:type="dxa"/>
            <w:tcBorders>
              <w:top w:val="nil"/>
              <w:left w:val="nil"/>
              <w:bottom w:val="single" w:sz="8" w:space="0" w:color="auto"/>
              <w:right w:val="single" w:sz="8" w:space="0" w:color="auto"/>
            </w:tcBorders>
            <w:vAlign w:val="center"/>
            <w:hideMark/>
          </w:tcPr>
          <w:p w:rsidR="0097140B" w:rsidRPr="0097140B" w:rsidRDefault="0097140B" w:rsidP="00CF7131">
            <w:pPr>
              <w:widowControl/>
              <w:jc w:val="center"/>
              <w:rPr>
                <w:rFonts w:ascii="Arial" w:hAnsi="Arial" w:cs="Arial"/>
                <w:sz w:val="16"/>
                <w:szCs w:val="16"/>
              </w:rPr>
            </w:pPr>
            <w:r w:rsidRPr="0097140B">
              <w:rPr>
                <w:rFonts w:ascii="Arial" w:hAnsi="Arial" w:cs="Arial"/>
                <w:sz w:val="16"/>
                <w:szCs w:val="16"/>
              </w:rPr>
              <w:t>0</w:t>
            </w:r>
          </w:p>
        </w:tc>
        <w:tc>
          <w:tcPr>
            <w:tcW w:w="5035" w:type="dxa"/>
            <w:tcBorders>
              <w:top w:val="nil"/>
              <w:left w:val="nil"/>
              <w:bottom w:val="single" w:sz="8" w:space="0" w:color="auto"/>
              <w:right w:val="single" w:sz="8" w:space="0" w:color="auto"/>
            </w:tcBorders>
            <w:vAlign w:val="center"/>
            <w:hideMark/>
          </w:tcPr>
          <w:p w:rsidR="0097140B" w:rsidRPr="0097140B" w:rsidRDefault="0097140B" w:rsidP="00CF7131">
            <w:pPr>
              <w:widowControl/>
              <w:rPr>
                <w:rFonts w:ascii="Arial" w:hAnsi="Arial" w:cs="Arial"/>
                <w:sz w:val="16"/>
                <w:szCs w:val="16"/>
              </w:rPr>
            </w:pPr>
            <w:r w:rsidRPr="0097140B">
              <w:rPr>
                <w:rFonts w:ascii="宋体" w:hAnsi="宋体" w:cs="Arial" w:hint="eastAsia"/>
                <w:sz w:val="16"/>
                <w:szCs w:val="16"/>
              </w:rPr>
              <w:t>输出过流保护；</w:t>
            </w:r>
            <w:r w:rsidRPr="0097140B">
              <w:rPr>
                <w:rFonts w:ascii="Arial" w:hAnsi="Arial" w:cs="Arial"/>
                <w:sz w:val="16"/>
                <w:szCs w:val="16"/>
              </w:rPr>
              <w:t xml:space="preserve"> 0</w:t>
            </w:r>
            <w:r w:rsidRPr="0097140B">
              <w:rPr>
                <w:rFonts w:ascii="宋体" w:hAnsi="宋体" w:cs="Arial" w:hint="eastAsia"/>
                <w:sz w:val="16"/>
                <w:szCs w:val="16"/>
              </w:rPr>
              <w:t>：正常【默认】；</w:t>
            </w:r>
            <w:r w:rsidRPr="0097140B">
              <w:rPr>
                <w:rFonts w:ascii="Arial" w:hAnsi="Arial" w:cs="Arial"/>
                <w:sz w:val="16"/>
                <w:szCs w:val="16"/>
              </w:rPr>
              <w:t xml:space="preserve"> 1</w:t>
            </w:r>
            <w:r w:rsidRPr="0097140B">
              <w:rPr>
                <w:rFonts w:ascii="宋体" w:hAnsi="宋体" w:cs="Arial" w:hint="eastAsia"/>
                <w:sz w:val="16"/>
                <w:szCs w:val="16"/>
              </w:rPr>
              <w:t>：过流复位；</w:t>
            </w:r>
          </w:p>
        </w:tc>
      </w:tr>
      <w:tr w:rsidR="0097140B" w:rsidRPr="0097140B" w:rsidTr="0097140B">
        <w:trPr>
          <w:trHeight w:val="397"/>
          <w:jc w:val="center"/>
        </w:trPr>
        <w:tc>
          <w:tcPr>
            <w:tcW w:w="0" w:type="auto"/>
            <w:vMerge/>
            <w:tcBorders>
              <w:top w:val="nil"/>
              <w:left w:val="single" w:sz="8" w:space="0" w:color="auto"/>
              <w:bottom w:val="single" w:sz="8" w:space="0" w:color="000000"/>
              <w:right w:val="single" w:sz="8" w:space="0" w:color="auto"/>
            </w:tcBorders>
            <w:vAlign w:val="center"/>
            <w:hideMark/>
          </w:tcPr>
          <w:p w:rsidR="0097140B" w:rsidRPr="0097140B" w:rsidRDefault="0097140B" w:rsidP="00CF7131">
            <w:pPr>
              <w:widowControl/>
              <w:rPr>
                <w:rFonts w:ascii="Arial" w:hAnsi="Arial" w:cs="Arial"/>
                <w:sz w:val="16"/>
                <w:szCs w:val="16"/>
              </w:rPr>
            </w:pPr>
          </w:p>
        </w:tc>
        <w:tc>
          <w:tcPr>
            <w:tcW w:w="559" w:type="dxa"/>
            <w:tcBorders>
              <w:top w:val="nil"/>
              <w:left w:val="nil"/>
              <w:bottom w:val="single" w:sz="8" w:space="0" w:color="auto"/>
              <w:right w:val="single" w:sz="8" w:space="0" w:color="auto"/>
            </w:tcBorders>
            <w:vAlign w:val="center"/>
            <w:hideMark/>
          </w:tcPr>
          <w:p w:rsidR="0097140B" w:rsidRPr="0097140B" w:rsidRDefault="0097140B" w:rsidP="00CF7131">
            <w:pPr>
              <w:widowControl/>
              <w:jc w:val="center"/>
              <w:rPr>
                <w:rFonts w:ascii="Arial" w:hAnsi="Arial" w:cs="Arial"/>
                <w:sz w:val="16"/>
                <w:szCs w:val="16"/>
              </w:rPr>
            </w:pPr>
            <w:r w:rsidRPr="0097140B">
              <w:rPr>
                <w:rFonts w:ascii="Arial" w:hAnsi="Arial" w:cs="Arial"/>
                <w:sz w:val="16"/>
                <w:szCs w:val="16"/>
              </w:rPr>
              <w:t>1</w:t>
            </w:r>
          </w:p>
        </w:tc>
        <w:tc>
          <w:tcPr>
            <w:tcW w:w="1746" w:type="dxa"/>
            <w:tcBorders>
              <w:top w:val="nil"/>
              <w:left w:val="nil"/>
              <w:bottom w:val="single" w:sz="8" w:space="0" w:color="auto"/>
              <w:right w:val="single" w:sz="8" w:space="0" w:color="auto"/>
            </w:tcBorders>
            <w:vAlign w:val="center"/>
            <w:hideMark/>
          </w:tcPr>
          <w:p w:rsidR="0097140B" w:rsidRPr="0097140B" w:rsidRDefault="0097140B" w:rsidP="00CF7131">
            <w:pPr>
              <w:widowControl/>
              <w:jc w:val="center"/>
              <w:rPr>
                <w:rFonts w:ascii="Arial" w:hAnsi="Arial" w:cs="Arial"/>
                <w:sz w:val="16"/>
                <w:szCs w:val="16"/>
              </w:rPr>
            </w:pPr>
            <w:r w:rsidRPr="0097140B">
              <w:rPr>
                <w:rFonts w:ascii="Arial" w:hAnsi="Arial" w:cs="Arial"/>
                <w:sz w:val="16"/>
                <w:szCs w:val="16"/>
              </w:rPr>
              <w:t>OV</w:t>
            </w:r>
          </w:p>
        </w:tc>
        <w:tc>
          <w:tcPr>
            <w:tcW w:w="560" w:type="dxa"/>
            <w:tcBorders>
              <w:top w:val="nil"/>
              <w:left w:val="nil"/>
              <w:bottom w:val="single" w:sz="8" w:space="0" w:color="auto"/>
              <w:right w:val="single" w:sz="8" w:space="0" w:color="auto"/>
            </w:tcBorders>
            <w:vAlign w:val="center"/>
            <w:hideMark/>
          </w:tcPr>
          <w:p w:rsidR="0097140B" w:rsidRPr="0097140B" w:rsidRDefault="0097140B" w:rsidP="00CF7131">
            <w:pPr>
              <w:widowControl/>
              <w:jc w:val="center"/>
              <w:rPr>
                <w:rFonts w:ascii="Arial" w:hAnsi="Arial" w:cs="Arial"/>
                <w:sz w:val="16"/>
                <w:szCs w:val="16"/>
              </w:rPr>
            </w:pPr>
            <w:r w:rsidRPr="0097140B">
              <w:rPr>
                <w:rFonts w:ascii="Arial" w:hAnsi="Arial" w:cs="Arial"/>
                <w:sz w:val="16"/>
                <w:szCs w:val="16"/>
              </w:rPr>
              <w:t>0</w:t>
            </w:r>
          </w:p>
        </w:tc>
        <w:tc>
          <w:tcPr>
            <w:tcW w:w="637" w:type="dxa"/>
            <w:tcBorders>
              <w:top w:val="nil"/>
              <w:left w:val="nil"/>
              <w:bottom w:val="single" w:sz="8" w:space="0" w:color="auto"/>
              <w:right w:val="single" w:sz="8" w:space="0" w:color="auto"/>
            </w:tcBorders>
            <w:vAlign w:val="center"/>
            <w:hideMark/>
          </w:tcPr>
          <w:p w:rsidR="0097140B" w:rsidRPr="0097140B" w:rsidRDefault="0097140B" w:rsidP="00CF7131">
            <w:pPr>
              <w:widowControl/>
              <w:jc w:val="center"/>
              <w:rPr>
                <w:rFonts w:ascii="Arial" w:hAnsi="Arial" w:cs="Arial"/>
                <w:sz w:val="16"/>
                <w:szCs w:val="16"/>
              </w:rPr>
            </w:pPr>
            <w:r w:rsidRPr="0097140B">
              <w:rPr>
                <w:rFonts w:ascii="Arial" w:hAnsi="Arial" w:cs="Arial"/>
                <w:sz w:val="16"/>
                <w:szCs w:val="16"/>
              </w:rPr>
              <w:t>0</w:t>
            </w:r>
          </w:p>
        </w:tc>
        <w:tc>
          <w:tcPr>
            <w:tcW w:w="5035" w:type="dxa"/>
            <w:tcBorders>
              <w:top w:val="nil"/>
              <w:left w:val="nil"/>
              <w:bottom w:val="single" w:sz="8" w:space="0" w:color="auto"/>
              <w:right w:val="single" w:sz="8" w:space="0" w:color="auto"/>
            </w:tcBorders>
            <w:vAlign w:val="center"/>
            <w:hideMark/>
          </w:tcPr>
          <w:p w:rsidR="0097140B" w:rsidRPr="0097140B" w:rsidRDefault="0097140B" w:rsidP="00CF7131">
            <w:pPr>
              <w:widowControl/>
              <w:rPr>
                <w:rFonts w:ascii="Arial" w:hAnsi="Arial" w:cs="Arial"/>
                <w:sz w:val="16"/>
                <w:szCs w:val="16"/>
              </w:rPr>
            </w:pPr>
            <w:r w:rsidRPr="0097140B">
              <w:rPr>
                <w:rFonts w:ascii="宋体" w:hAnsi="宋体" w:cs="Arial" w:hint="eastAsia"/>
                <w:sz w:val="16"/>
                <w:szCs w:val="16"/>
              </w:rPr>
              <w:t>输出过压保护；</w:t>
            </w:r>
            <w:r w:rsidRPr="0097140B">
              <w:rPr>
                <w:rFonts w:ascii="Arial" w:hAnsi="Arial" w:cs="Arial"/>
                <w:sz w:val="16"/>
                <w:szCs w:val="16"/>
              </w:rPr>
              <w:t xml:space="preserve"> 0</w:t>
            </w:r>
            <w:r w:rsidRPr="0097140B">
              <w:rPr>
                <w:rFonts w:ascii="宋体" w:hAnsi="宋体" w:cs="Arial" w:hint="eastAsia"/>
                <w:sz w:val="16"/>
                <w:szCs w:val="16"/>
              </w:rPr>
              <w:t>：正常【默认】；</w:t>
            </w:r>
            <w:r w:rsidRPr="0097140B">
              <w:rPr>
                <w:rFonts w:ascii="Arial" w:hAnsi="Arial" w:cs="Arial"/>
                <w:sz w:val="16"/>
                <w:szCs w:val="16"/>
              </w:rPr>
              <w:t xml:space="preserve"> 1</w:t>
            </w:r>
            <w:r w:rsidRPr="0097140B">
              <w:rPr>
                <w:rFonts w:ascii="宋体" w:hAnsi="宋体" w:cs="Arial" w:hint="eastAsia"/>
                <w:sz w:val="16"/>
                <w:szCs w:val="16"/>
              </w:rPr>
              <w:t>：过压复位；</w:t>
            </w:r>
          </w:p>
        </w:tc>
      </w:tr>
      <w:tr w:rsidR="0097140B" w:rsidRPr="0097140B" w:rsidTr="0097140B">
        <w:trPr>
          <w:trHeight w:val="397"/>
          <w:jc w:val="center"/>
        </w:trPr>
        <w:tc>
          <w:tcPr>
            <w:tcW w:w="0" w:type="auto"/>
            <w:vMerge/>
            <w:tcBorders>
              <w:top w:val="nil"/>
              <w:left w:val="single" w:sz="8" w:space="0" w:color="auto"/>
              <w:bottom w:val="single" w:sz="8" w:space="0" w:color="000000"/>
              <w:right w:val="single" w:sz="8" w:space="0" w:color="auto"/>
            </w:tcBorders>
            <w:vAlign w:val="center"/>
            <w:hideMark/>
          </w:tcPr>
          <w:p w:rsidR="0097140B" w:rsidRPr="0097140B" w:rsidRDefault="0097140B" w:rsidP="00CF7131">
            <w:pPr>
              <w:widowControl/>
              <w:rPr>
                <w:rFonts w:ascii="Arial" w:hAnsi="Arial" w:cs="Arial"/>
                <w:sz w:val="16"/>
                <w:szCs w:val="16"/>
              </w:rPr>
            </w:pPr>
          </w:p>
        </w:tc>
        <w:tc>
          <w:tcPr>
            <w:tcW w:w="559" w:type="dxa"/>
            <w:tcBorders>
              <w:top w:val="nil"/>
              <w:left w:val="nil"/>
              <w:bottom w:val="single" w:sz="8" w:space="0" w:color="auto"/>
              <w:right w:val="single" w:sz="8" w:space="0" w:color="auto"/>
            </w:tcBorders>
            <w:vAlign w:val="center"/>
            <w:hideMark/>
          </w:tcPr>
          <w:p w:rsidR="0097140B" w:rsidRPr="0097140B" w:rsidRDefault="0097140B" w:rsidP="00CF7131">
            <w:pPr>
              <w:widowControl/>
              <w:jc w:val="center"/>
              <w:rPr>
                <w:rFonts w:ascii="Arial" w:hAnsi="Arial" w:cs="Arial"/>
                <w:sz w:val="16"/>
                <w:szCs w:val="16"/>
              </w:rPr>
            </w:pPr>
            <w:r w:rsidRPr="0097140B">
              <w:rPr>
                <w:rFonts w:ascii="Arial" w:hAnsi="Arial" w:cs="Arial"/>
                <w:sz w:val="16"/>
                <w:szCs w:val="16"/>
              </w:rPr>
              <w:t>0</w:t>
            </w:r>
          </w:p>
        </w:tc>
        <w:tc>
          <w:tcPr>
            <w:tcW w:w="1746" w:type="dxa"/>
            <w:tcBorders>
              <w:top w:val="nil"/>
              <w:left w:val="nil"/>
              <w:bottom w:val="single" w:sz="8" w:space="0" w:color="auto"/>
              <w:right w:val="single" w:sz="8" w:space="0" w:color="auto"/>
            </w:tcBorders>
            <w:vAlign w:val="center"/>
            <w:hideMark/>
          </w:tcPr>
          <w:p w:rsidR="0097140B" w:rsidRPr="0097140B" w:rsidRDefault="0097140B" w:rsidP="00CF7131">
            <w:pPr>
              <w:widowControl/>
              <w:jc w:val="center"/>
              <w:rPr>
                <w:rFonts w:ascii="Arial" w:hAnsi="Arial" w:cs="Arial"/>
                <w:sz w:val="16"/>
                <w:szCs w:val="16"/>
              </w:rPr>
            </w:pPr>
            <w:r w:rsidRPr="0097140B">
              <w:rPr>
                <w:rFonts w:ascii="Arial" w:hAnsi="Arial" w:cs="Arial"/>
                <w:sz w:val="16"/>
                <w:szCs w:val="16"/>
              </w:rPr>
              <w:t>UV</w:t>
            </w:r>
          </w:p>
        </w:tc>
        <w:tc>
          <w:tcPr>
            <w:tcW w:w="560" w:type="dxa"/>
            <w:tcBorders>
              <w:top w:val="nil"/>
              <w:left w:val="nil"/>
              <w:bottom w:val="single" w:sz="8" w:space="0" w:color="auto"/>
              <w:right w:val="single" w:sz="8" w:space="0" w:color="auto"/>
            </w:tcBorders>
            <w:vAlign w:val="center"/>
            <w:hideMark/>
          </w:tcPr>
          <w:p w:rsidR="0097140B" w:rsidRPr="0097140B" w:rsidRDefault="0097140B" w:rsidP="00CF7131">
            <w:pPr>
              <w:widowControl/>
              <w:jc w:val="center"/>
              <w:rPr>
                <w:rFonts w:ascii="Arial" w:hAnsi="Arial" w:cs="Arial"/>
                <w:sz w:val="16"/>
                <w:szCs w:val="16"/>
              </w:rPr>
            </w:pPr>
            <w:r w:rsidRPr="0097140B">
              <w:rPr>
                <w:rFonts w:ascii="Arial" w:hAnsi="Arial" w:cs="Arial"/>
                <w:sz w:val="16"/>
                <w:szCs w:val="16"/>
              </w:rPr>
              <w:t>0</w:t>
            </w:r>
          </w:p>
        </w:tc>
        <w:tc>
          <w:tcPr>
            <w:tcW w:w="637" w:type="dxa"/>
            <w:tcBorders>
              <w:top w:val="nil"/>
              <w:left w:val="nil"/>
              <w:bottom w:val="single" w:sz="8" w:space="0" w:color="auto"/>
              <w:right w:val="single" w:sz="8" w:space="0" w:color="auto"/>
            </w:tcBorders>
            <w:vAlign w:val="center"/>
            <w:hideMark/>
          </w:tcPr>
          <w:p w:rsidR="0097140B" w:rsidRPr="0097140B" w:rsidRDefault="0097140B" w:rsidP="00CF7131">
            <w:pPr>
              <w:widowControl/>
              <w:jc w:val="center"/>
              <w:rPr>
                <w:rFonts w:ascii="Arial" w:hAnsi="Arial" w:cs="Arial"/>
                <w:sz w:val="16"/>
                <w:szCs w:val="16"/>
              </w:rPr>
            </w:pPr>
            <w:r w:rsidRPr="0097140B">
              <w:rPr>
                <w:rFonts w:ascii="Arial" w:hAnsi="Arial" w:cs="Arial"/>
                <w:sz w:val="16"/>
                <w:szCs w:val="16"/>
              </w:rPr>
              <w:t>0</w:t>
            </w:r>
          </w:p>
        </w:tc>
        <w:tc>
          <w:tcPr>
            <w:tcW w:w="5035" w:type="dxa"/>
            <w:tcBorders>
              <w:top w:val="nil"/>
              <w:left w:val="nil"/>
              <w:bottom w:val="single" w:sz="8" w:space="0" w:color="auto"/>
              <w:right w:val="single" w:sz="8" w:space="0" w:color="auto"/>
            </w:tcBorders>
            <w:vAlign w:val="center"/>
            <w:hideMark/>
          </w:tcPr>
          <w:p w:rsidR="0097140B" w:rsidRPr="0097140B" w:rsidRDefault="0097140B" w:rsidP="00CF7131">
            <w:pPr>
              <w:widowControl/>
              <w:rPr>
                <w:rFonts w:ascii="Arial" w:hAnsi="Arial" w:cs="Arial"/>
                <w:sz w:val="16"/>
                <w:szCs w:val="16"/>
              </w:rPr>
            </w:pPr>
            <w:r w:rsidRPr="0097140B">
              <w:rPr>
                <w:rFonts w:ascii="宋体" w:hAnsi="宋体" w:cs="Arial" w:hint="eastAsia"/>
                <w:sz w:val="16"/>
                <w:szCs w:val="16"/>
              </w:rPr>
              <w:t>输出欠压保护；</w:t>
            </w:r>
            <w:r w:rsidRPr="0097140B">
              <w:rPr>
                <w:rFonts w:ascii="Arial" w:hAnsi="Arial" w:cs="Arial"/>
                <w:sz w:val="16"/>
                <w:szCs w:val="16"/>
              </w:rPr>
              <w:t xml:space="preserve"> 0</w:t>
            </w:r>
            <w:r w:rsidRPr="0097140B">
              <w:rPr>
                <w:rFonts w:ascii="宋体" w:hAnsi="宋体" w:cs="Arial" w:hint="eastAsia"/>
                <w:sz w:val="16"/>
                <w:szCs w:val="16"/>
              </w:rPr>
              <w:t>：正常【默认】；</w:t>
            </w:r>
            <w:r w:rsidRPr="0097140B">
              <w:rPr>
                <w:rFonts w:ascii="Arial" w:hAnsi="Arial" w:cs="Arial"/>
                <w:sz w:val="16"/>
                <w:szCs w:val="16"/>
              </w:rPr>
              <w:t xml:space="preserve"> 1</w:t>
            </w:r>
            <w:r w:rsidRPr="0097140B">
              <w:rPr>
                <w:rFonts w:ascii="宋体" w:hAnsi="宋体" w:cs="Arial" w:hint="eastAsia"/>
                <w:sz w:val="16"/>
                <w:szCs w:val="16"/>
              </w:rPr>
              <w:t>：欠压复位；</w:t>
            </w:r>
          </w:p>
        </w:tc>
      </w:tr>
    </w:tbl>
    <w:p w:rsidR="0097140B" w:rsidRDefault="0097140B" w:rsidP="0097140B">
      <w:pPr>
        <w:pStyle w:val="afd"/>
        <w:spacing w:before="156" w:after="156"/>
      </w:pPr>
      <w:bookmarkStart w:id="1167" w:name="_Toc438915380"/>
      <w:bookmarkStart w:id="1168" w:name="_Toc443427805"/>
      <w:r w:rsidRPr="0097140B">
        <w:rPr>
          <w:rFonts w:hint="eastAsia"/>
        </w:rPr>
        <w:t>获取实时状态信息命令</w:t>
      </w:r>
      <w:bookmarkEnd w:id="1167"/>
      <w:bookmarkEnd w:id="1168"/>
    </w:p>
    <w:p w:rsidR="002D70AD" w:rsidRDefault="002D70AD" w:rsidP="002D70AD">
      <w:pPr>
        <w:pStyle w:val="afff2"/>
      </w:pPr>
    </w:p>
    <w:p w:rsidR="002D70AD" w:rsidRPr="002D70AD" w:rsidRDefault="002D70AD" w:rsidP="002D70AD">
      <w:pPr>
        <w:pStyle w:val="afff2"/>
      </w:pPr>
    </w:p>
    <w:p w:rsidR="0097140B" w:rsidRDefault="0097140B" w:rsidP="0097140B">
      <w:pPr>
        <w:pStyle w:val="af9"/>
        <w:spacing w:before="156" w:after="156"/>
      </w:pPr>
      <w:r w:rsidRPr="0097140B">
        <w:rPr>
          <w:rFonts w:hint="eastAsia"/>
        </w:rPr>
        <w:lastRenderedPageBreak/>
        <w:t>获取实时状态信息命令</w:t>
      </w:r>
    </w:p>
    <w:tbl>
      <w:tblPr>
        <w:tblW w:w="8932" w:type="dxa"/>
        <w:jc w:val="center"/>
        <w:tblLook w:val="04A0"/>
      </w:tblPr>
      <w:tblGrid>
        <w:gridCol w:w="377"/>
        <w:gridCol w:w="1254"/>
        <w:gridCol w:w="1408"/>
        <w:gridCol w:w="1944"/>
        <w:gridCol w:w="699"/>
        <w:gridCol w:w="3250"/>
      </w:tblGrid>
      <w:tr w:rsidR="0097140B" w:rsidTr="0097140B">
        <w:trPr>
          <w:trHeight w:val="559"/>
          <w:jc w:val="center"/>
        </w:trPr>
        <w:tc>
          <w:tcPr>
            <w:tcW w:w="377" w:type="dxa"/>
            <w:tcBorders>
              <w:top w:val="single" w:sz="8" w:space="0" w:color="000000"/>
              <w:left w:val="nil"/>
              <w:bottom w:val="nil"/>
              <w:right w:val="single" w:sz="8" w:space="0" w:color="000000"/>
            </w:tcBorders>
            <w:shd w:val="clear" w:color="auto" w:fill="595959"/>
            <w:vAlign w:val="center"/>
            <w:hideMark/>
          </w:tcPr>
          <w:p w:rsidR="0097140B" w:rsidRDefault="0097140B" w:rsidP="00CF7131">
            <w:pPr>
              <w:widowControl/>
              <w:jc w:val="center"/>
              <w:rPr>
                <w:rFonts w:ascii="Arial Unicode MS" w:eastAsia="Arial Unicode MS" w:hAnsi="Arial Unicode MS" w:cs="Arial Unicode MS"/>
                <w:b/>
                <w:bCs/>
                <w:color w:val="FFFFFF"/>
                <w:sz w:val="16"/>
                <w:szCs w:val="16"/>
              </w:rPr>
            </w:pPr>
            <w:r>
              <w:rPr>
                <w:rFonts w:ascii="Arial Unicode MS" w:eastAsia="Arial Unicode MS" w:hAnsi="Arial Unicode MS" w:cs="Arial Unicode MS" w:hint="eastAsia"/>
                <w:b/>
                <w:bCs/>
                <w:color w:val="FFFFFF"/>
                <w:sz w:val="16"/>
                <w:szCs w:val="16"/>
              </w:rPr>
              <w:t>序号</w:t>
            </w:r>
          </w:p>
        </w:tc>
        <w:tc>
          <w:tcPr>
            <w:tcW w:w="1254" w:type="dxa"/>
            <w:tcBorders>
              <w:top w:val="single" w:sz="8" w:space="0" w:color="000000"/>
              <w:left w:val="nil"/>
              <w:bottom w:val="nil"/>
              <w:right w:val="single" w:sz="8" w:space="0" w:color="000000"/>
            </w:tcBorders>
            <w:shd w:val="clear" w:color="auto" w:fill="595959"/>
            <w:vAlign w:val="center"/>
            <w:hideMark/>
          </w:tcPr>
          <w:p w:rsidR="0097140B" w:rsidRDefault="0097140B" w:rsidP="00CF7131">
            <w:pPr>
              <w:widowControl/>
              <w:rPr>
                <w:rFonts w:ascii="Arial Unicode MS" w:eastAsia="Arial Unicode MS" w:hAnsi="Arial Unicode MS" w:cs="Arial Unicode MS"/>
                <w:b/>
                <w:bCs/>
                <w:color w:val="FFFFFF"/>
                <w:sz w:val="16"/>
                <w:szCs w:val="16"/>
              </w:rPr>
            </w:pPr>
            <w:r>
              <w:rPr>
                <w:rFonts w:ascii="Arial Unicode MS" w:eastAsia="Arial Unicode MS" w:hAnsi="Arial Unicode MS" w:cs="Arial Unicode MS" w:hint="eastAsia"/>
                <w:b/>
                <w:bCs/>
                <w:color w:val="FFFFFF"/>
                <w:sz w:val="16"/>
                <w:szCs w:val="16"/>
              </w:rPr>
              <w:t>终端命令说明</w:t>
            </w:r>
          </w:p>
        </w:tc>
        <w:tc>
          <w:tcPr>
            <w:tcW w:w="1408" w:type="dxa"/>
            <w:tcBorders>
              <w:top w:val="single" w:sz="8" w:space="0" w:color="000000"/>
              <w:left w:val="nil"/>
              <w:bottom w:val="nil"/>
              <w:right w:val="single" w:sz="8" w:space="0" w:color="000000"/>
            </w:tcBorders>
            <w:shd w:val="clear" w:color="auto" w:fill="595959"/>
            <w:vAlign w:val="center"/>
            <w:hideMark/>
          </w:tcPr>
          <w:p w:rsidR="0097140B" w:rsidRDefault="0097140B" w:rsidP="00CF7131">
            <w:pPr>
              <w:widowControl/>
              <w:jc w:val="center"/>
              <w:rPr>
                <w:rFonts w:ascii="Arial Unicode MS" w:eastAsia="Arial Unicode MS" w:hAnsi="Arial Unicode MS" w:cs="Arial Unicode MS"/>
                <w:b/>
                <w:bCs/>
                <w:color w:val="FFFFFF"/>
                <w:sz w:val="16"/>
                <w:szCs w:val="16"/>
              </w:rPr>
            </w:pPr>
            <w:r>
              <w:rPr>
                <w:rFonts w:ascii="Arial Unicode MS" w:eastAsia="Arial Unicode MS" w:hAnsi="Arial Unicode MS" w:cs="Arial Unicode MS" w:hint="eastAsia"/>
                <w:b/>
                <w:bCs/>
                <w:color w:val="FFFFFF"/>
                <w:sz w:val="16"/>
                <w:szCs w:val="16"/>
              </w:rPr>
              <w:t>终端命令</w:t>
            </w:r>
          </w:p>
        </w:tc>
        <w:tc>
          <w:tcPr>
            <w:tcW w:w="1944" w:type="dxa"/>
            <w:tcBorders>
              <w:top w:val="single" w:sz="8" w:space="0" w:color="000000"/>
              <w:left w:val="nil"/>
              <w:bottom w:val="nil"/>
              <w:right w:val="single" w:sz="8" w:space="0" w:color="000000"/>
            </w:tcBorders>
            <w:shd w:val="clear" w:color="auto" w:fill="595959"/>
            <w:vAlign w:val="center"/>
            <w:hideMark/>
          </w:tcPr>
          <w:p w:rsidR="0097140B" w:rsidRDefault="0097140B" w:rsidP="00CF7131">
            <w:pPr>
              <w:widowControl/>
              <w:ind w:leftChars="-31" w:left="-65"/>
              <w:jc w:val="center"/>
              <w:rPr>
                <w:rFonts w:ascii="Arial Unicode MS" w:eastAsia="Arial Unicode MS" w:hAnsi="Arial Unicode MS" w:cs="Arial Unicode MS"/>
                <w:b/>
                <w:bCs/>
                <w:color w:val="FFFFFF"/>
                <w:sz w:val="16"/>
                <w:szCs w:val="16"/>
              </w:rPr>
            </w:pPr>
            <w:r>
              <w:rPr>
                <w:rFonts w:ascii="Arial Unicode MS" w:eastAsia="Arial Unicode MS" w:hAnsi="Arial Unicode MS" w:cs="Arial Unicode MS" w:hint="eastAsia"/>
                <w:b/>
                <w:bCs/>
                <w:color w:val="FFFFFF"/>
                <w:sz w:val="16"/>
                <w:szCs w:val="16"/>
              </w:rPr>
              <w:t>充电器应答</w:t>
            </w:r>
          </w:p>
        </w:tc>
        <w:tc>
          <w:tcPr>
            <w:tcW w:w="699" w:type="dxa"/>
            <w:tcBorders>
              <w:top w:val="single" w:sz="8" w:space="0" w:color="000000"/>
              <w:left w:val="nil"/>
              <w:bottom w:val="nil"/>
              <w:right w:val="single" w:sz="8" w:space="0" w:color="000000"/>
            </w:tcBorders>
            <w:shd w:val="clear" w:color="auto" w:fill="595959"/>
            <w:vAlign w:val="center"/>
            <w:hideMark/>
          </w:tcPr>
          <w:p w:rsidR="0097140B" w:rsidRDefault="0097140B" w:rsidP="00CF7131">
            <w:pPr>
              <w:widowControl/>
              <w:jc w:val="center"/>
              <w:rPr>
                <w:rFonts w:ascii="Arial Unicode MS" w:eastAsia="Arial Unicode MS" w:hAnsi="Arial Unicode MS" w:cs="Arial Unicode MS"/>
                <w:b/>
                <w:bCs/>
                <w:color w:val="FFFFFF"/>
                <w:sz w:val="16"/>
                <w:szCs w:val="16"/>
              </w:rPr>
            </w:pPr>
            <w:r>
              <w:rPr>
                <w:rFonts w:ascii="Arial Unicode MS" w:eastAsia="Arial Unicode MS" w:hAnsi="Arial Unicode MS" w:cs="Arial Unicode MS" w:hint="eastAsia"/>
                <w:b/>
                <w:bCs/>
                <w:color w:val="FFFFFF"/>
                <w:sz w:val="16"/>
                <w:szCs w:val="16"/>
              </w:rPr>
              <w:t>刻度</w:t>
            </w:r>
          </w:p>
        </w:tc>
        <w:tc>
          <w:tcPr>
            <w:tcW w:w="3250" w:type="dxa"/>
            <w:tcBorders>
              <w:top w:val="single" w:sz="8" w:space="0" w:color="000000"/>
              <w:left w:val="nil"/>
              <w:bottom w:val="nil"/>
              <w:right w:val="single" w:sz="8" w:space="0" w:color="000000"/>
            </w:tcBorders>
            <w:shd w:val="clear" w:color="auto" w:fill="595959"/>
            <w:vAlign w:val="center"/>
            <w:hideMark/>
          </w:tcPr>
          <w:p w:rsidR="0097140B" w:rsidRDefault="0097140B" w:rsidP="00CF7131">
            <w:pPr>
              <w:widowControl/>
              <w:jc w:val="center"/>
              <w:rPr>
                <w:rFonts w:ascii="Arial Unicode MS" w:eastAsia="Arial Unicode MS" w:hAnsi="Arial Unicode MS" w:cs="Arial Unicode MS"/>
                <w:b/>
                <w:bCs/>
                <w:color w:val="FFFFFF"/>
                <w:sz w:val="16"/>
                <w:szCs w:val="16"/>
              </w:rPr>
            </w:pPr>
            <w:r>
              <w:rPr>
                <w:rFonts w:ascii="Arial Unicode MS" w:eastAsia="Arial Unicode MS" w:hAnsi="Arial Unicode MS" w:cs="Arial Unicode MS" w:hint="eastAsia"/>
                <w:b/>
                <w:bCs/>
                <w:color w:val="FFFFFF"/>
                <w:sz w:val="16"/>
                <w:szCs w:val="16"/>
              </w:rPr>
              <w:t>描述</w:t>
            </w:r>
          </w:p>
        </w:tc>
      </w:tr>
      <w:tr w:rsidR="0097140B" w:rsidTr="0097140B">
        <w:trPr>
          <w:trHeight w:val="435"/>
          <w:jc w:val="center"/>
        </w:trPr>
        <w:tc>
          <w:tcPr>
            <w:tcW w:w="377" w:type="dxa"/>
            <w:tcBorders>
              <w:top w:val="nil"/>
              <w:left w:val="single" w:sz="8" w:space="0" w:color="000000"/>
              <w:bottom w:val="single" w:sz="8" w:space="0" w:color="000000"/>
              <w:right w:val="single" w:sz="8" w:space="0" w:color="000000"/>
            </w:tcBorders>
            <w:vAlign w:val="center"/>
            <w:hideMark/>
          </w:tcPr>
          <w:p w:rsidR="0097140B" w:rsidRDefault="0097140B" w:rsidP="00CF7131">
            <w:pPr>
              <w:widowControl/>
              <w:jc w:val="center"/>
              <w:rPr>
                <w:rFonts w:ascii="宋体" w:hAnsi="宋体" w:cs="宋体"/>
                <w:color w:val="000000"/>
                <w:sz w:val="16"/>
                <w:szCs w:val="16"/>
              </w:rPr>
            </w:pPr>
            <w:r>
              <w:rPr>
                <w:rFonts w:ascii="宋体" w:hAnsi="宋体" w:cs="宋体"/>
                <w:color w:val="000000"/>
                <w:sz w:val="16"/>
                <w:szCs w:val="16"/>
              </w:rPr>
              <w:t>1</w:t>
            </w:r>
          </w:p>
        </w:tc>
        <w:tc>
          <w:tcPr>
            <w:tcW w:w="1254" w:type="dxa"/>
            <w:tcBorders>
              <w:top w:val="nil"/>
              <w:left w:val="nil"/>
              <w:bottom w:val="single" w:sz="8" w:space="0" w:color="000000"/>
              <w:right w:val="single" w:sz="8" w:space="0" w:color="000000"/>
            </w:tcBorders>
            <w:vAlign w:val="center"/>
            <w:hideMark/>
          </w:tcPr>
          <w:p w:rsidR="0097140B" w:rsidRDefault="0097140B" w:rsidP="00CF7131">
            <w:pPr>
              <w:widowControl/>
              <w:rPr>
                <w:rFonts w:ascii="宋体" w:hAnsi="宋体" w:cs="宋体"/>
                <w:color w:val="000000"/>
                <w:sz w:val="16"/>
                <w:szCs w:val="16"/>
              </w:rPr>
            </w:pPr>
            <w:r>
              <w:rPr>
                <w:rFonts w:ascii="宋体" w:hAnsi="宋体" w:cs="宋体" w:hint="eastAsia"/>
                <w:color w:val="000000"/>
                <w:sz w:val="16"/>
                <w:szCs w:val="16"/>
              </w:rPr>
              <w:t>读取B类充电器内部温度</w:t>
            </w:r>
          </w:p>
        </w:tc>
        <w:tc>
          <w:tcPr>
            <w:tcW w:w="1408" w:type="dxa"/>
            <w:tcBorders>
              <w:top w:val="nil"/>
              <w:left w:val="nil"/>
              <w:bottom w:val="single" w:sz="8" w:space="0" w:color="000000"/>
              <w:right w:val="single" w:sz="8" w:space="0" w:color="000000"/>
            </w:tcBorders>
            <w:vAlign w:val="center"/>
            <w:hideMark/>
          </w:tcPr>
          <w:p w:rsidR="0097140B" w:rsidRDefault="0097140B" w:rsidP="00CF7131">
            <w:pPr>
              <w:widowControl/>
              <w:rPr>
                <w:rFonts w:ascii="宋体" w:hAnsi="宋体" w:cs="宋体"/>
                <w:color w:val="000000"/>
                <w:sz w:val="16"/>
                <w:szCs w:val="16"/>
              </w:rPr>
            </w:pPr>
            <w:r>
              <w:rPr>
                <w:rFonts w:ascii="宋体" w:hAnsi="宋体" w:cs="宋体" w:hint="eastAsia"/>
                <w:color w:val="000000"/>
                <w:sz w:val="16"/>
                <w:szCs w:val="16"/>
              </w:rPr>
              <w:t>0x1C 0xA6 0x02</w:t>
            </w:r>
          </w:p>
        </w:tc>
        <w:tc>
          <w:tcPr>
            <w:tcW w:w="1944" w:type="dxa"/>
            <w:tcBorders>
              <w:top w:val="nil"/>
              <w:left w:val="nil"/>
              <w:bottom w:val="single" w:sz="8" w:space="0" w:color="000000"/>
              <w:right w:val="single" w:sz="8" w:space="0" w:color="000000"/>
            </w:tcBorders>
            <w:vAlign w:val="center"/>
            <w:hideMark/>
          </w:tcPr>
          <w:p w:rsidR="0097140B" w:rsidRDefault="0097140B" w:rsidP="00CF7131">
            <w:pPr>
              <w:widowControl/>
              <w:ind w:leftChars="-31" w:left="-65"/>
              <w:rPr>
                <w:rFonts w:ascii="宋体" w:hAnsi="宋体" w:cs="宋体"/>
                <w:color w:val="000000"/>
                <w:sz w:val="16"/>
                <w:szCs w:val="16"/>
              </w:rPr>
            </w:pPr>
            <w:r>
              <w:rPr>
                <w:rFonts w:ascii="宋体" w:hAnsi="宋体" w:cs="宋体" w:hint="eastAsia"/>
                <w:color w:val="000000"/>
                <w:sz w:val="16"/>
                <w:szCs w:val="16"/>
              </w:rPr>
              <w:t xml:space="preserve">ACK Data0 Data1  </w:t>
            </w:r>
          </w:p>
        </w:tc>
        <w:tc>
          <w:tcPr>
            <w:tcW w:w="699" w:type="dxa"/>
            <w:tcBorders>
              <w:top w:val="nil"/>
              <w:left w:val="nil"/>
              <w:bottom w:val="single" w:sz="8" w:space="0" w:color="000000"/>
              <w:right w:val="single" w:sz="8" w:space="0" w:color="000000"/>
            </w:tcBorders>
            <w:vAlign w:val="center"/>
            <w:hideMark/>
          </w:tcPr>
          <w:p w:rsidR="0097140B" w:rsidRDefault="0097140B" w:rsidP="00CF7131">
            <w:pPr>
              <w:widowControl/>
              <w:rPr>
                <w:rFonts w:ascii="宋体" w:hAnsi="宋体" w:cs="宋体"/>
                <w:color w:val="000000"/>
                <w:sz w:val="16"/>
                <w:szCs w:val="16"/>
              </w:rPr>
            </w:pPr>
            <w:r>
              <w:rPr>
                <w:rFonts w:ascii="宋体" w:hAnsi="宋体" w:cs="宋体" w:hint="eastAsia"/>
                <w:color w:val="000000"/>
                <w:sz w:val="16"/>
                <w:szCs w:val="16"/>
              </w:rPr>
              <w:t>1℃/位</w:t>
            </w:r>
          </w:p>
        </w:tc>
        <w:tc>
          <w:tcPr>
            <w:tcW w:w="3250" w:type="dxa"/>
            <w:tcBorders>
              <w:top w:val="nil"/>
              <w:left w:val="nil"/>
              <w:bottom w:val="single" w:sz="8" w:space="0" w:color="000000"/>
              <w:right w:val="single" w:sz="8" w:space="0" w:color="000000"/>
            </w:tcBorders>
            <w:vAlign w:val="center"/>
            <w:hideMark/>
          </w:tcPr>
          <w:p w:rsidR="0097140B" w:rsidRDefault="0097140B" w:rsidP="00CF7131">
            <w:pPr>
              <w:widowControl/>
              <w:rPr>
                <w:rFonts w:ascii="宋体" w:hAnsi="宋体" w:cs="宋体"/>
                <w:color w:val="000000"/>
                <w:sz w:val="16"/>
                <w:szCs w:val="16"/>
              </w:rPr>
            </w:pPr>
            <w:r>
              <w:rPr>
                <w:rFonts w:ascii="宋体" w:hAnsi="宋体" w:cs="宋体" w:hint="eastAsia"/>
                <w:color w:val="000000"/>
                <w:sz w:val="16"/>
                <w:szCs w:val="16"/>
              </w:rPr>
              <w:t>Data0[7:0]:获取充电器内部温度：</w:t>
            </w:r>
            <w:r>
              <w:rPr>
                <w:rFonts w:ascii="宋体" w:hAnsi="宋体" w:cs="宋体" w:hint="eastAsia"/>
                <w:color w:val="000000"/>
                <w:sz w:val="16"/>
                <w:szCs w:val="16"/>
              </w:rPr>
              <w:br/>
              <w:t>Data0[7:0]:获取充电器端口温度：</w:t>
            </w:r>
          </w:p>
        </w:tc>
      </w:tr>
      <w:tr w:rsidR="0097140B" w:rsidTr="0097140B">
        <w:trPr>
          <w:trHeight w:val="465"/>
          <w:jc w:val="center"/>
        </w:trPr>
        <w:tc>
          <w:tcPr>
            <w:tcW w:w="377" w:type="dxa"/>
            <w:tcBorders>
              <w:top w:val="nil"/>
              <w:left w:val="single" w:sz="8" w:space="0" w:color="000000"/>
              <w:bottom w:val="single" w:sz="8" w:space="0" w:color="000000"/>
              <w:right w:val="single" w:sz="8" w:space="0" w:color="000000"/>
            </w:tcBorders>
            <w:vAlign w:val="center"/>
            <w:hideMark/>
          </w:tcPr>
          <w:p w:rsidR="0097140B" w:rsidRDefault="0097140B" w:rsidP="00CF7131">
            <w:pPr>
              <w:widowControl/>
              <w:jc w:val="center"/>
              <w:rPr>
                <w:rFonts w:ascii="宋体" w:hAnsi="宋体" w:cs="宋体"/>
                <w:color w:val="000000"/>
                <w:sz w:val="16"/>
                <w:szCs w:val="16"/>
              </w:rPr>
            </w:pPr>
            <w:r>
              <w:rPr>
                <w:rFonts w:ascii="宋体" w:hAnsi="宋体" w:cs="宋体"/>
                <w:color w:val="000000"/>
                <w:sz w:val="16"/>
                <w:szCs w:val="16"/>
              </w:rPr>
              <w:t>2</w:t>
            </w:r>
          </w:p>
        </w:tc>
        <w:tc>
          <w:tcPr>
            <w:tcW w:w="1254" w:type="dxa"/>
            <w:tcBorders>
              <w:top w:val="nil"/>
              <w:left w:val="nil"/>
              <w:bottom w:val="single" w:sz="8" w:space="0" w:color="000000"/>
              <w:right w:val="single" w:sz="8" w:space="0" w:color="000000"/>
            </w:tcBorders>
            <w:vAlign w:val="center"/>
            <w:hideMark/>
          </w:tcPr>
          <w:p w:rsidR="0097140B" w:rsidRDefault="0097140B" w:rsidP="00CF7131">
            <w:pPr>
              <w:widowControl/>
              <w:rPr>
                <w:rFonts w:ascii="宋体" w:hAnsi="宋体" w:cs="宋体"/>
                <w:color w:val="000000"/>
                <w:sz w:val="16"/>
                <w:szCs w:val="16"/>
              </w:rPr>
            </w:pPr>
            <w:r>
              <w:rPr>
                <w:rFonts w:ascii="宋体" w:hAnsi="宋体" w:cs="宋体" w:hint="eastAsia"/>
                <w:color w:val="000000"/>
                <w:sz w:val="16"/>
                <w:szCs w:val="16"/>
              </w:rPr>
              <w:t>读取B类充电器输出检测值</w:t>
            </w:r>
          </w:p>
        </w:tc>
        <w:tc>
          <w:tcPr>
            <w:tcW w:w="1408" w:type="dxa"/>
            <w:tcBorders>
              <w:top w:val="nil"/>
              <w:left w:val="nil"/>
              <w:bottom w:val="single" w:sz="8" w:space="0" w:color="000000"/>
              <w:right w:val="single" w:sz="8" w:space="0" w:color="000000"/>
            </w:tcBorders>
            <w:vAlign w:val="center"/>
            <w:hideMark/>
          </w:tcPr>
          <w:p w:rsidR="0097140B" w:rsidRDefault="0097140B" w:rsidP="00CF7131">
            <w:pPr>
              <w:widowControl/>
              <w:rPr>
                <w:rFonts w:ascii="宋体" w:hAnsi="宋体" w:cs="宋体"/>
                <w:color w:val="000000"/>
                <w:sz w:val="16"/>
                <w:szCs w:val="16"/>
              </w:rPr>
            </w:pPr>
            <w:r>
              <w:rPr>
                <w:rFonts w:ascii="宋体" w:hAnsi="宋体" w:cs="宋体" w:hint="eastAsia"/>
                <w:color w:val="000000"/>
                <w:sz w:val="16"/>
                <w:szCs w:val="16"/>
              </w:rPr>
              <w:t>0x1C 0xA8 0x04</w:t>
            </w:r>
          </w:p>
        </w:tc>
        <w:tc>
          <w:tcPr>
            <w:tcW w:w="1944" w:type="dxa"/>
            <w:tcBorders>
              <w:top w:val="nil"/>
              <w:left w:val="nil"/>
              <w:bottom w:val="single" w:sz="8" w:space="0" w:color="000000"/>
              <w:right w:val="single" w:sz="8" w:space="0" w:color="000000"/>
            </w:tcBorders>
            <w:vAlign w:val="center"/>
            <w:hideMark/>
          </w:tcPr>
          <w:p w:rsidR="0097140B" w:rsidRDefault="0097140B" w:rsidP="00CF7131">
            <w:pPr>
              <w:widowControl/>
              <w:ind w:leftChars="-31" w:left="-65"/>
              <w:rPr>
                <w:rFonts w:ascii="宋体" w:hAnsi="宋体" w:cs="宋体"/>
                <w:color w:val="000000"/>
                <w:sz w:val="16"/>
                <w:szCs w:val="16"/>
              </w:rPr>
            </w:pPr>
            <w:r>
              <w:rPr>
                <w:rFonts w:ascii="宋体" w:hAnsi="宋体" w:cs="宋体" w:hint="eastAsia"/>
                <w:color w:val="000000"/>
                <w:sz w:val="16"/>
                <w:szCs w:val="16"/>
              </w:rPr>
              <w:t>ACK Data0 Data1 Data2 Data3</w:t>
            </w:r>
          </w:p>
        </w:tc>
        <w:tc>
          <w:tcPr>
            <w:tcW w:w="699" w:type="dxa"/>
            <w:tcBorders>
              <w:top w:val="nil"/>
              <w:left w:val="nil"/>
              <w:bottom w:val="single" w:sz="8" w:space="0" w:color="000000"/>
              <w:right w:val="single" w:sz="8" w:space="0" w:color="000000"/>
            </w:tcBorders>
            <w:vAlign w:val="center"/>
            <w:hideMark/>
          </w:tcPr>
          <w:p w:rsidR="0097140B" w:rsidRDefault="0097140B" w:rsidP="00CF7131">
            <w:pPr>
              <w:widowControl/>
              <w:jc w:val="center"/>
              <w:rPr>
                <w:rFonts w:ascii="宋体" w:hAnsi="宋体" w:cs="宋体"/>
                <w:color w:val="000000"/>
                <w:sz w:val="16"/>
                <w:szCs w:val="16"/>
              </w:rPr>
            </w:pPr>
            <w:r>
              <w:rPr>
                <w:rFonts w:ascii="宋体" w:hAnsi="宋体" w:cs="宋体"/>
                <w:color w:val="000000"/>
                <w:sz w:val="16"/>
                <w:szCs w:val="16"/>
              </w:rPr>
              <w:t>-</w:t>
            </w:r>
          </w:p>
        </w:tc>
        <w:tc>
          <w:tcPr>
            <w:tcW w:w="3250" w:type="dxa"/>
            <w:tcBorders>
              <w:top w:val="nil"/>
              <w:left w:val="nil"/>
              <w:bottom w:val="single" w:sz="8" w:space="0" w:color="000000"/>
              <w:right w:val="single" w:sz="8" w:space="0" w:color="000000"/>
            </w:tcBorders>
            <w:vAlign w:val="center"/>
            <w:hideMark/>
          </w:tcPr>
          <w:p w:rsidR="0097140B" w:rsidRDefault="0097140B" w:rsidP="00CF7131">
            <w:pPr>
              <w:widowControl/>
              <w:rPr>
                <w:rFonts w:ascii="宋体" w:hAnsi="宋体" w:cs="宋体"/>
                <w:color w:val="000000"/>
                <w:sz w:val="16"/>
                <w:szCs w:val="16"/>
              </w:rPr>
            </w:pPr>
            <w:r>
              <w:rPr>
                <w:rFonts w:ascii="宋体" w:hAnsi="宋体" w:cs="宋体" w:hint="eastAsia"/>
                <w:color w:val="000000"/>
                <w:sz w:val="16"/>
                <w:szCs w:val="16"/>
              </w:rPr>
              <w:t>Data1&amp;Data2[15:0]读输出电压【1mV/位】</w:t>
            </w:r>
            <w:r>
              <w:rPr>
                <w:rFonts w:ascii="宋体" w:hAnsi="宋体" w:cs="宋体" w:hint="eastAsia"/>
                <w:color w:val="000000"/>
                <w:sz w:val="16"/>
                <w:szCs w:val="16"/>
              </w:rPr>
              <w:br/>
              <w:t>Data2&amp;Data3[15:0]读取输出电流【1mA/位】</w:t>
            </w:r>
          </w:p>
        </w:tc>
      </w:tr>
    </w:tbl>
    <w:p w:rsidR="0097140B" w:rsidRPr="0097140B" w:rsidRDefault="0097140B" w:rsidP="0097140B">
      <w:pPr>
        <w:pStyle w:val="afd"/>
        <w:spacing w:before="156" w:after="156"/>
      </w:pPr>
      <w:bookmarkStart w:id="1169" w:name="_Toc438915381"/>
      <w:bookmarkStart w:id="1170" w:name="_Toc443427806"/>
      <w:r w:rsidRPr="0097140B">
        <w:rPr>
          <w:rFonts w:hint="eastAsia"/>
        </w:rPr>
        <w:t>读设备配置信息应答命令</w:t>
      </w:r>
      <w:bookmarkEnd w:id="1169"/>
      <w:bookmarkEnd w:id="1170"/>
    </w:p>
    <w:p w:rsidR="0097140B" w:rsidRDefault="0097140B" w:rsidP="0097140B">
      <w:pPr>
        <w:pStyle w:val="af9"/>
        <w:spacing w:before="156" w:after="156"/>
      </w:pPr>
      <w:r w:rsidRPr="0097140B">
        <w:rPr>
          <w:rFonts w:hint="eastAsia"/>
        </w:rPr>
        <w:t>读设备配置信息应答命令</w:t>
      </w:r>
    </w:p>
    <w:tbl>
      <w:tblPr>
        <w:tblW w:w="8922" w:type="dxa"/>
        <w:jc w:val="center"/>
        <w:tblLook w:val="04A0"/>
      </w:tblPr>
      <w:tblGrid>
        <w:gridCol w:w="377"/>
        <w:gridCol w:w="986"/>
        <w:gridCol w:w="1412"/>
        <w:gridCol w:w="1631"/>
        <w:gridCol w:w="557"/>
        <w:gridCol w:w="3959"/>
      </w:tblGrid>
      <w:tr w:rsidR="0097140B" w:rsidRPr="002514DE" w:rsidTr="0097140B">
        <w:trPr>
          <w:trHeight w:val="1080"/>
          <w:jc w:val="center"/>
        </w:trPr>
        <w:tc>
          <w:tcPr>
            <w:tcW w:w="377" w:type="dxa"/>
            <w:tcBorders>
              <w:top w:val="single" w:sz="8" w:space="0" w:color="000000"/>
              <w:left w:val="nil"/>
              <w:bottom w:val="nil"/>
              <w:right w:val="single" w:sz="8" w:space="0" w:color="000000"/>
            </w:tcBorders>
            <w:shd w:val="clear" w:color="000000" w:fill="595959"/>
            <w:vAlign w:val="center"/>
            <w:hideMark/>
          </w:tcPr>
          <w:p w:rsidR="0097140B" w:rsidRPr="002514DE" w:rsidRDefault="0097140B" w:rsidP="00CF7131">
            <w:pPr>
              <w:widowControl/>
              <w:jc w:val="center"/>
              <w:rPr>
                <w:rFonts w:ascii="Arial Unicode MS" w:eastAsia="Arial Unicode MS" w:hAnsi="Arial Unicode MS" w:cs="Arial Unicode MS"/>
                <w:b/>
                <w:bCs/>
                <w:color w:val="FFFFFF"/>
                <w:sz w:val="16"/>
                <w:szCs w:val="16"/>
              </w:rPr>
            </w:pPr>
            <w:r w:rsidRPr="002514DE">
              <w:rPr>
                <w:rFonts w:ascii="Arial Unicode MS" w:eastAsia="Arial Unicode MS" w:hAnsi="Arial Unicode MS" w:cs="Arial Unicode MS" w:hint="eastAsia"/>
                <w:b/>
                <w:bCs/>
                <w:color w:val="FFFFFF"/>
                <w:sz w:val="16"/>
                <w:szCs w:val="16"/>
              </w:rPr>
              <w:t>序号</w:t>
            </w:r>
          </w:p>
        </w:tc>
        <w:tc>
          <w:tcPr>
            <w:tcW w:w="986" w:type="dxa"/>
            <w:tcBorders>
              <w:top w:val="single" w:sz="8" w:space="0" w:color="000000"/>
              <w:left w:val="nil"/>
              <w:bottom w:val="nil"/>
              <w:right w:val="single" w:sz="8" w:space="0" w:color="000000"/>
            </w:tcBorders>
            <w:shd w:val="clear" w:color="000000" w:fill="595959"/>
            <w:vAlign w:val="center"/>
            <w:hideMark/>
          </w:tcPr>
          <w:p w:rsidR="0097140B" w:rsidRPr="002514DE" w:rsidRDefault="0097140B" w:rsidP="00CF7131">
            <w:pPr>
              <w:widowControl/>
              <w:rPr>
                <w:rFonts w:ascii="Arial Unicode MS" w:eastAsia="Arial Unicode MS" w:hAnsi="Arial Unicode MS" w:cs="Arial Unicode MS"/>
                <w:b/>
                <w:bCs/>
                <w:color w:val="FFFFFF"/>
                <w:sz w:val="16"/>
                <w:szCs w:val="16"/>
              </w:rPr>
            </w:pPr>
            <w:r w:rsidRPr="002514DE">
              <w:rPr>
                <w:rFonts w:ascii="Arial Unicode MS" w:eastAsia="Arial Unicode MS" w:hAnsi="Arial Unicode MS" w:cs="Arial Unicode MS" w:hint="eastAsia"/>
                <w:b/>
                <w:bCs/>
                <w:color w:val="FFFFFF"/>
                <w:sz w:val="16"/>
                <w:szCs w:val="16"/>
              </w:rPr>
              <w:t>主机命令说明</w:t>
            </w:r>
          </w:p>
        </w:tc>
        <w:tc>
          <w:tcPr>
            <w:tcW w:w="1412" w:type="dxa"/>
            <w:tcBorders>
              <w:top w:val="single" w:sz="8" w:space="0" w:color="000000"/>
              <w:left w:val="nil"/>
              <w:bottom w:val="nil"/>
              <w:right w:val="single" w:sz="8" w:space="0" w:color="000000"/>
            </w:tcBorders>
            <w:shd w:val="clear" w:color="000000" w:fill="595959"/>
            <w:vAlign w:val="center"/>
            <w:hideMark/>
          </w:tcPr>
          <w:p w:rsidR="0097140B" w:rsidRPr="002514DE" w:rsidRDefault="0097140B" w:rsidP="00CF7131">
            <w:pPr>
              <w:widowControl/>
              <w:jc w:val="center"/>
              <w:rPr>
                <w:rFonts w:ascii="Arial Unicode MS" w:eastAsia="Arial Unicode MS" w:hAnsi="Arial Unicode MS" w:cs="Arial Unicode MS"/>
                <w:b/>
                <w:bCs/>
                <w:color w:val="FFFFFF"/>
                <w:sz w:val="16"/>
                <w:szCs w:val="16"/>
              </w:rPr>
            </w:pPr>
            <w:r w:rsidRPr="002514DE">
              <w:rPr>
                <w:rFonts w:ascii="Arial Unicode MS" w:eastAsia="Arial Unicode MS" w:hAnsi="Arial Unicode MS" w:cs="Arial Unicode MS" w:hint="eastAsia"/>
                <w:b/>
                <w:bCs/>
                <w:color w:val="FFFFFF"/>
                <w:sz w:val="16"/>
                <w:szCs w:val="16"/>
              </w:rPr>
              <w:t>主机命令</w:t>
            </w:r>
          </w:p>
        </w:tc>
        <w:tc>
          <w:tcPr>
            <w:tcW w:w="1631" w:type="dxa"/>
            <w:tcBorders>
              <w:top w:val="single" w:sz="8" w:space="0" w:color="000000"/>
              <w:left w:val="nil"/>
              <w:bottom w:val="nil"/>
              <w:right w:val="single" w:sz="8" w:space="0" w:color="000000"/>
            </w:tcBorders>
            <w:shd w:val="clear" w:color="000000" w:fill="595959"/>
            <w:vAlign w:val="center"/>
            <w:hideMark/>
          </w:tcPr>
          <w:p w:rsidR="0097140B" w:rsidRPr="002514DE" w:rsidRDefault="0097140B" w:rsidP="00CF7131">
            <w:pPr>
              <w:widowControl/>
              <w:jc w:val="center"/>
              <w:rPr>
                <w:rFonts w:ascii="Arial Unicode MS" w:eastAsia="Arial Unicode MS" w:hAnsi="Arial Unicode MS" w:cs="Arial Unicode MS"/>
                <w:b/>
                <w:bCs/>
                <w:color w:val="FFFFFF"/>
                <w:sz w:val="16"/>
                <w:szCs w:val="16"/>
              </w:rPr>
            </w:pPr>
            <w:r w:rsidRPr="002514DE">
              <w:rPr>
                <w:rFonts w:ascii="Arial Unicode MS" w:eastAsia="Arial Unicode MS" w:hAnsi="Arial Unicode MS" w:cs="Arial Unicode MS" w:hint="eastAsia"/>
                <w:b/>
                <w:bCs/>
                <w:color w:val="FFFFFF"/>
                <w:sz w:val="16"/>
                <w:szCs w:val="16"/>
              </w:rPr>
              <w:t>从机应答</w:t>
            </w:r>
          </w:p>
        </w:tc>
        <w:tc>
          <w:tcPr>
            <w:tcW w:w="557" w:type="dxa"/>
            <w:tcBorders>
              <w:top w:val="single" w:sz="8" w:space="0" w:color="000000"/>
              <w:left w:val="nil"/>
              <w:bottom w:val="nil"/>
              <w:right w:val="single" w:sz="8" w:space="0" w:color="000000"/>
            </w:tcBorders>
            <w:shd w:val="clear" w:color="000000" w:fill="595959"/>
            <w:vAlign w:val="center"/>
            <w:hideMark/>
          </w:tcPr>
          <w:p w:rsidR="0097140B" w:rsidRPr="002514DE" w:rsidRDefault="0097140B" w:rsidP="00CF7131">
            <w:pPr>
              <w:widowControl/>
              <w:jc w:val="center"/>
              <w:rPr>
                <w:rFonts w:ascii="Arial Unicode MS" w:eastAsia="Arial Unicode MS" w:hAnsi="Arial Unicode MS" w:cs="Arial Unicode MS"/>
                <w:b/>
                <w:bCs/>
                <w:color w:val="FFFFFF"/>
                <w:sz w:val="16"/>
                <w:szCs w:val="16"/>
              </w:rPr>
            </w:pPr>
            <w:r w:rsidRPr="002514DE">
              <w:rPr>
                <w:rFonts w:ascii="Arial Unicode MS" w:eastAsia="Arial Unicode MS" w:hAnsi="Arial Unicode MS" w:cs="Arial Unicode MS" w:hint="eastAsia"/>
                <w:b/>
                <w:bCs/>
                <w:color w:val="FFFFFF"/>
                <w:sz w:val="16"/>
                <w:szCs w:val="16"/>
              </w:rPr>
              <w:t>复位及缺省值</w:t>
            </w:r>
          </w:p>
        </w:tc>
        <w:tc>
          <w:tcPr>
            <w:tcW w:w="3959" w:type="dxa"/>
            <w:tcBorders>
              <w:top w:val="single" w:sz="8" w:space="0" w:color="000000"/>
              <w:left w:val="nil"/>
              <w:bottom w:val="nil"/>
              <w:right w:val="single" w:sz="8" w:space="0" w:color="000000"/>
            </w:tcBorders>
            <w:shd w:val="clear" w:color="000000" w:fill="595959"/>
            <w:vAlign w:val="center"/>
            <w:hideMark/>
          </w:tcPr>
          <w:p w:rsidR="0097140B" w:rsidRPr="002514DE" w:rsidRDefault="0097140B" w:rsidP="00CF7131">
            <w:pPr>
              <w:widowControl/>
              <w:jc w:val="center"/>
              <w:rPr>
                <w:rFonts w:ascii="Arial Unicode MS" w:eastAsia="Arial Unicode MS" w:hAnsi="Arial Unicode MS" w:cs="Arial Unicode MS"/>
                <w:b/>
                <w:bCs/>
                <w:color w:val="FFFFFF"/>
                <w:sz w:val="16"/>
                <w:szCs w:val="16"/>
              </w:rPr>
            </w:pPr>
            <w:r w:rsidRPr="002514DE">
              <w:rPr>
                <w:rFonts w:ascii="Arial Unicode MS" w:eastAsia="Arial Unicode MS" w:hAnsi="Arial Unicode MS" w:cs="Arial Unicode MS" w:hint="eastAsia"/>
                <w:b/>
                <w:bCs/>
                <w:color w:val="FFFFFF"/>
                <w:sz w:val="16"/>
                <w:szCs w:val="16"/>
              </w:rPr>
              <w:t>描述</w:t>
            </w:r>
          </w:p>
        </w:tc>
      </w:tr>
      <w:tr w:rsidR="0097140B" w:rsidRPr="002514DE" w:rsidTr="0097140B">
        <w:trPr>
          <w:trHeight w:val="855"/>
          <w:jc w:val="center"/>
        </w:trPr>
        <w:tc>
          <w:tcPr>
            <w:tcW w:w="377" w:type="dxa"/>
            <w:tcBorders>
              <w:top w:val="nil"/>
              <w:left w:val="single" w:sz="8" w:space="0" w:color="000000"/>
              <w:bottom w:val="single" w:sz="8" w:space="0" w:color="000000"/>
              <w:right w:val="single" w:sz="8" w:space="0" w:color="000000"/>
            </w:tcBorders>
            <w:shd w:val="clear" w:color="auto" w:fill="auto"/>
            <w:vAlign w:val="center"/>
            <w:hideMark/>
          </w:tcPr>
          <w:p w:rsidR="0097140B" w:rsidRPr="002514DE" w:rsidRDefault="0097140B" w:rsidP="00CF7131">
            <w:pPr>
              <w:widowControl/>
              <w:jc w:val="center"/>
              <w:rPr>
                <w:rFonts w:ascii="宋体" w:hAnsi="宋体" w:cs="宋体"/>
                <w:color w:val="000000"/>
                <w:sz w:val="16"/>
                <w:szCs w:val="16"/>
              </w:rPr>
            </w:pPr>
            <w:r w:rsidRPr="002514DE">
              <w:rPr>
                <w:rFonts w:ascii="宋体" w:hAnsi="宋体" w:cs="宋体" w:hint="eastAsia"/>
                <w:color w:val="000000"/>
                <w:sz w:val="16"/>
                <w:szCs w:val="16"/>
              </w:rPr>
              <w:t>1</w:t>
            </w:r>
          </w:p>
        </w:tc>
        <w:tc>
          <w:tcPr>
            <w:tcW w:w="986" w:type="dxa"/>
            <w:tcBorders>
              <w:top w:val="nil"/>
              <w:left w:val="nil"/>
              <w:bottom w:val="single" w:sz="8" w:space="0" w:color="000000"/>
              <w:right w:val="single" w:sz="8" w:space="0" w:color="000000"/>
            </w:tcBorders>
            <w:shd w:val="clear" w:color="auto" w:fill="auto"/>
            <w:vAlign w:val="center"/>
            <w:hideMark/>
          </w:tcPr>
          <w:p w:rsidR="0097140B" w:rsidRPr="002514DE" w:rsidRDefault="0097140B" w:rsidP="00CF7131">
            <w:pPr>
              <w:widowControl/>
              <w:rPr>
                <w:rFonts w:ascii="宋体" w:hAnsi="宋体" w:cs="宋体"/>
                <w:color w:val="000000"/>
                <w:sz w:val="16"/>
                <w:szCs w:val="16"/>
              </w:rPr>
            </w:pPr>
            <w:r w:rsidRPr="002514DE">
              <w:rPr>
                <w:rFonts w:ascii="宋体" w:hAnsi="宋体" w:cs="宋体" w:hint="eastAsia"/>
                <w:color w:val="000000"/>
                <w:sz w:val="16"/>
                <w:szCs w:val="16"/>
              </w:rPr>
              <w:t>读取智能充电器</w:t>
            </w:r>
            <w:r>
              <w:rPr>
                <w:rFonts w:ascii="宋体" w:hAnsi="宋体" w:cs="宋体" w:hint="eastAsia"/>
                <w:color w:val="000000"/>
                <w:sz w:val="16"/>
                <w:szCs w:val="16"/>
              </w:rPr>
              <w:t>输出</w:t>
            </w:r>
            <w:r w:rsidRPr="002514DE">
              <w:rPr>
                <w:rFonts w:ascii="宋体" w:hAnsi="宋体" w:cs="宋体" w:hint="eastAsia"/>
                <w:color w:val="000000"/>
                <w:sz w:val="16"/>
                <w:szCs w:val="16"/>
              </w:rPr>
              <w:t>边界设置</w:t>
            </w:r>
          </w:p>
        </w:tc>
        <w:tc>
          <w:tcPr>
            <w:tcW w:w="1412" w:type="dxa"/>
            <w:tcBorders>
              <w:top w:val="nil"/>
              <w:left w:val="nil"/>
              <w:bottom w:val="single" w:sz="8" w:space="0" w:color="000000"/>
              <w:right w:val="single" w:sz="8" w:space="0" w:color="000000"/>
            </w:tcBorders>
            <w:shd w:val="clear" w:color="auto" w:fill="auto"/>
            <w:vAlign w:val="center"/>
            <w:hideMark/>
          </w:tcPr>
          <w:p w:rsidR="0097140B" w:rsidRPr="002514DE" w:rsidRDefault="0097140B" w:rsidP="00CF7131">
            <w:pPr>
              <w:widowControl/>
              <w:rPr>
                <w:rFonts w:ascii="宋体" w:hAnsi="宋体" w:cs="宋体"/>
                <w:color w:val="000000"/>
                <w:sz w:val="16"/>
                <w:szCs w:val="16"/>
              </w:rPr>
            </w:pPr>
            <w:r w:rsidRPr="002514DE">
              <w:rPr>
                <w:rFonts w:ascii="宋体" w:hAnsi="宋体" w:cs="宋体" w:hint="eastAsia"/>
                <w:color w:val="000000"/>
                <w:sz w:val="16"/>
                <w:szCs w:val="16"/>
              </w:rPr>
              <w:t>0x1C 0xB0 0x04</w:t>
            </w:r>
          </w:p>
        </w:tc>
        <w:tc>
          <w:tcPr>
            <w:tcW w:w="1631" w:type="dxa"/>
            <w:tcBorders>
              <w:top w:val="nil"/>
              <w:left w:val="nil"/>
              <w:bottom w:val="single" w:sz="8" w:space="0" w:color="000000"/>
              <w:right w:val="single" w:sz="8" w:space="0" w:color="000000"/>
            </w:tcBorders>
            <w:shd w:val="clear" w:color="auto" w:fill="auto"/>
            <w:vAlign w:val="center"/>
            <w:hideMark/>
          </w:tcPr>
          <w:p w:rsidR="0097140B" w:rsidRPr="002514DE" w:rsidRDefault="0097140B" w:rsidP="00CF7131">
            <w:pPr>
              <w:widowControl/>
              <w:rPr>
                <w:rFonts w:ascii="宋体" w:hAnsi="宋体" w:cs="宋体"/>
                <w:color w:val="000000"/>
                <w:sz w:val="16"/>
                <w:szCs w:val="16"/>
              </w:rPr>
            </w:pPr>
            <w:r w:rsidRPr="002514DE">
              <w:rPr>
                <w:rFonts w:ascii="宋体" w:hAnsi="宋体" w:cs="宋体" w:hint="eastAsia"/>
                <w:color w:val="000000"/>
                <w:sz w:val="16"/>
                <w:szCs w:val="16"/>
              </w:rPr>
              <w:t>ACK Data0 Data1 Data2 Data3</w:t>
            </w:r>
          </w:p>
        </w:tc>
        <w:tc>
          <w:tcPr>
            <w:tcW w:w="557" w:type="dxa"/>
            <w:tcBorders>
              <w:top w:val="nil"/>
              <w:left w:val="nil"/>
              <w:bottom w:val="single" w:sz="8" w:space="0" w:color="000000"/>
              <w:right w:val="single" w:sz="8" w:space="0" w:color="000000"/>
            </w:tcBorders>
            <w:shd w:val="clear" w:color="auto" w:fill="auto"/>
            <w:vAlign w:val="center"/>
            <w:hideMark/>
          </w:tcPr>
          <w:p w:rsidR="0097140B" w:rsidRPr="002514DE" w:rsidRDefault="0097140B" w:rsidP="00CF7131">
            <w:pPr>
              <w:widowControl/>
              <w:jc w:val="center"/>
              <w:rPr>
                <w:rFonts w:ascii="宋体" w:hAnsi="宋体" w:cs="宋体"/>
                <w:color w:val="000000"/>
                <w:sz w:val="16"/>
                <w:szCs w:val="16"/>
              </w:rPr>
            </w:pPr>
            <w:r w:rsidRPr="002514DE">
              <w:rPr>
                <w:rFonts w:ascii="宋体" w:hAnsi="宋体" w:cs="宋体" w:hint="eastAsia"/>
                <w:color w:val="000000"/>
                <w:sz w:val="16"/>
                <w:szCs w:val="16"/>
              </w:rPr>
              <w:t>15、7C、09</w:t>
            </w:r>
            <w:r>
              <w:rPr>
                <w:rFonts w:ascii="宋体" w:hAnsi="宋体" w:cs="宋体" w:hint="eastAsia"/>
                <w:color w:val="000000"/>
                <w:sz w:val="16"/>
                <w:szCs w:val="16"/>
              </w:rPr>
              <w:t>、</w:t>
            </w:r>
            <w:r w:rsidRPr="002514DE">
              <w:rPr>
                <w:rFonts w:ascii="宋体" w:hAnsi="宋体" w:cs="宋体" w:hint="eastAsia"/>
                <w:color w:val="000000"/>
                <w:sz w:val="16"/>
                <w:szCs w:val="16"/>
              </w:rPr>
              <w:t xml:space="preserve"> C4</w:t>
            </w:r>
          </w:p>
        </w:tc>
        <w:tc>
          <w:tcPr>
            <w:tcW w:w="3959" w:type="dxa"/>
            <w:tcBorders>
              <w:top w:val="nil"/>
              <w:left w:val="nil"/>
              <w:bottom w:val="single" w:sz="8" w:space="0" w:color="000000"/>
              <w:right w:val="single" w:sz="8" w:space="0" w:color="000000"/>
            </w:tcBorders>
            <w:shd w:val="clear" w:color="auto" w:fill="auto"/>
            <w:vAlign w:val="center"/>
            <w:hideMark/>
          </w:tcPr>
          <w:p w:rsidR="0097140B" w:rsidRPr="003B3EEB" w:rsidRDefault="0097140B" w:rsidP="00CF7131">
            <w:pPr>
              <w:widowControl/>
              <w:rPr>
                <w:rFonts w:ascii="宋体" w:hAnsi="宋体" w:cs="宋体"/>
                <w:color w:val="000000"/>
                <w:sz w:val="16"/>
                <w:szCs w:val="16"/>
              </w:rPr>
            </w:pPr>
            <w:r>
              <w:rPr>
                <w:rFonts w:ascii="宋体" w:hAnsi="宋体" w:cs="宋体" w:hint="eastAsia"/>
                <w:color w:val="000000"/>
                <w:sz w:val="16"/>
                <w:szCs w:val="16"/>
              </w:rPr>
              <w:t>Data1&amp;Data2</w:t>
            </w:r>
            <w:r w:rsidRPr="003B3EEB">
              <w:rPr>
                <w:rFonts w:ascii="宋体" w:hAnsi="宋体" w:cs="宋体" w:hint="eastAsia"/>
                <w:color w:val="000000"/>
                <w:sz w:val="16"/>
                <w:szCs w:val="16"/>
              </w:rPr>
              <w:t>[15:0]读电压边界【1mV/位】</w:t>
            </w:r>
          </w:p>
          <w:p w:rsidR="0097140B" w:rsidRPr="003B3EEB" w:rsidRDefault="0097140B" w:rsidP="00CF7131">
            <w:pPr>
              <w:widowControl/>
              <w:rPr>
                <w:rFonts w:ascii="宋体" w:hAnsi="宋体" w:cs="宋体"/>
                <w:color w:val="000000"/>
                <w:sz w:val="16"/>
                <w:szCs w:val="16"/>
              </w:rPr>
            </w:pPr>
            <w:r w:rsidRPr="003B3EEB">
              <w:rPr>
                <w:rFonts w:ascii="宋体" w:hAnsi="宋体" w:cs="宋体" w:hint="eastAsia"/>
                <w:color w:val="000000"/>
                <w:sz w:val="16"/>
                <w:szCs w:val="16"/>
              </w:rPr>
              <w:t>默认：5.50V</w:t>
            </w:r>
          </w:p>
          <w:p w:rsidR="0097140B" w:rsidRPr="003B3EEB" w:rsidRDefault="0097140B" w:rsidP="00CF7131">
            <w:pPr>
              <w:widowControl/>
              <w:rPr>
                <w:rFonts w:ascii="宋体" w:hAnsi="宋体" w:cs="宋体"/>
                <w:color w:val="000000"/>
                <w:sz w:val="16"/>
                <w:szCs w:val="16"/>
              </w:rPr>
            </w:pPr>
            <w:r>
              <w:rPr>
                <w:rFonts w:ascii="宋体" w:hAnsi="宋体" w:cs="宋体" w:hint="eastAsia"/>
                <w:color w:val="000000"/>
                <w:sz w:val="16"/>
                <w:szCs w:val="16"/>
              </w:rPr>
              <w:t>Data2&amp;Data3</w:t>
            </w:r>
            <w:r w:rsidRPr="003B3EEB">
              <w:rPr>
                <w:rFonts w:ascii="宋体" w:hAnsi="宋体" w:cs="宋体" w:hint="eastAsia"/>
                <w:color w:val="000000"/>
                <w:sz w:val="16"/>
                <w:szCs w:val="16"/>
              </w:rPr>
              <w:t>[15:0]读电流边界【1mA/位】</w:t>
            </w:r>
          </w:p>
          <w:p w:rsidR="0097140B" w:rsidRPr="002514DE" w:rsidRDefault="0097140B" w:rsidP="00CF7131">
            <w:pPr>
              <w:widowControl/>
              <w:rPr>
                <w:rFonts w:ascii="宋体" w:hAnsi="宋体" w:cs="宋体"/>
                <w:color w:val="000000"/>
                <w:sz w:val="16"/>
                <w:szCs w:val="16"/>
              </w:rPr>
            </w:pPr>
            <w:r w:rsidRPr="003B3EEB">
              <w:rPr>
                <w:rFonts w:ascii="宋体" w:hAnsi="宋体" w:cs="宋体" w:hint="eastAsia"/>
                <w:color w:val="000000"/>
                <w:sz w:val="16"/>
                <w:szCs w:val="16"/>
              </w:rPr>
              <w:t>默认：2.5A；</w:t>
            </w:r>
          </w:p>
        </w:tc>
      </w:tr>
      <w:tr w:rsidR="0097140B" w:rsidRPr="002514DE" w:rsidTr="0097140B">
        <w:trPr>
          <w:trHeight w:val="855"/>
          <w:jc w:val="center"/>
        </w:trPr>
        <w:tc>
          <w:tcPr>
            <w:tcW w:w="377" w:type="dxa"/>
            <w:tcBorders>
              <w:top w:val="nil"/>
              <w:left w:val="single" w:sz="8" w:space="0" w:color="000000"/>
              <w:bottom w:val="single" w:sz="8" w:space="0" w:color="000000"/>
              <w:right w:val="single" w:sz="8" w:space="0" w:color="000000"/>
            </w:tcBorders>
            <w:shd w:val="clear" w:color="auto" w:fill="auto"/>
            <w:vAlign w:val="center"/>
            <w:hideMark/>
          </w:tcPr>
          <w:p w:rsidR="0097140B" w:rsidRPr="002514DE" w:rsidRDefault="0097140B" w:rsidP="00CF7131">
            <w:pPr>
              <w:widowControl/>
              <w:jc w:val="center"/>
              <w:rPr>
                <w:rFonts w:ascii="宋体" w:hAnsi="宋体" w:cs="宋体"/>
                <w:color w:val="000000"/>
                <w:sz w:val="16"/>
                <w:szCs w:val="16"/>
              </w:rPr>
            </w:pPr>
            <w:r w:rsidRPr="002514DE">
              <w:rPr>
                <w:rFonts w:ascii="宋体" w:hAnsi="宋体" w:cs="宋体" w:hint="eastAsia"/>
                <w:color w:val="000000"/>
                <w:sz w:val="16"/>
                <w:szCs w:val="16"/>
              </w:rPr>
              <w:t>2</w:t>
            </w:r>
          </w:p>
        </w:tc>
        <w:tc>
          <w:tcPr>
            <w:tcW w:w="986" w:type="dxa"/>
            <w:tcBorders>
              <w:top w:val="nil"/>
              <w:left w:val="nil"/>
              <w:bottom w:val="single" w:sz="8" w:space="0" w:color="000000"/>
              <w:right w:val="single" w:sz="8" w:space="0" w:color="000000"/>
            </w:tcBorders>
            <w:shd w:val="clear" w:color="auto" w:fill="auto"/>
            <w:vAlign w:val="center"/>
            <w:hideMark/>
          </w:tcPr>
          <w:p w:rsidR="0097140B" w:rsidRPr="002514DE" w:rsidRDefault="0097140B" w:rsidP="00CF7131">
            <w:pPr>
              <w:widowControl/>
              <w:rPr>
                <w:rFonts w:ascii="宋体" w:hAnsi="宋体" w:cs="宋体"/>
                <w:color w:val="000000"/>
                <w:sz w:val="16"/>
                <w:szCs w:val="16"/>
              </w:rPr>
            </w:pPr>
            <w:r w:rsidRPr="002514DE">
              <w:rPr>
                <w:rFonts w:ascii="宋体" w:hAnsi="宋体" w:cs="宋体" w:hint="eastAsia"/>
                <w:color w:val="000000"/>
                <w:sz w:val="16"/>
                <w:szCs w:val="16"/>
              </w:rPr>
              <w:t>读取智能充电器电压电流偏置边界设置</w:t>
            </w:r>
          </w:p>
        </w:tc>
        <w:tc>
          <w:tcPr>
            <w:tcW w:w="1412" w:type="dxa"/>
            <w:tcBorders>
              <w:top w:val="nil"/>
              <w:left w:val="nil"/>
              <w:bottom w:val="single" w:sz="8" w:space="0" w:color="000000"/>
              <w:right w:val="single" w:sz="8" w:space="0" w:color="000000"/>
            </w:tcBorders>
            <w:shd w:val="clear" w:color="auto" w:fill="auto"/>
            <w:vAlign w:val="center"/>
            <w:hideMark/>
          </w:tcPr>
          <w:p w:rsidR="0097140B" w:rsidRPr="002514DE" w:rsidRDefault="0097140B" w:rsidP="00CF7131">
            <w:pPr>
              <w:widowControl/>
              <w:rPr>
                <w:rFonts w:ascii="宋体" w:hAnsi="宋体" w:cs="宋体"/>
                <w:color w:val="000000"/>
                <w:sz w:val="16"/>
                <w:szCs w:val="16"/>
              </w:rPr>
            </w:pPr>
            <w:r w:rsidRPr="002514DE">
              <w:rPr>
                <w:rFonts w:ascii="宋体" w:hAnsi="宋体" w:cs="宋体" w:hint="eastAsia"/>
                <w:color w:val="000000"/>
                <w:sz w:val="16"/>
                <w:szCs w:val="16"/>
              </w:rPr>
              <w:t>0x1C 0xB4 0x02</w:t>
            </w:r>
          </w:p>
        </w:tc>
        <w:tc>
          <w:tcPr>
            <w:tcW w:w="1631" w:type="dxa"/>
            <w:tcBorders>
              <w:top w:val="nil"/>
              <w:left w:val="nil"/>
              <w:bottom w:val="single" w:sz="8" w:space="0" w:color="000000"/>
              <w:right w:val="single" w:sz="8" w:space="0" w:color="000000"/>
            </w:tcBorders>
            <w:shd w:val="clear" w:color="auto" w:fill="auto"/>
            <w:vAlign w:val="center"/>
            <w:hideMark/>
          </w:tcPr>
          <w:p w:rsidR="0097140B" w:rsidRPr="002514DE" w:rsidRDefault="0097140B" w:rsidP="00CF7131">
            <w:pPr>
              <w:widowControl/>
              <w:rPr>
                <w:rFonts w:ascii="宋体" w:hAnsi="宋体" w:cs="宋体"/>
                <w:color w:val="000000"/>
                <w:sz w:val="16"/>
                <w:szCs w:val="16"/>
              </w:rPr>
            </w:pPr>
            <w:r w:rsidRPr="002514DE">
              <w:rPr>
                <w:rFonts w:ascii="宋体" w:hAnsi="宋体" w:cs="宋体" w:hint="eastAsia"/>
                <w:color w:val="000000"/>
                <w:sz w:val="16"/>
                <w:szCs w:val="16"/>
              </w:rPr>
              <w:t xml:space="preserve">ACK Data0 Data1  </w:t>
            </w:r>
          </w:p>
        </w:tc>
        <w:tc>
          <w:tcPr>
            <w:tcW w:w="557" w:type="dxa"/>
            <w:tcBorders>
              <w:top w:val="nil"/>
              <w:left w:val="nil"/>
              <w:bottom w:val="single" w:sz="8" w:space="0" w:color="000000"/>
              <w:right w:val="single" w:sz="8" w:space="0" w:color="000000"/>
            </w:tcBorders>
            <w:shd w:val="clear" w:color="auto" w:fill="auto"/>
            <w:vAlign w:val="center"/>
            <w:hideMark/>
          </w:tcPr>
          <w:p w:rsidR="0097140B" w:rsidRPr="002514DE" w:rsidRDefault="0097140B" w:rsidP="00CF7131">
            <w:pPr>
              <w:widowControl/>
              <w:jc w:val="center"/>
              <w:rPr>
                <w:rFonts w:ascii="宋体" w:hAnsi="宋体" w:cs="宋体"/>
                <w:color w:val="000000"/>
                <w:sz w:val="16"/>
                <w:szCs w:val="16"/>
              </w:rPr>
            </w:pPr>
            <w:r w:rsidRPr="002514DE">
              <w:rPr>
                <w:rFonts w:ascii="宋体" w:hAnsi="宋体" w:cs="宋体" w:hint="eastAsia"/>
                <w:color w:val="000000"/>
                <w:sz w:val="16"/>
                <w:szCs w:val="16"/>
              </w:rPr>
              <w:t>32</w:t>
            </w:r>
            <w:r>
              <w:rPr>
                <w:rFonts w:ascii="宋体" w:hAnsi="宋体" w:cs="宋体" w:hint="eastAsia"/>
                <w:color w:val="000000"/>
                <w:sz w:val="16"/>
                <w:szCs w:val="16"/>
              </w:rPr>
              <w:t>、</w:t>
            </w:r>
            <w:r>
              <w:rPr>
                <w:rFonts w:ascii="宋体" w:hAnsi="宋体" w:cs="宋体"/>
                <w:color w:val="000000"/>
                <w:sz w:val="16"/>
                <w:szCs w:val="16"/>
              </w:rPr>
              <w:t>72</w:t>
            </w:r>
          </w:p>
        </w:tc>
        <w:tc>
          <w:tcPr>
            <w:tcW w:w="3959" w:type="dxa"/>
            <w:tcBorders>
              <w:top w:val="nil"/>
              <w:left w:val="nil"/>
              <w:bottom w:val="single" w:sz="8" w:space="0" w:color="000000"/>
              <w:right w:val="single" w:sz="8" w:space="0" w:color="000000"/>
            </w:tcBorders>
            <w:shd w:val="clear" w:color="auto" w:fill="auto"/>
            <w:vAlign w:val="center"/>
            <w:hideMark/>
          </w:tcPr>
          <w:p w:rsidR="0097140B" w:rsidRPr="003B3EEB" w:rsidRDefault="0097140B" w:rsidP="00CF7131">
            <w:pPr>
              <w:widowControl/>
              <w:rPr>
                <w:rFonts w:ascii="宋体" w:hAnsi="宋体" w:cs="宋体"/>
                <w:color w:val="000000"/>
                <w:sz w:val="16"/>
                <w:szCs w:val="16"/>
              </w:rPr>
            </w:pPr>
            <w:r w:rsidRPr="003B3EEB">
              <w:rPr>
                <w:rFonts w:ascii="宋体" w:hAnsi="宋体" w:cs="宋体" w:hint="eastAsia"/>
                <w:color w:val="000000"/>
                <w:sz w:val="16"/>
                <w:szCs w:val="16"/>
              </w:rPr>
              <w:t>Data0：读电压偏置边界【1mV/位】默认：50mV</w:t>
            </w:r>
          </w:p>
          <w:p w:rsidR="0097140B" w:rsidRPr="003B3EEB" w:rsidRDefault="0097140B" w:rsidP="00CF7131">
            <w:pPr>
              <w:widowControl/>
              <w:rPr>
                <w:rFonts w:ascii="宋体" w:hAnsi="宋体" w:cs="宋体"/>
                <w:color w:val="000000"/>
                <w:sz w:val="16"/>
                <w:szCs w:val="16"/>
              </w:rPr>
            </w:pPr>
            <w:r w:rsidRPr="003B3EEB">
              <w:rPr>
                <w:rFonts w:ascii="宋体" w:hAnsi="宋体" w:cs="宋体" w:hint="eastAsia"/>
                <w:color w:val="000000"/>
                <w:sz w:val="16"/>
                <w:szCs w:val="16"/>
              </w:rPr>
              <w:t>Data0[7:6]=A；Data0[5:0]=B；结果=B×10^A</w:t>
            </w:r>
          </w:p>
          <w:p w:rsidR="0097140B" w:rsidRPr="003B3EEB" w:rsidRDefault="0097140B" w:rsidP="00CF7131">
            <w:pPr>
              <w:widowControl/>
              <w:rPr>
                <w:rFonts w:ascii="宋体" w:hAnsi="宋体" w:cs="宋体"/>
                <w:color w:val="000000"/>
                <w:sz w:val="16"/>
                <w:szCs w:val="16"/>
              </w:rPr>
            </w:pPr>
            <w:r w:rsidRPr="003B3EEB">
              <w:rPr>
                <w:rFonts w:ascii="宋体" w:hAnsi="宋体" w:cs="宋体" w:hint="eastAsia"/>
                <w:color w:val="000000"/>
                <w:sz w:val="16"/>
                <w:szCs w:val="16"/>
              </w:rPr>
              <w:t>Data1：读电流偏置边界【1mA/位】默认：500mA</w:t>
            </w:r>
          </w:p>
          <w:p w:rsidR="0097140B" w:rsidRPr="002514DE" w:rsidRDefault="0097140B" w:rsidP="00CF7131">
            <w:pPr>
              <w:widowControl/>
              <w:rPr>
                <w:rFonts w:ascii="宋体" w:hAnsi="宋体" w:cs="宋体"/>
                <w:color w:val="000000"/>
                <w:sz w:val="16"/>
                <w:szCs w:val="16"/>
              </w:rPr>
            </w:pPr>
            <w:r w:rsidRPr="003B3EEB">
              <w:rPr>
                <w:rFonts w:ascii="宋体" w:hAnsi="宋体" w:cs="宋体" w:hint="eastAsia"/>
                <w:color w:val="000000"/>
                <w:sz w:val="16"/>
                <w:szCs w:val="16"/>
              </w:rPr>
              <w:t>Data1[7:6]=A；Data1[5:0]=B；结果=B×10^A</w:t>
            </w:r>
          </w:p>
        </w:tc>
      </w:tr>
      <w:tr w:rsidR="0097140B" w:rsidRPr="002514DE" w:rsidTr="0097140B">
        <w:trPr>
          <w:trHeight w:val="855"/>
          <w:jc w:val="center"/>
        </w:trPr>
        <w:tc>
          <w:tcPr>
            <w:tcW w:w="377" w:type="dxa"/>
            <w:tcBorders>
              <w:top w:val="nil"/>
              <w:left w:val="single" w:sz="8" w:space="0" w:color="000000"/>
              <w:bottom w:val="single" w:sz="8" w:space="0" w:color="000000"/>
              <w:right w:val="single" w:sz="8" w:space="0" w:color="000000"/>
            </w:tcBorders>
            <w:shd w:val="clear" w:color="auto" w:fill="auto"/>
            <w:vAlign w:val="center"/>
            <w:hideMark/>
          </w:tcPr>
          <w:p w:rsidR="0097140B" w:rsidRPr="002514DE" w:rsidRDefault="0097140B" w:rsidP="00CF7131">
            <w:pPr>
              <w:widowControl/>
              <w:jc w:val="center"/>
              <w:rPr>
                <w:rFonts w:ascii="宋体" w:hAnsi="宋体" w:cs="宋体"/>
                <w:color w:val="000000"/>
                <w:sz w:val="16"/>
                <w:szCs w:val="16"/>
              </w:rPr>
            </w:pPr>
            <w:r w:rsidRPr="002514DE">
              <w:rPr>
                <w:rFonts w:ascii="宋体" w:hAnsi="宋体" w:cs="宋体" w:hint="eastAsia"/>
                <w:color w:val="000000"/>
                <w:sz w:val="16"/>
                <w:szCs w:val="16"/>
              </w:rPr>
              <w:t>3</w:t>
            </w:r>
          </w:p>
        </w:tc>
        <w:tc>
          <w:tcPr>
            <w:tcW w:w="986" w:type="dxa"/>
            <w:tcBorders>
              <w:top w:val="nil"/>
              <w:left w:val="nil"/>
              <w:bottom w:val="single" w:sz="8" w:space="0" w:color="000000"/>
              <w:right w:val="single" w:sz="8" w:space="0" w:color="000000"/>
            </w:tcBorders>
            <w:shd w:val="clear" w:color="auto" w:fill="auto"/>
            <w:vAlign w:val="center"/>
            <w:hideMark/>
          </w:tcPr>
          <w:p w:rsidR="0097140B" w:rsidRPr="002514DE" w:rsidRDefault="0097140B" w:rsidP="00CF7131">
            <w:pPr>
              <w:widowControl/>
              <w:rPr>
                <w:rFonts w:ascii="宋体" w:hAnsi="宋体" w:cs="宋体"/>
                <w:color w:val="000000"/>
                <w:sz w:val="16"/>
                <w:szCs w:val="16"/>
              </w:rPr>
            </w:pPr>
            <w:r w:rsidRPr="002514DE">
              <w:rPr>
                <w:rFonts w:ascii="宋体" w:hAnsi="宋体" w:cs="宋体" w:hint="eastAsia"/>
                <w:color w:val="000000"/>
                <w:sz w:val="16"/>
                <w:szCs w:val="16"/>
              </w:rPr>
              <w:t>读取智能充电器输出电压电流</w:t>
            </w:r>
          </w:p>
        </w:tc>
        <w:tc>
          <w:tcPr>
            <w:tcW w:w="1412" w:type="dxa"/>
            <w:tcBorders>
              <w:top w:val="nil"/>
              <w:left w:val="nil"/>
              <w:bottom w:val="single" w:sz="8" w:space="0" w:color="000000"/>
              <w:right w:val="single" w:sz="8" w:space="0" w:color="000000"/>
            </w:tcBorders>
            <w:shd w:val="clear" w:color="auto" w:fill="auto"/>
            <w:vAlign w:val="center"/>
            <w:hideMark/>
          </w:tcPr>
          <w:p w:rsidR="0097140B" w:rsidRPr="002514DE" w:rsidRDefault="0097140B" w:rsidP="00CF7131">
            <w:pPr>
              <w:widowControl/>
              <w:rPr>
                <w:rFonts w:ascii="宋体" w:hAnsi="宋体" w:cs="宋体"/>
                <w:color w:val="000000"/>
                <w:sz w:val="16"/>
                <w:szCs w:val="16"/>
              </w:rPr>
            </w:pPr>
            <w:r w:rsidRPr="002514DE">
              <w:rPr>
                <w:rFonts w:ascii="宋体" w:hAnsi="宋体" w:cs="宋体" w:hint="eastAsia"/>
                <w:color w:val="000000"/>
                <w:sz w:val="16"/>
                <w:szCs w:val="16"/>
              </w:rPr>
              <w:t>0x1C 0xB8 0x04</w:t>
            </w:r>
          </w:p>
        </w:tc>
        <w:tc>
          <w:tcPr>
            <w:tcW w:w="1631" w:type="dxa"/>
            <w:tcBorders>
              <w:top w:val="nil"/>
              <w:left w:val="nil"/>
              <w:bottom w:val="single" w:sz="8" w:space="0" w:color="000000"/>
              <w:right w:val="single" w:sz="8" w:space="0" w:color="000000"/>
            </w:tcBorders>
            <w:shd w:val="clear" w:color="auto" w:fill="auto"/>
            <w:vAlign w:val="center"/>
            <w:hideMark/>
          </w:tcPr>
          <w:p w:rsidR="0097140B" w:rsidRPr="002514DE" w:rsidRDefault="0097140B" w:rsidP="00CF7131">
            <w:pPr>
              <w:widowControl/>
              <w:rPr>
                <w:rFonts w:ascii="宋体" w:hAnsi="宋体" w:cs="宋体"/>
                <w:color w:val="000000"/>
                <w:sz w:val="16"/>
                <w:szCs w:val="16"/>
              </w:rPr>
            </w:pPr>
            <w:r w:rsidRPr="002514DE">
              <w:rPr>
                <w:rFonts w:ascii="宋体" w:hAnsi="宋体" w:cs="宋体" w:hint="eastAsia"/>
                <w:color w:val="000000"/>
                <w:sz w:val="16"/>
                <w:szCs w:val="16"/>
              </w:rPr>
              <w:t>ACK Data0 Data1 Data2 Data3</w:t>
            </w:r>
          </w:p>
        </w:tc>
        <w:tc>
          <w:tcPr>
            <w:tcW w:w="557" w:type="dxa"/>
            <w:tcBorders>
              <w:top w:val="nil"/>
              <w:left w:val="nil"/>
              <w:bottom w:val="single" w:sz="8" w:space="0" w:color="000000"/>
              <w:right w:val="single" w:sz="8" w:space="0" w:color="000000"/>
            </w:tcBorders>
            <w:shd w:val="clear" w:color="auto" w:fill="auto"/>
            <w:vAlign w:val="center"/>
            <w:hideMark/>
          </w:tcPr>
          <w:p w:rsidR="0097140B" w:rsidRPr="002514DE" w:rsidRDefault="0097140B" w:rsidP="00CF7131">
            <w:pPr>
              <w:widowControl/>
              <w:jc w:val="center"/>
              <w:rPr>
                <w:rFonts w:ascii="宋体" w:hAnsi="宋体" w:cs="宋体"/>
                <w:color w:val="000000"/>
                <w:sz w:val="16"/>
                <w:szCs w:val="16"/>
              </w:rPr>
            </w:pPr>
            <w:r w:rsidRPr="002514DE">
              <w:rPr>
                <w:rFonts w:ascii="宋体" w:hAnsi="宋体" w:cs="宋体" w:hint="eastAsia"/>
                <w:color w:val="000000"/>
                <w:sz w:val="16"/>
                <w:szCs w:val="16"/>
              </w:rPr>
              <w:t>14、82</w:t>
            </w:r>
            <w:r>
              <w:rPr>
                <w:rFonts w:ascii="宋体" w:hAnsi="宋体" w:cs="宋体" w:hint="eastAsia"/>
                <w:color w:val="000000"/>
                <w:sz w:val="16"/>
                <w:szCs w:val="16"/>
              </w:rPr>
              <w:t>、</w:t>
            </w:r>
            <w:r w:rsidRPr="002514DE">
              <w:rPr>
                <w:rFonts w:ascii="宋体" w:hAnsi="宋体" w:cs="宋体" w:hint="eastAsia"/>
                <w:color w:val="000000"/>
                <w:sz w:val="16"/>
                <w:szCs w:val="16"/>
              </w:rPr>
              <w:t>07、D0</w:t>
            </w:r>
          </w:p>
        </w:tc>
        <w:tc>
          <w:tcPr>
            <w:tcW w:w="3959" w:type="dxa"/>
            <w:tcBorders>
              <w:top w:val="nil"/>
              <w:left w:val="nil"/>
              <w:bottom w:val="single" w:sz="8" w:space="0" w:color="000000"/>
              <w:right w:val="single" w:sz="8" w:space="0" w:color="000000"/>
            </w:tcBorders>
            <w:shd w:val="clear" w:color="auto" w:fill="auto"/>
            <w:vAlign w:val="center"/>
            <w:hideMark/>
          </w:tcPr>
          <w:p w:rsidR="0097140B" w:rsidRPr="003B3EEB" w:rsidRDefault="0097140B" w:rsidP="00CF7131">
            <w:pPr>
              <w:widowControl/>
              <w:rPr>
                <w:rFonts w:ascii="宋体" w:hAnsi="宋体" w:cs="宋体"/>
                <w:color w:val="000000"/>
                <w:sz w:val="16"/>
                <w:szCs w:val="16"/>
              </w:rPr>
            </w:pPr>
            <w:r>
              <w:rPr>
                <w:rFonts w:ascii="宋体" w:hAnsi="宋体" w:cs="宋体" w:hint="eastAsia"/>
                <w:color w:val="000000"/>
                <w:sz w:val="16"/>
                <w:szCs w:val="16"/>
              </w:rPr>
              <w:t>Data1&amp;Data2</w:t>
            </w:r>
            <w:r w:rsidRPr="003B3EEB">
              <w:rPr>
                <w:rFonts w:ascii="宋体" w:hAnsi="宋体" w:cs="宋体" w:hint="eastAsia"/>
                <w:color w:val="000000"/>
                <w:sz w:val="16"/>
                <w:szCs w:val="16"/>
              </w:rPr>
              <w:t>[15:0]输出电压【1mV/位】</w:t>
            </w:r>
          </w:p>
          <w:p w:rsidR="0097140B" w:rsidRPr="003B3EEB" w:rsidRDefault="0097140B" w:rsidP="00CF7131">
            <w:pPr>
              <w:widowControl/>
              <w:rPr>
                <w:rFonts w:ascii="宋体" w:hAnsi="宋体" w:cs="宋体"/>
                <w:color w:val="000000"/>
                <w:sz w:val="16"/>
                <w:szCs w:val="16"/>
              </w:rPr>
            </w:pPr>
            <w:r w:rsidRPr="003B3EEB">
              <w:rPr>
                <w:rFonts w:ascii="宋体" w:hAnsi="宋体" w:cs="宋体" w:hint="eastAsia"/>
                <w:color w:val="000000"/>
                <w:sz w:val="16"/>
                <w:szCs w:val="16"/>
              </w:rPr>
              <w:t>默认：5.25V</w:t>
            </w:r>
          </w:p>
          <w:p w:rsidR="0097140B" w:rsidRPr="003B3EEB" w:rsidRDefault="0097140B" w:rsidP="00CF7131">
            <w:pPr>
              <w:widowControl/>
              <w:rPr>
                <w:rFonts w:ascii="宋体" w:hAnsi="宋体" w:cs="宋体"/>
                <w:color w:val="000000"/>
                <w:sz w:val="16"/>
                <w:szCs w:val="16"/>
              </w:rPr>
            </w:pPr>
            <w:r>
              <w:rPr>
                <w:rFonts w:ascii="宋体" w:hAnsi="宋体" w:cs="宋体" w:hint="eastAsia"/>
                <w:color w:val="000000"/>
                <w:sz w:val="16"/>
                <w:szCs w:val="16"/>
              </w:rPr>
              <w:t>Data2&amp;Data3</w:t>
            </w:r>
            <w:r w:rsidRPr="003B3EEB">
              <w:rPr>
                <w:rFonts w:ascii="宋体" w:hAnsi="宋体" w:cs="宋体" w:hint="eastAsia"/>
                <w:color w:val="000000"/>
                <w:sz w:val="16"/>
                <w:szCs w:val="16"/>
              </w:rPr>
              <w:t>[15:0]输出电流【1mA/位】</w:t>
            </w:r>
          </w:p>
          <w:p w:rsidR="0097140B" w:rsidRPr="002514DE" w:rsidRDefault="0097140B" w:rsidP="00CF7131">
            <w:pPr>
              <w:widowControl/>
              <w:rPr>
                <w:rFonts w:ascii="宋体" w:hAnsi="宋体" w:cs="宋体"/>
                <w:color w:val="000000"/>
                <w:sz w:val="16"/>
                <w:szCs w:val="16"/>
              </w:rPr>
            </w:pPr>
            <w:r w:rsidRPr="003B3EEB">
              <w:rPr>
                <w:rFonts w:ascii="宋体" w:hAnsi="宋体" w:cs="宋体" w:hint="eastAsia"/>
                <w:color w:val="000000"/>
                <w:sz w:val="16"/>
                <w:szCs w:val="16"/>
              </w:rPr>
              <w:t>默认：2.0A；</w:t>
            </w:r>
          </w:p>
        </w:tc>
      </w:tr>
    </w:tbl>
    <w:p w:rsidR="0097140B" w:rsidRPr="0097140B" w:rsidRDefault="0097140B" w:rsidP="0097140B">
      <w:pPr>
        <w:pStyle w:val="afd"/>
        <w:spacing w:before="156" w:after="156"/>
      </w:pPr>
      <w:bookmarkStart w:id="1171" w:name="_Toc438915382"/>
      <w:bookmarkStart w:id="1172" w:name="_Toc443427807"/>
      <w:r w:rsidRPr="0097140B">
        <w:rPr>
          <w:rFonts w:hint="eastAsia"/>
        </w:rPr>
        <w:t>写设备配置信息应答命令</w:t>
      </w:r>
      <w:bookmarkEnd w:id="1171"/>
      <w:bookmarkEnd w:id="1172"/>
    </w:p>
    <w:p w:rsidR="0097140B" w:rsidRDefault="0097140B" w:rsidP="0097140B">
      <w:pPr>
        <w:pStyle w:val="af9"/>
        <w:spacing w:before="156" w:after="156"/>
      </w:pPr>
      <w:r w:rsidRPr="0097140B">
        <w:rPr>
          <w:rFonts w:hint="eastAsia"/>
        </w:rPr>
        <w:t>写设备配置信息应答命令</w:t>
      </w:r>
    </w:p>
    <w:tbl>
      <w:tblPr>
        <w:tblW w:w="9226" w:type="dxa"/>
        <w:jc w:val="center"/>
        <w:tblLook w:val="04A0"/>
      </w:tblPr>
      <w:tblGrid>
        <w:gridCol w:w="560"/>
        <w:gridCol w:w="1111"/>
        <w:gridCol w:w="2340"/>
        <w:gridCol w:w="557"/>
        <w:gridCol w:w="557"/>
        <w:gridCol w:w="4101"/>
      </w:tblGrid>
      <w:tr w:rsidR="0097140B" w:rsidRPr="002514DE" w:rsidTr="0097140B">
        <w:trPr>
          <w:trHeight w:val="1080"/>
          <w:jc w:val="center"/>
        </w:trPr>
        <w:tc>
          <w:tcPr>
            <w:tcW w:w="560" w:type="dxa"/>
            <w:tcBorders>
              <w:top w:val="single" w:sz="8" w:space="0" w:color="000000"/>
              <w:left w:val="nil"/>
              <w:bottom w:val="nil"/>
              <w:right w:val="single" w:sz="8" w:space="0" w:color="000000"/>
            </w:tcBorders>
            <w:shd w:val="clear" w:color="000000" w:fill="595959"/>
            <w:vAlign w:val="center"/>
            <w:hideMark/>
          </w:tcPr>
          <w:p w:rsidR="0097140B" w:rsidRPr="002514DE" w:rsidRDefault="0097140B" w:rsidP="00CF7131">
            <w:pPr>
              <w:widowControl/>
              <w:jc w:val="center"/>
              <w:rPr>
                <w:rFonts w:ascii="Arial Unicode MS" w:eastAsia="Arial Unicode MS" w:hAnsi="Arial Unicode MS" w:cs="Arial Unicode MS"/>
                <w:b/>
                <w:bCs/>
                <w:color w:val="FFFFFF"/>
                <w:sz w:val="16"/>
                <w:szCs w:val="16"/>
              </w:rPr>
            </w:pPr>
            <w:r w:rsidRPr="002514DE">
              <w:rPr>
                <w:rFonts w:ascii="Arial Unicode MS" w:eastAsia="Arial Unicode MS" w:hAnsi="Arial Unicode MS" w:cs="Arial Unicode MS" w:hint="eastAsia"/>
                <w:b/>
                <w:bCs/>
                <w:color w:val="FFFFFF"/>
                <w:sz w:val="16"/>
                <w:szCs w:val="16"/>
              </w:rPr>
              <w:t>序号</w:t>
            </w:r>
          </w:p>
        </w:tc>
        <w:tc>
          <w:tcPr>
            <w:tcW w:w="1111" w:type="dxa"/>
            <w:tcBorders>
              <w:top w:val="single" w:sz="8" w:space="0" w:color="000000"/>
              <w:left w:val="nil"/>
              <w:bottom w:val="nil"/>
              <w:right w:val="single" w:sz="8" w:space="0" w:color="000000"/>
            </w:tcBorders>
            <w:shd w:val="clear" w:color="000000" w:fill="595959"/>
            <w:vAlign w:val="center"/>
            <w:hideMark/>
          </w:tcPr>
          <w:p w:rsidR="0097140B" w:rsidRPr="002514DE" w:rsidRDefault="0097140B" w:rsidP="00CF7131">
            <w:pPr>
              <w:widowControl/>
              <w:rPr>
                <w:rFonts w:ascii="Arial Unicode MS" w:eastAsia="Arial Unicode MS" w:hAnsi="Arial Unicode MS" w:cs="Arial Unicode MS"/>
                <w:b/>
                <w:bCs/>
                <w:color w:val="FFFFFF"/>
                <w:sz w:val="16"/>
                <w:szCs w:val="16"/>
              </w:rPr>
            </w:pPr>
            <w:r w:rsidRPr="002514DE">
              <w:rPr>
                <w:rFonts w:ascii="Arial Unicode MS" w:eastAsia="Arial Unicode MS" w:hAnsi="Arial Unicode MS" w:cs="Arial Unicode MS" w:hint="eastAsia"/>
                <w:b/>
                <w:bCs/>
                <w:color w:val="FFFFFF"/>
                <w:sz w:val="16"/>
                <w:szCs w:val="16"/>
              </w:rPr>
              <w:t>主机命令说明</w:t>
            </w:r>
          </w:p>
        </w:tc>
        <w:tc>
          <w:tcPr>
            <w:tcW w:w="2340" w:type="dxa"/>
            <w:tcBorders>
              <w:top w:val="single" w:sz="8" w:space="0" w:color="000000"/>
              <w:left w:val="nil"/>
              <w:bottom w:val="nil"/>
              <w:right w:val="single" w:sz="8" w:space="0" w:color="000000"/>
            </w:tcBorders>
            <w:shd w:val="clear" w:color="000000" w:fill="595959"/>
            <w:vAlign w:val="center"/>
            <w:hideMark/>
          </w:tcPr>
          <w:p w:rsidR="0097140B" w:rsidRPr="002514DE" w:rsidRDefault="0097140B" w:rsidP="00CF7131">
            <w:pPr>
              <w:widowControl/>
              <w:jc w:val="center"/>
              <w:rPr>
                <w:rFonts w:ascii="Arial Unicode MS" w:eastAsia="Arial Unicode MS" w:hAnsi="Arial Unicode MS" w:cs="Arial Unicode MS"/>
                <w:b/>
                <w:bCs/>
                <w:color w:val="FFFFFF"/>
                <w:sz w:val="16"/>
                <w:szCs w:val="16"/>
              </w:rPr>
            </w:pPr>
            <w:r w:rsidRPr="002514DE">
              <w:rPr>
                <w:rFonts w:ascii="Arial Unicode MS" w:eastAsia="Arial Unicode MS" w:hAnsi="Arial Unicode MS" w:cs="Arial Unicode MS" w:hint="eastAsia"/>
                <w:b/>
                <w:bCs/>
                <w:color w:val="FFFFFF"/>
                <w:sz w:val="16"/>
                <w:szCs w:val="16"/>
              </w:rPr>
              <w:t>主机命令字</w:t>
            </w:r>
          </w:p>
        </w:tc>
        <w:tc>
          <w:tcPr>
            <w:tcW w:w="557" w:type="dxa"/>
            <w:tcBorders>
              <w:top w:val="single" w:sz="8" w:space="0" w:color="000000"/>
              <w:left w:val="nil"/>
              <w:bottom w:val="nil"/>
              <w:right w:val="single" w:sz="8" w:space="0" w:color="000000"/>
            </w:tcBorders>
            <w:shd w:val="clear" w:color="000000" w:fill="595959"/>
            <w:vAlign w:val="center"/>
            <w:hideMark/>
          </w:tcPr>
          <w:p w:rsidR="0097140B" w:rsidRPr="002514DE" w:rsidRDefault="0097140B" w:rsidP="00CF7131">
            <w:pPr>
              <w:widowControl/>
              <w:jc w:val="center"/>
              <w:rPr>
                <w:rFonts w:ascii="Arial Unicode MS" w:eastAsia="Arial Unicode MS" w:hAnsi="Arial Unicode MS" w:cs="Arial Unicode MS"/>
                <w:b/>
                <w:bCs/>
                <w:color w:val="FFFFFF"/>
                <w:sz w:val="16"/>
                <w:szCs w:val="16"/>
              </w:rPr>
            </w:pPr>
            <w:r w:rsidRPr="002514DE">
              <w:rPr>
                <w:rFonts w:ascii="Arial Unicode MS" w:eastAsia="Arial Unicode MS" w:hAnsi="Arial Unicode MS" w:cs="Arial Unicode MS" w:hint="eastAsia"/>
                <w:b/>
                <w:bCs/>
                <w:color w:val="FFFFFF"/>
                <w:sz w:val="16"/>
                <w:szCs w:val="16"/>
              </w:rPr>
              <w:t>从机应答</w:t>
            </w:r>
          </w:p>
        </w:tc>
        <w:tc>
          <w:tcPr>
            <w:tcW w:w="557" w:type="dxa"/>
            <w:tcBorders>
              <w:top w:val="single" w:sz="8" w:space="0" w:color="000000"/>
              <w:left w:val="nil"/>
              <w:bottom w:val="nil"/>
              <w:right w:val="single" w:sz="8" w:space="0" w:color="000000"/>
            </w:tcBorders>
            <w:shd w:val="clear" w:color="000000" w:fill="595959"/>
            <w:vAlign w:val="center"/>
            <w:hideMark/>
          </w:tcPr>
          <w:p w:rsidR="0097140B" w:rsidRPr="002514DE" w:rsidRDefault="0097140B" w:rsidP="00CF7131">
            <w:pPr>
              <w:widowControl/>
              <w:jc w:val="center"/>
              <w:rPr>
                <w:rFonts w:ascii="Arial Unicode MS" w:eastAsia="Arial Unicode MS" w:hAnsi="Arial Unicode MS" w:cs="Arial Unicode MS"/>
                <w:b/>
                <w:bCs/>
                <w:color w:val="FFFFFF"/>
                <w:sz w:val="16"/>
                <w:szCs w:val="16"/>
              </w:rPr>
            </w:pPr>
            <w:r w:rsidRPr="002514DE">
              <w:rPr>
                <w:rFonts w:ascii="Arial Unicode MS" w:eastAsia="Arial Unicode MS" w:hAnsi="Arial Unicode MS" w:cs="Arial Unicode MS" w:hint="eastAsia"/>
                <w:b/>
                <w:bCs/>
                <w:color w:val="FFFFFF"/>
                <w:sz w:val="16"/>
                <w:szCs w:val="16"/>
              </w:rPr>
              <w:t>复位及缺省值</w:t>
            </w:r>
          </w:p>
        </w:tc>
        <w:tc>
          <w:tcPr>
            <w:tcW w:w="4101" w:type="dxa"/>
            <w:tcBorders>
              <w:top w:val="single" w:sz="8" w:space="0" w:color="000000"/>
              <w:left w:val="nil"/>
              <w:bottom w:val="nil"/>
              <w:right w:val="single" w:sz="8" w:space="0" w:color="000000"/>
            </w:tcBorders>
            <w:shd w:val="clear" w:color="000000" w:fill="595959"/>
            <w:vAlign w:val="center"/>
            <w:hideMark/>
          </w:tcPr>
          <w:p w:rsidR="0097140B" w:rsidRPr="002514DE" w:rsidRDefault="0097140B" w:rsidP="00CF7131">
            <w:pPr>
              <w:widowControl/>
              <w:jc w:val="center"/>
              <w:rPr>
                <w:rFonts w:ascii="Arial Unicode MS" w:eastAsia="Arial Unicode MS" w:hAnsi="Arial Unicode MS" w:cs="Arial Unicode MS"/>
                <w:b/>
                <w:bCs/>
                <w:color w:val="FFFFFF"/>
                <w:sz w:val="16"/>
                <w:szCs w:val="16"/>
              </w:rPr>
            </w:pPr>
            <w:r w:rsidRPr="002514DE">
              <w:rPr>
                <w:rFonts w:ascii="Arial Unicode MS" w:eastAsia="Arial Unicode MS" w:hAnsi="Arial Unicode MS" w:cs="Arial Unicode MS" w:hint="eastAsia"/>
                <w:b/>
                <w:bCs/>
                <w:color w:val="FFFFFF"/>
                <w:sz w:val="16"/>
                <w:szCs w:val="16"/>
              </w:rPr>
              <w:t>描述</w:t>
            </w:r>
          </w:p>
        </w:tc>
      </w:tr>
      <w:tr w:rsidR="0097140B" w:rsidRPr="002514DE" w:rsidTr="0097140B">
        <w:trPr>
          <w:trHeight w:val="397"/>
          <w:jc w:val="center"/>
        </w:trPr>
        <w:tc>
          <w:tcPr>
            <w:tcW w:w="560" w:type="dxa"/>
            <w:tcBorders>
              <w:top w:val="nil"/>
              <w:left w:val="single" w:sz="8" w:space="0" w:color="000000"/>
              <w:bottom w:val="single" w:sz="8" w:space="0" w:color="000000"/>
              <w:right w:val="single" w:sz="8" w:space="0" w:color="000000"/>
            </w:tcBorders>
            <w:shd w:val="clear" w:color="auto" w:fill="auto"/>
            <w:vAlign w:val="center"/>
            <w:hideMark/>
          </w:tcPr>
          <w:p w:rsidR="0097140B" w:rsidRPr="002514DE" w:rsidRDefault="0097140B" w:rsidP="00CF7131">
            <w:pPr>
              <w:widowControl/>
              <w:jc w:val="center"/>
              <w:rPr>
                <w:rFonts w:ascii="宋体" w:hAnsi="宋体" w:cs="宋体"/>
                <w:color w:val="000000"/>
                <w:sz w:val="16"/>
                <w:szCs w:val="16"/>
              </w:rPr>
            </w:pPr>
            <w:r w:rsidRPr="002514DE">
              <w:rPr>
                <w:rFonts w:ascii="宋体" w:hAnsi="宋体" w:cs="宋体" w:hint="eastAsia"/>
                <w:color w:val="000000"/>
                <w:sz w:val="16"/>
                <w:szCs w:val="16"/>
              </w:rPr>
              <w:t>1</w:t>
            </w:r>
          </w:p>
        </w:tc>
        <w:tc>
          <w:tcPr>
            <w:tcW w:w="1111" w:type="dxa"/>
            <w:tcBorders>
              <w:top w:val="nil"/>
              <w:left w:val="nil"/>
              <w:bottom w:val="single" w:sz="8" w:space="0" w:color="000000"/>
              <w:right w:val="single" w:sz="8" w:space="0" w:color="000000"/>
            </w:tcBorders>
            <w:shd w:val="clear" w:color="auto" w:fill="auto"/>
            <w:vAlign w:val="center"/>
            <w:hideMark/>
          </w:tcPr>
          <w:p w:rsidR="0097140B" w:rsidRPr="002514DE" w:rsidRDefault="0097140B" w:rsidP="00CF7131">
            <w:pPr>
              <w:widowControl/>
              <w:jc w:val="center"/>
              <w:rPr>
                <w:rFonts w:ascii="宋体" w:hAnsi="宋体" w:cs="宋体"/>
                <w:color w:val="000000"/>
                <w:sz w:val="16"/>
                <w:szCs w:val="16"/>
              </w:rPr>
            </w:pPr>
            <w:r w:rsidRPr="002514DE">
              <w:rPr>
                <w:rFonts w:ascii="宋体" w:hAnsi="宋体" w:cs="宋体" w:hint="eastAsia"/>
                <w:color w:val="000000"/>
                <w:sz w:val="16"/>
                <w:szCs w:val="16"/>
              </w:rPr>
              <w:t>写智能充电器输出电压电流边界</w:t>
            </w:r>
          </w:p>
        </w:tc>
        <w:tc>
          <w:tcPr>
            <w:tcW w:w="2340" w:type="dxa"/>
            <w:tcBorders>
              <w:top w:val="nil"/>
              <w:left w:val="nil"/>
              <w:bottom w:val="single" w:sz="8" w:space="0" w:color="000000"/>
              <w:right w:val="single" w:sz="8" w:space="0" w:color="000000"/>
            </w:tcBorders>
            <w:shd w:val="clear" w:color="auto" w:fill="auto"/>
            <w:vAlign w:val="center"/>
            <w:hideMark/>
          </w:tcPr>
          <w:p w:rsidR="0097140B" w:rsidRPr="002514DE" w:rsidRDefault="0097140B" w:rsidP="00CF7131">
            <w:pPr>
              <w:widowControl/>
              <w:rPr>
                <w:rFonts w:ascii="宋体" w:hAnsi="宋体" w:cs="宋体"/>
                <w:color w:val="000000"/>
                <w:sz w:val="16"/>
                <w:szCs w:val="16"/>
              </w:rPr>
            </w:pPr>
            <w:r w:rsidRPr="002514DE">
              <w:rPr>
                <w:rFonts w:ascii="宋体" w:hAnsi="宋体" w:cs="宋体" w:hint="eastAsia"/>
                <w:color w:val="000000"/>
                <w:sz w:val="16"/>
                <w:szCs w:val="16"/>
              </w:rPr>
              <w:t>0x1B 0xB0 0x04 Data0 Data1 Data2 Data3</w:t>
            </w:r>
          </w:p>
        </w:tc>
        <w:tc>
          <w:tcPr>
            <w:tcW w:w="557" w:type="dxa"/>
            <w:tcBorders>
              <w:top w:val="nil"/>
              <w:left w:val="nil"/>
              <w:bottom w:val="single" w:sz="8" w:space="0" w:color="000000"/>
              <w:right w:val="single" w:sz="8" w:space="0" w:color="000000"/>
            </w:tcBorders>
            <w:shd w:val="clear" w:color="auto" w:fill="auto"/>
            <w:vAlign w:val="center"/>
            <w:hideMark/>
          </w:tcPr>
          <w:p w:rsidR="0097140B" w:rsidRPr="002514DE" w:rsidRDefault="0097140B" w:rsidP="00CF7131">
            <w:pPr>
              <w:widowControl/>
              <w:rPr>
                <w:rFonts w:ascii="宋体" w:hAnsi="宋体" w:cs="宋体"/>
                <w:color w:val="000000"/>
                <w:sz w:val="16"/>
                <w:szCs w:val="16"/>
              </w:rPr>
            </w:pPr>
            <w:r w:rsidRPr="002514DE">
              <w:rPr>
                <w:rFonts w:ascii="宋体" w:hAnsi="宋体" w:cs="宋体" w:hint="eastAsia"/>
                <w:color w:val="000000"/>
                <w:sz w:val="16"/>
                <w:szCs w:val="16"/>
              </w:rPr>
              <w:t>ACK</w:t>
            </w:r>
          </w:p>
        </w:tc>
        <w:tc>
          <w:tcPr>
            <w:tcW w:w="557" w:type="dxa"/>
            <w:tcBorders>
              <w:top w:val="nil"/>
              <w:left w:val="nil"/>
              <w:bottom w:val="single" w:sz="8" w:space="0" w:color="000000"/>
              <w:right w:val="single" w:sz="8" w:space="0" w:color="000000"/>
            </w:tcBorders>
            <w:shd w:val="clear" w:color="auto" w:fill="auto"/>
            <w:vAlign w:val="center"/>
            <w:hideMark/>
          </w:tcPr>
          <w:p w:rsidR="0097140B" w:rsidRPr="002514DE" w:rsidRDefault="0097140B" w:rsidP="00CF7131">
            <w:pPr>
              <w:widowControl/>
              <w:jc w:val="center"/>
              <w:rPr>
                <w:rFonts w:ascii="宋体" w:hAnsi="宋体" w:cs="宋体"/>
                <w:color w:val="000000"/>
                <w:sz w:val="16"/>
                <w:szCs w:val="16"/>
              </w:rPr>
            </w:pPr>
            <w:r>
              <w:rPr>
                <w:rFonts w:ascii="宋体" w:hAnsi="宋体" w:cs="宋体" w:hint="eastAsia"/>
                <w:color w:val="000000"/>
                <w:sz w:val="16"/>
                <w:szCs w:val="16"/>
              </w:rPr>
              <w:t>-</w:t>
            </w:r>
          </w:p>
        </w:tc>
        <w:tc>
          <w:tcPr>
            <w:tcW w:w="4101" w:type="dxa"/>
            <w:tcBorders>
              <w:top w:val="nil"/>
              <w:left w:val="nil"/>
              <w:bottom w:val="single" w:sz="8" w:space="0" w:color="000000"/>
              <w:right w:val="single" w:sz="8" w:space="0" w:color="000000"/>
            </w:tcBorders>
            <w:shd w:val="clear" w:color="auto" w:fill="auto"/>
            <w:vAlign w:val="center"/>
            <w:hideMark/>
          </w:tcPr>
          <w:p w:rsidR="0097140B" w:rsidRPr="003B3EEB" w:rsidRDefault="0097140B" w:rsidP="00CF7131">
            <w:pPr>
              <w:widowControl/>
              <w:rPr>
                <w:rFonts w:ascii="宋体" w:hAnsi="宋体" w:cs="宋体"/>
                <w:color w:val="000000"/>
                <w:sz w:val="16"/>
                <w:szCs w:val="16"/>
              </w:rPr>
            </w:pPr>
            <w:r>
              <w:rPr>
                <w:rFonts w:ascii="宋体" w:hAnsi="宋体" w:cs="宋体" w:hint="eastAsia"/>
                <w:color w:val="000000"/>
                <w:sz w:val="16"/>
                <w:szCs w:val="16"/>
              </w:rPr>
              <w:t>Data1&amp;Data2</w:t>
            </w:r>
            <w:r w:rsidRPr="003B3EEB">
              <w:rPr>
                <w:rFonts w:ascii="宋体" w:hAnsi="宋体" w:cs="宋体" w:hint="eastAsia"/>
                <w:color w:val="000000"/>
                <w:sz w:val="16"/>
                <w:szCs w:val="16"/>
              </w:rPr>
              <w:t>[15:0]设置电压边界【1mV/位】</w:t>
            </w:r>
          </w:p>
          <w:p w:rsidR="0097140B" w:rsidRPr="003B3EEB" w:rsidRDefault="0097140B" w:rsidP="00CF7131">
            <w:pPr>
              <w:widowControl/>
              <w:rPr>
                <w:rFonts w:ascii="宋体" w:hAnsi="宋体" w:cs="宋体"/>
                <w:color w:val="000000"/>
                <w:sz w:val="16"/>
                <w:szCs w:val="16"/>
              </w:rPr>
            </w:pPr>
            <w:r w:rsidRPr="003B3EEB">
              <w:rPr>
                <w:rFonts w:ascii="宋体" w:hAnsi="宋体" w:cs="宋体" w:hint="eastAsia"/>
                <w:color w:val="000000"/>
                <w:sz w:val="16"/>
                <w:szCs w:val="16"/>
              </w:rPr>
              <w:t>默认：5.50V</w:t>
            </w:r>
          </w:p>
          <w:p w:rsidR="0097140B" w:rsidRPr="003B3EEB" w:rsidRDefault="0097140B" w:rsidP="00CF7131">
            <w:pPr>
              <w:widowControl/>
              <w:rPr>
                <w:rFonts w:ascii="宋体" w:hAnsi="宋体" w:cs="宋体"/>
                <w:color w:val="000000"/>
                <w:sz w:val="16"/>
                <w:szCs w:val="16"/>
              </w:rPr>
            </w:pPr>
            <w:r>
              <w:rPr>
                <w:rFonts w:ascii="宋体" w:hAnsi="宋体" w:cs="宋体" w:hint="eastAsia"/>
                <w:color w:val="000000"/>
                <w:sz w:val="16"/>
                <w:szCs w:val="16"/>
              </w:rPr>
              <w:t>Data2&amp;Data3</w:t>
            </w:r>
            <w:r w:rsidRPr="003B3EEB">
              <w:rPr>
                <w:rFonts w:ascii="宋体" w:hAnsi="宋体" w:cs="宋体" w:hint="eastAsia"/>
                <w:color w:val="000000"/>
                <w:sz w:val="16"/>
                <w:szCs w:val="16"/>
              </w:rPr>
              <w:t>[15:0]设置电流边界【1mA/位】</w:t>
            </w:r>
          </w:p>
          <w:p w:rsidR="0097140B" w:rsidRPr="002514DE" w:rsidRDefault="0097140B" w:rsidP="00CF7131">
            <w:pPr>
              <w:widowControl/>
              <w:rPr>
                <w:rFonts w:ascii="宋体" w:hAnsi="宋体" w:cs="宋体"/>
                <w:color w:val="000000"/>
                <w:sz w:val="16"/>
                <w:szCs w:val="16"/>
              </w:rPr>
            </w:pPr>
            <w:r w:rsidRPr="003B3EEB">
              <w:rPr>
                <w:rFonts w:ascii="宋体" w:hAnsi="宋体" w:cs="宋体" w:hint="eastAsia"/>
                <w:color w:val="000000"/>
                <w:sz w:val="16"/>
                <w:szCs w:val="16"/>
              </w:rPr>
              <w:t>默认：2.5A；</w:t>
            </w:r>
          </w:p>
        </w:tc>
      </w:tr>
      <w:tr w:rsidR="0097140B" w:rsidRPr="002514DE" w:rsidTr="0097140B">
        <w:trPr>
          <w:trHeight w:val="397"/>
          <w:jc w:val="center"/>
        </w:trPr>
        <w:tc>
          <w:tcPr>
            <w:tcW w:w="560" w:type="dxa"/>
            <w:tcBorders>
              <w:top w:val="nil"/>
              <w:left w:val="single" w:sz="8" w:space="0" w:color="000000"/>
              <w:bottom w:val="single" w:sz="8" w:space="0" w:color="000000"/>
              <w:right w:val="single" w:sz="8" w:space="0" w:color="000000"/>
            </w:tcBorders>
            <w:shd w:val="clear" w:color="auto" w:fill="auto"/>
            <w:vAlign w:val="center"/>
            <w:hideMark/>
          </w:tcPr>
          <w:p w:rsidR="0097140B" w:rsidRPr="002514DE" w:rsidRDefault="0097140B" w:rsidP="00CF7131">
            <w:pPr>
              <w:widowControl/>
              <w:jc w:val="center"/>
              <w:rPr>
                <w:rFonts w:ascii="宋体" w:hAnsi="宋体" w:cs="宋体"/>
                <w:color w:val="000000"/>
                <w:sz w:val="16"/>
                <w:szCs w:val="16"/>
              </w:rPr>
            </w:pPr>
            <w:r w:rsidRPr="002514DE">
              <w:rPr>
                <w:rFonts w:ascii="宋体" w:hAnsi="宋体" w:cs="宋体" w:hint="eastAsia"/>
                <w:color w:val="000000"/>
                <w:sz w:val="16"/>
                <w:szCs w:val="16"/>
              </w:rPr>
              <w:t>2</w:t>
            </w:r>
          </w:p>
        </w:tc>
        <w:tc>
          <w:tcPr>
            <w:tcW w:w="1111" w:type="dxa"/>
            <w:tcBorders>
              <w:top w:val="nil"/>
              <w:left w:val="nil"/>
              <w:bottom w:val="single" w:sz="8" w:space="0" w:color="000000"/>
              <w:right w:val="single" w:sz="8" w:space="0" w:color="000000"/>
            </w:tcBorders>
            <w:shd w:val="clear" w:color="auto" w:fill="auto"/>
            <w:vAlign w:val="center"/>
            <w:hideMark/>
          </w:tcPr>
          <w:p w:rsidR="0097140B" w:rsidRPr="002514DE" w:rsidRDefault="0097140B" w:rsidP="00CF7131">
            <w:pPr>
              <w:widowControl/>
              <w:jc w:val="center"/>
              <w:rPr>
                <w:rFonts w:ascii="宋体" w:hAnsi="宋体" w:cs="宋体"/>
                <w:color w:val="000000"/>
                <w:sz w:val="16"/>
                <w:szCs w:val="16"/>
              </w:rPr>
            </w:pPr>
            <w:r w:rsidRPr="002514DE">
              <w:rPr>
                <w:rFonts w:ascii="宋体" w:hAnsi="宋体" w:cs="宋体" w:hint="eastAsia"/>
                <w:color w:val="000000"/>
                <w:sz w:val="16"/>
                <w:szCs w:val="16"/>
              </w:rPr>
              <w:t>写智能充电器输出电压电流偏置边界</w:t>
            </w:r>
            <w:r>
              <w:rPr>
                <w:rFonts w:ascii="宋体" w:hAnsi="宋体" w:cs="宋体" w:hint="eastAsia"/>
                <w:color w:val="000000"/>
                <w:sz w:val="16"/>
                <w:szCs w:val="16"/>
              </w:rPr>
              <w:t>（绝对值</w:t>
            </w:r>
            <w:r>
              <w:rPr>
                <w:rFonts w:ascii="宋体" w:hAnsi="宋体" w:cs="宋体"/>
                <w:color w:val="000000"/>
                <w:sz w:val="16"/>
                <w:szCs w:val="16"/>
              </w:rPr>
              <w:t>）</w:t>
            </w:r>
          </w:p>
        </w:tc>
        <w:tc>
          <w:tcPr>
            <w:tcW w:w="2340" w:type="dxa"/>
            <w:tcBorders>
              <w:top w:val="nil"/>
              <w:left w:val="nil"/>
              <w:bottom w:val="single" w:sz="8" w:space="0" w:color="000000"/>
              <w:right w:val="single" w:sz="8" w:space="0" w:color="000000"/>
            </w:tcBorders>
            <w:shd w:val="clear" w:color="auto" w:fill="auto"/>
            <w:vAlign w:val="center"/>
            <w:hideMark/>
          </w:tcPr>
          <w:p w:rsidR="0097140B" w:rsidRPr="002514DE" w:rsidRDefault="0097140B" w:rsidP="00CF7131">
            <w:pPr>
              <w:widowControl/>
              <w:rPr>
                <w:rFonts w:ascii="宋体" w:hAnsi="宋体" w:cs="宋体"/>
                <w:color w:val="000000"/>
                <w:sz w:val="16"/>
                <w:szCs w:val="16"/>
              </w:rPr>
            </w:pPr>
            <w:r w:rsidRPr="002514DE">
              <w:rPr>
                <w:rFonts w:ascii="宋体" w:hAnsi="宋体" w:cs="宋体" w:hint="eastAsia"/>
                <w:color w:val="000000"/>
                <w:sz w:val="16"/>
                <w:szCs w:val="16"/>
              </w:rPr>
              <w:t>0x1B 0xB4 0x0</w:t>
            </w:r>
            <w:r>
              <w:rPr>
                <w:rFonts w:ascii="宋体" w:hAnsi="宋体" w:cs="宋体"/>
                <w:color w:val="000000"/>
                <w:sz w:val="16"/>
                <w:szCs w:val="16"/>
              </w:rPr>
              <w:t>2</w:t>
            </w:r>
            <w:r w:rsidRPr="002514DE">
              <w:rPr>
                <w:rFonts w:ascii="宋体" w:hAnsi="宋体" w:cs="宋体" w:hint="eastAsia"/>
                <w:color w:val="000000"/>
                <w:sz w:val="16"/>
                <w:szCs w:val="16"/>
              </w:rPr>
              <w:t xml:space="preserve"> Data0 Data1 </w:t>
            </w:r>
          </w:p>
        </w:tc>
        <w:tc>
          <w:tcPr>
            <w:tcW w:w="557" w:type="dxa"/>
            <w:tcBorders>
              <w:top w:val="nil"/>
              <w:left w:val="nil"/>
              <w:bottom w:val="single" w:sz="8" w:space="0" w:color="000000"/>
              <w:right w:val="single" w:sz="8" w:space="0" w:color="000000"/>
            </w:tcBorders>
            <w:shd w:val="clear" w:color="auto" w:fill="auto"/>
            <w:vAlign w:val="center"/>
            <w:hideMark/>
          </w:tcPr>
          <w:p w:rsidR="0097140B" w:rsidRPr="002514DE" w:rsidRDefault="0097140B" w:rsidP="00CF7131">
            <w:pPr>
              <w:widowControl/>
              <w:rPr>
                <w:rFonts w:ascii="宋体" w:hAnsi="宋体" w:cs="宋体"/>
                <w:color w:val="000000"/>
                <w:sz w:val="16"/>
                <w:szCs w:val="16"/>
              </w:rPr>
            </w:pPr>
            <w:r w:rsidRPr="002514DE">
              <w:rPr>
                <w:rFonts w:ascii="宋体" w:hAnsi="宋体" w:cs="宋体" w:hint="eastAsia"/>
                <w:color w:val="000000"/>
                <w:sz w:val="16"/>
                <w:szCs w:val="16"/>
              </w:rPr>
              <w:t>ACK</w:t>
            </w:r>
          </w:p>
        </w:tc>
        <w:tc>
          <w:tcPr>
            <w:tcW w:w="557" w:type="dxa"/>
            <w:tcBorders>
              <w:top w:val="nil"/>
              <w:left w:val="nil"/>
              <w:bottom w:val="single" w:sz="8" w:space="0" w:color="000000"/>
              <w:right w:val="single" w:sz="8" w:space="0" w:color="000000"/>
            </w:tcBorders>
            <w:shd w:val="clear" w:color="auto" w:fill="auto"/>
            <w:vAlign w:val="center"/>
            <w:hideMark/>
          </w:tcPr>
          <w:p w:rsidR="0097140B" w:rsidRPr="002514DE" w:rsidRDefault="0097140B" w:rsidP="00CF7131">
            <w:pPr>
              <w:widowControl/>
              <w:jc w:val="center"/>
              <w:rPr>
                <w:rFonts w:ascii="宋体" w:hAnsi="宋体" w:cs="宋体"/>
                <w:color w:val="000000"/>
                <w:sz w:val="16"/>
                <w:szCs w:val="16"/>
              </w:rPr>
            </w:pPr>
            <w:r>
              <w:rPr>
                <w:rFonts w:ascii="宋体" w:hAnsi="宋体" w:cs="宋体" w:hint="eastAsia"/>
                <w:color w:val="000000"/>
                <w:sz w:val="16"/>
                <w:szCs w:val="16"/>
              </w:rPr>
              <w:t>-</w:t>
            </w:r>
          </w:p>
        </w:tc>
        <w:tc>
          <w:tcPr>
            <w:tcW w:w="4101" w:type="dxa"/>
            <w:tcBorders>
              <w:top w:val="nil"/>
              <w:left w:val="nil"/>
              <w:bottom w:val="single" w:sz="8" w:space="0" w:color="000000"/>
              <w:right w:val="single" w:sz="8" w:space="0" w:color="000000"/>
            </w:tcBorders>
            <w:shd w:val="clear" w:color="auto" w:fill="auto"/>
            <w:vAlign w:val="center"/>
            <w:hideMark/>
          </w:tcPr>
          <w:p w:rsidR="0097140B" w:rsidRPr="003B3EEB" w:rsidRDefault="0097140B" w:rsidP="00CF7131">
            <w:pPr>
              <w:widowControl/>
              <w:rPr>
                <w:rFonts w:ascii="宋体" w:hAnsi="宋体" w:cs="宋体"/>
                <w:color w:val="000000"/>
                <w:sz w:val="16"/>
                <w:szCs w:val="16"/>
              </w:rPr>
            </w:pPr>
            <w:r w:rsidRPr="003B3EEB">
              <w:rPr>
                <w:rFonts w:ascii="宋体" w:hAnsi="宋体" w:cs="宋体" w:hint="eastAsia"/>
                <w:color w:val="000000"/>
                <w:sz w:val="16"/>
                <w:szCs w:val="16"/>
              </w:rPr>
              <w:t>Data0：读电压偏置边界【1mV/位】默认：50mV</w:t>
            </w:r>
          </w:p>
          <w:p w:rsidR="0097140B" w:rsidRPr="003B3EEB" w:rsidRDefault="0097140B" w:rsidP="00CF7131">
            <w:pPr>
              <w:widowControl/>
              <w:rPr>
                <w:rFonts w:ascii="宋体" w:hAnsi="宋体" w:cs="宋体"/>
                <w:color w:val="000000"/>
                <w:sz w:val="16"/>
                <w:szCs w:val="16"/>
              </w:rPr>
            </w:pPr>
            <w:r w:rsidRPr="003B3EEB">
              <w:rPr>
                <w:rFonts w:ascii="宋体" w:hAnsi="宋体" w:cs="宋体" w:hint="eastAsia"/>
                <w:color w:val="000000"/>
                <w:sz w:val="16"/>
                <w:szCs w:val="16"/>
              </w:rPr>
              <w:t>Data0[7:6]=A；Data0[5:0]=B；结果=B×10^A</w:t>
            </w:r>
          </w:p>
          <w:p w:rsidR="0097140B" w:rsidRPr="003B3EEB" w:rsidRDefault="0097140B" w:rsidP="00CF7131">
            <w:pPr>
              <w:widowControl/>
              <w:rPr>
                <w:rFonts w:ascii="宋体" w:hAnsi="宋体" w:cs="宋体"/>
                <w:color w:val="000000"/>
                <w:sz w:val="16"/>
                <w:szCs w:val="16"/>
              </w:rPr>
            </w:pPr>
            <w:r w:rsidRPr="003B3EEB">
              <w:rPr>
                <w:rFonts w:ascii="宋体" w:hAnsi="宋体" w:cs="宋体" w:hint="eastAsia"/>
                <w:color w:val="000000"/>
                <w:sz w:val="16"/>
                <w:szCs w:val="16"/>
              </w:rPr>
              <w:t>Data1：读电流偏置边界【1mA/位】默认：500mA</w:t>
            </w:r>
          </w:p>
          <w:p w:rsidR="0097140B" w:rsidRPr="002514DE" w:rsidRDefault="0097140B" w:rsidP="00CF7131">
            <w:pPr>
              <w:widowControl/>
              <w:rPr>
                <w:rFonts w:ascii="宋体" w:hAnsi="宋体" w:cs="宋体"/>
                <w:color w:val="000000"/>
                <w:sz w:val="16"/>
                <w:szCs w:val="16"/>
              </w:rPr>
            </w:pPr>
            <w:r w:rsidRPr="003B3EEB">
              <w:rPr>
                <w:rFonts w:ascii="宋体" w:hAnsi="宋体" w:cs="宋体" w:hint="eastAsia"/>
                <w:color w:val="000000"/>
                <w:sz w:val="16"/>
                <w:szCs w:val="16"/>
              </w:rPr>
              <w:t>Data1[7:6]=A；Data1[5:0]=B；结果=B×10^A</w:t>
            </w:r>
          </w:p>
        </w:tc>
      </w:tr>
      <w:tr w:rsidR="0097140B" w:rsidRPr="002514DE" w:rsidTr="0097140B">
        <w:trPr>
          <w:trHeight w:val="397"/>
          <w:jc w:val="center"/>
        </w:trPr>
        <w:tc>
          <w:tcPr>
            <w:tcW w:w="560" w:type="dxa"/>
            <w:tcBorders>
              <w:top w:val="nil"/>
              <w:left w:val="single" w:sz="8" w:space="0" w:color="000000"/>
              <w:bottom w:val="single" w:sz="8" w:space="0" w:color="000000"/>
              <w:right w:val="single" w:sz="8" w:space="0" w:color="000000"/>
            </w:tcBorders>
            <w:shd w:val="clear" w:color="auto" w:fill="auto"/>
            <w:vAlign w:val="center"/>
            <w:hideMark/>
          </w:tcPr>
          <w:p w:rsidR="0097140B" w:rsidRPr="002514DE" w:rsidRDefault="0097140B" w:rsidP="00CF7131">
            <w:pPr>
              <w:widowControl/>
              <w:jc w:val="center"/>
              <w:rPr>
                <w:rFonts w:ascii="宋体" w:hAnsi="宋体" w:cs="宋体"/>
                <w:color w:val="000000"/>
                <w:sz w:val="16"/>
                <w:szCs w:val="16"/>
              </w:rPr>
            </w:pPr>
            <w:r w:rsidRPr="002514DE">
              <w:rPr>
                <w:rFonts w:ascii="宋体" w:hAnsi="宋体" w:cs="宋体" w:hint="eastAsia"/>
                <w:color w:val="000000"/>
                <w:sz w:val="16"/>
                <w:szCs w:val="16"/>
              </w:rPr>
              <w:lastRenderedPageBreak/>
              <w:t>3</w:t>
            </w:r>
          </w:p>
        </w:tc>
        <w:tc>
          <w:tcPr>
            <w:tcW w:w="1111" w:type="dxa"/>
            <w:tcBorders>
              <w:top w:val="nil"/>
              <w:left w:val="nil"/>
              <w:bottom w:val="single" w:sz="8" w:space="0" w:color="000000"/>
              <w:right w:val="single" w:sz="8" w:space="0" w:color="000000"/>
            </w:tcBorders>
            <w:shd w:val="clear" w:color="auto" w:fill="auto"/>
            <w:vAlign w:val="center"/>
            <w:hideMark/>
          </w:tcPr>
          <w:p w:rsidR="0097140B" w:rsidRPr="002514DE" w:rsidRDefault="0097140B" w:rsidP="00CF7131">
            <w:pPr>
              <w:widowControl/>
              <w:jc w:val="center"/>
              <w:rPr>
                <w:rFonts w:ascii="宋体" w:hAnsi="宋体" w:cs="宋体"/>
                <w:color w:val="000000"/>
                <w:sz w:val="16"/>
                <w:szCs w:val="16"/>
              </w:rPr>
            </w:pPr>
            <w:r w:rsidRPr="002514DE">
              <w:rPr>
                <w:rFonts w:ascii="宋体" w:hAnsi="宋体" w:cs="宋体" w:hint="eastAsia"/>
                <w:color w:val="000000"/>
                <w:sz w:val="16"/>
                <w:szCs w:val="16"/>
              </w:rPr>
              <w:t>写智能充电器输出电压电流</w:t>
            </w:r>
          </w:p>
        </w:tc>
        <w:tc>
          <w:tcPr>
            <w:tcW w:w="2340" w:type="dxa"/>
            <w:tcBorders>
              <w:top w:val="nil"/>
              <w:left w:val="nil"/>
              <w:bottom w:val="single" w:sz="8" w:space="0" w:color="000000"/>
              <w:right w:val="single" w:sz="8" w:space="0" w:color="000000"/>
            </w:tcBorders>
            <w:shd w:val="clear" w:color="auto" w:fill="auto"/>
            <w:vAlign w:val="center"/>
            <w:hideMark/>
          </w:tcPr>
          <w:p w:rsidR="0097140B" w:rsidRPr="002514DE" w:rsidRDefault="0097140B" w:rsidP="00CF7131">
            <w:pPr>
              <w:widowControl/>
              <w:rPr>
                <w:rFonts w:ascii="宋体" w:hAnsi="宋体" w:cs="宋体"/>
                <w:color w:val="000000"/>
                <w:sz w:val="16"/>
                <w:szCs w:val="16"/>
              </w:rPr>
            </w:pPr>
            <w:r w:rsidRPr="002514DE">
              <w:rPr>
                <w:rFonts w:ascii="宋体" w:hAnsi="宋体" w:cs="宋体" w:hint="eastAsia"/>
                <w:color w:val="000000"/>
                <w:sz w:val="16"/>
                <w:szCs w:val="16"/>
              </w:rPr>
              <w:t>0x1B 0xB8 0x04 Data0 Data1 Data2 Data3</w:t>
            </w:r>
          </w:p>
        </w:tc>
        <w:tc>
          <w:tcPr>
            <w:tcW w:w="557" w:type="dxa"/>
            <w:tcBorders>
              <w:top w:val="nil"/>
              <w:left w:val="nil"/>
              <w:bottom w:val="single" w:sz="8" w:space="0" w:color="000000"/>
              <w:right w:val="single" w:sz="8" w:space="0" w:color="000000"/>
            </w:tcBorders>
            <w:shd w:val="clear" w:color="auto" w:fill="auto"/>
            <w:vAlign w:val="center"/>
            <w:hideMark/>
          </w:tcPr>
          <w:p w:rsidR="0097140B" w:rsidRPr="002514DE" w:rsidRDefault="0097140B" w:rsidP="00CF7131">
            <w:pPr>
              <w:widowControl/>
              <w:rPr>
                <w:rFonts w:ascii="宋体" w:hAnsi="宋体" w:cs="宋体"/>
                <w:color w:val="000000"/>
                <w:sz w:val="16"/>
                <w:szCs w:val="16"/>
              </w:rPr>
            </w:pPr>
            <w:r w:rsidRPr="002514DE">
              <w:rPr>
                <w:rFonts w:ascii="宋体" w:hAnsi="宋体" w:cs="宋体" w:hint="eastAsia"/>
                <w:color w:val="000000"/>
                <w:sz w:val="16"/>
                <w:szCs w:val="16"/>
              </w:rPr>
              <w:t>ACK</w:t>
            </w:r>
          </w:p>
        </w:tc>
        <w:tc>
          <w:tcPr>
            <w:tcW w:w="557" w:type="dxa"/>
            <w:tcBorders>
              <w:top w:val="nil"/>
              <w:left w:val="nil"/>
              <w:bottom w:val="single" w:sz="8" w:space="0" w:color="000000"/>
              <w:right w:val="single" w:sz="8" w:space="0" w:color="000000"/>
            </w:tcBorders>
            <w:shd w:val="clear" w:color="auto" w:fill="auto"/>
            <w:vAlign w:val="center"/>
            <w:hideMark/>
          </w:tcPr>
          <w:p w:rsidR="0097140B" w:rsidRPr="002514DE" w:rsidRDefault="0097140B" w:rsidP="00CF7131">
            <w:pPr>
              <w:widowControl/>
              <w:jc w:val="center"/>
              <w:rPr>
                <w:rFonts w:ascii="宋体" w:hAnsi="宋体" w:cs="宋体"/>
                <w:color w:val="000000"/>
                <w:sz w:val="16"/>
                <w:szCs w:val="16"/>
              </w:rPr>
            </w:pPr>
            <w:r>
              <w:rPr>
                <w:rFonts w:ascii="宋体" w:hAnsi="宋体" w:cs="宋体" w:hint="eastAsia"/>
                <w:color w:val="000000"/>
                <w:sz w:val="16"/>
                <w:szCs w:val="16"/>
              </w:rPr>
              <w:t>-</w:t>
            </w:r>
          </w:p>
        </w:tc>
        <w:tc>
          <w:tcPr>
            <w:tcW w:w="4101" w:type="dxa"/>
            <w:tcBorders>
              <w:top w:val="nil"/>
              <w:left w:val="nil"/>
              <w:bottom w:val="single" w:sz="8" w:space="0" w:color="000000"/>
              <w:right w:val="single" w:sz="8" w:space="0" w:color="000000"/>
            </w:tcBorders>
            <w:shd w:val="clear" w:color="auto" w:fill="auto"/>
            <w:vAlign w:val="center"/>
            <w:hideMark/>
          </w:tcPr>
          <w:p w:rsidR="0097140B" w:rsidRPr="003B3EEB" w:rsidRDefault="0097140B" w:rsidP="00CF7131">
            <w:pPr>
              <w:widowControl/>
              <w:rPr>
                <w:rFonts w:ascii="宋体" w:hAnsi="宋体" w:cs="宋体"/>
                <w:color w:val="000000"/>
                <w:sz w:val="16"/>
                <w:szCs w:val="16"/>
              </w:rPr>
            </w:pPr>
            <w:r>
              <w:rPr>
                <w:rFonts w:ascii="宋体" w:hAnsi="宋体" w:cs="宋体" w:hint="eastAsia"/>
                <w:color w:val="000000"/>
                <w:sz w:val="16"/>
                <w:szCs w:val="16"/>
              </w:rPr>
              <w:t>Data1&amp;Data2</w:t>
            </w:r>
            <w:r w:rsidRPr="003B3EEB">
              <w:rPr>
                <w:rFonts w:ascii="宋体" w:hAnsi="宋体" w:cs="宋体" w:hint="eastAsia"/>
                <w:color w:val="000000"/>
                <w:sz w:val="16"/>
                <w:szCs w:val="16"/>
              </w:rPr>
              <w:t>[15:0]设置输出电压【1mV/位】</w:t>
            </w:r>
          </w:p>
          <w:p w:rsidR="0097140B" w:rsidRPr="003B3EEB" w:rsidRDefault="0097140B" w:rsidP="00CF7131">
            <w:pPr>
              <w:widowControl/>
              <w:rPr>
                <w:rFonts w:ascii="宋体" w:hAnsi="宋体" w:cs="宋体"/>
                <w:color w:val="000000"/>
                <w:sz w:val="16"/>
                <w:szCs w:val="16"/>
              </w:rPr>
            </w:pPr>
            <w:r w:rsidRPr="003B3EEB">
              <w:rPr>
                <w:rFonts w:ascii="宋体" w:hAnsi="宋体" w:cs="宋体" w:hint="eastAsia"/>
                <w:color w:val="000000"/>
                <w:sz w:val="16"/>
                <w:szCs w:val="16"/>
              </w:rPr>
              <w:t>默认：5.25V</w:t>
            </w:r>
          </w:p>
          <w:p w:rsidR="0097140B" w:rsidRPr="003B3EEB" w:rsidRDefault="0097140B" w:rsidP="00CF7131">
            <w:pPr>
              <w:widowControl/>
              <w:rPr>
                <w:rFonts w:ascii="宋体" w:hAnsi="宋体" w:cs="宋体"/>
                <w:color w:val="000000"/>
                <w:sz w:val="16"/>
                <w:szCs w:val="16"/>
              </w:rPr>
            </w:pPr>
            <w:r>
              <w:rPr>
                <w:rFonts w:ascii="宋体" w:hAnsi="宋体" w:cs="宋体" w:hint="eastAsia"/>
                <w:color w:val="000000"/>
                <w:sz w:val="16"/>
                <w:szCs w:val="16"/>
              </w:rPr>
              <w:t>Data2&amp;Data3</w:t>
            </w:r>
            <w:r w:rsidRPr="003B3EEB">
              <w:rPr>
                <w:rFonts w:ascii="宋体" w:hAnsi="宋体" w:cs="宋体" w:hint="eastAsia"/>
                <w:color w:val="000000"/>
                <w:sz w:val="16"/>
                <w:szCs w:val="16"/>
              </w:rPr>
              <w:t>[15:0]设置输出电流【1mA/位】</w:t>
            </w:r>
          </w:p>
          <w:p w:rsidR="0097140B" w:rsidRPr="002514DE" w:rsidRDefault="0097140B" w:rsidP="00CF7131">
            <w:pPr>
              <w:widowControl/>
              <w:rPr>
                <w:rFonts w:ascii="宋体" w:hAnsi="宋体" w:cs="宋体"/>
                <w:color w:val="000000"/>
                <w:sz w:val="16"/>
                <w:szCs w:val="16"/>
              </w:rPr>
            </w:pPr>
            <w:r w:rsidRPr="003B3EEB">
              <w:rPr>
                <w:rFonts w:ascii="宋体" w:hAnsi="宋体" w:cs="宋体" w:hint="eastAsia"/>
                <w:color w:val="000000"/>
                <w:sz w:val="16"/>
                <w:szCs w:val="16"/>
              </w:rPr>
              <w:t>默认：2.0A；</w:t>
            </w:r>
          </w:p>
        </w:tc>
      </w:tr>
      <w:tr w:rsidR="0097140B" w:rsidRPr="002514DE" w:rsidTr="0097140B">
        <w:trPr>
          <w:trHeight w:val="397"/>
          <w:jc w:val="center"/>
        </w:trPr>
        <w:tc>
          <w:tcPr>
            <w:tcW w:w="560" w:type="dxa"/>
            <w:tcBorders>
              <w:top w:val="nil"/>
              <w:left w:val="single" w:sz="8" w:space="0" w:color="000000"/>
              <w:bottom w:val="single" w:sz="8" w:space="0" w:color="000000"/>
              <w:right w:val="single" w:sz="8" w:space="0" w:color="000000"/>
            </w:tcBorders>
            <w:shd w:val="clear" w:color="auto" w:fill="auto"/>
            <w:vAlign w:val="center"/>
            <w:hideMark/>
          </w:tcPr>
          <w:p w:rsidR="0097140B" w:rsidRPr="002514DE" w:rsidRDefault="0097140B" w:rsidP="00CF7131">
            <w:pPr>
              <w:widowControl/>
              <w:jc w:val="center"/>
              <w:rPr>
                <w:rFonts w:ascii="宋体" w:hAnsi="宋体" w:cs="宋体"/>
                <w:color w:val="000000"/>
                <w:sz w:val="16"/>
                <w:szCs w:val="16"/>
              </w:rPr>
            </w:pPr>
            <w:r>
              <w:rPr>
                <w:rFonts w:ascii="宋体" w:hAnsi="宋体" w:cs="宋体"/>
                <w:color w:val="000000"/>
                <w:sz w:val="16"/>
                <w:szCs w:val="16"/>
              </w:rPr>
              <w:t>4</w:t>
            </w:r>
          </w:p>
        </w:tc>
        <w:tc>
          <w:tcPr>
            <w:tcW w:w="1111" w:type="dxa"/>
            <w:tcBorders>
              <w:top w:val="nil"/>
              <w:left w:val="nil"/>
              <w:bottom w:val="single" w:sz="8" w:space="0" w:color="000000"/>
              <w:right w:val="single" w:sz="8" w:space="0" w:color="000000"/>
            </w:tcBorders>
            <w:shd w:val="clear" w:color="auto" w:fill="auto"/>
            <w:vAlign w:val="center"/>
            <w:hideMark/>
          </w:tcPr>
          <w:p w:rsidR="0097140B" w:rsidRPr="002514DE" w:rsidRDefault="0097140B" w:rsidP="00CF7131">
            <w:pPr>
              <w:widowControl/>
              <w:jc w:val="center"/>
              <w:rPr>
                <w:rFonts w:ascii="宋体" w:hAnsi="宋体" w:cs="宋体"/>
                <w:color w:val="000000"/>
                <w:sz w:val="16"/>
                <w:szCs w:val="16"/>
              </w:rPr>
            </w:pPr>
            <w:r w:rsidRPr="002514DE">
              <w:rPr>
                <w:rFonts w:ascii="宋体" w:hAnsi="宋体" w:cs="宋体" w:hint="eastAsia"/>
                <w:color w:val="000000"/>
                <w:sz w:val="16"/>
                <w:szCs w:val="16"/>
              </w:rPr>
              <w:t>写智能充电器输出电压电流偏置</w:t>
            </w:r>
          </w:p>
        </w:tc>
        <w:tc>
          <w:tcPr>
            <w:tcW w:w="2340" w:type="dxa"/>
            <w:tcBorders>
              <w:top w:val="nil"/>
              <w:left w:val="nil"/>
              <w:bottom w:val="single" w:sz="8" w:space="0" w:color="000000"/>
              <w:right w:val="single" w:sz="8" w:space="0" w:color="000000"/>
            </w:tcBorders>
            <w:shd w:val="clear" w:color="auto" w:fill="auto"/>
            <w:vAlign w:val="center"/>
            <w:hideMark/>
          </w:tcPr>
          <w:p w:rsidR="0097140B" w:rsidRPr="002514DE" w:rsidRDefault="0097140B" w:rsidP="00CF7131">
            <w:pPr>
              <w:widowControl/>
              <w:rPr>
                <w:rFonts w:ascii="宋体" w:hAnsi="宋体" w:cs="宋体"/>
                <w:color w:val="000000"/>
                <w:sz w:val="16"/>
                <w:szCs w:val="16"/>
              </w:rPr>
            </w:pPr>
            <w:r w:rsidRPr="002514DE">
              <w:rPr>
                <w:rFonts w:ascii="宋体" w:hAnsi="宋体" w:cs="宋体" w:hint="eastAsia"/>
                <w:color w:val="000000"/>
                <w:sz w:val="16"/>
                <w:szCs w:val="16"/>
              </w:rPr>
              <w:t>0x1B 0xBC 0x04 Data0 Data1 Data2 Data3</w:t>
            </w:r>
          </w:p>
        </w:tc>
        <w:tc>
          <w:tcPr>
            <w:tcW w:w="557" w:type="dxa"/>
            <w:tcBorders>
              <w:top w:val="nil"/>
              <w:left w:val="nil"/>
              <w:bottom w:val="single" w:sz="8" w:space="0" w:color="000000"/>
              <w:right w:val="single" w:sz="8" w:space="0" w:color="000000"/>
            </w:tcBorders>
            <w:shd w:val="clear" w:color="auto" w:fill="auto"/>
            <w:vAlign w:val="center"/>
            <w:hideMark/>
          </w:tcPr>
          <w:p w:rsidR="0097140B" w:rsidRPr="002514DE" w:rsidRDefault="0097140B" w:rsidP="00CF7131">
            <w:pPr>
              <w:widowControl/>
              <w:rPr>
                <w:rFonts w:ascii="宋体" w:hAnsi="宋体" w:cs="宋体"/>
                <w:color w:val="000000"/>
                <w:sz w:val="16"/>
                <w:szCs w:val="16"/>
              </w:rPr>
            </w:pPr>
            <w:r w:rsidRPr="002514DE">
              <w:rPr>
                <w:rFonts w:ascii="宋体" w:hAnsi="宋体" w:cs="宋体" w:hint="eastAsia"/>
                <w:color w:val="000000"/>
                <w:sz w:val="16"/>
                <w:szCs w:val="16"/>
              </w:rPr>
              <w:t>ACK</w:t>
            </w:r>
          </w:p>
        </w:tc>
        <w:tc>
          <w:tcPr>
            <w:tcW w:w="557" w:type="dxa"/>
            <w:tcBorders>
              <w:top w:val="nil"/>
              <w:left w:val="nil"/>
              <w:bottom w:val="single" w:sz="8" w:space="0" w:color="000000"/>
              <w:right w:val="single" w:sz="8" w:space="0" w:color="000000"/>
            </w:tcBorders>
            <w:shd w:val="clear" w:color="auto" w:fill="auto"/>
            <w:vAlign w:val="center"/>
            <w:hideMark/>
          </w:tcPr>
          <w:p w:rsidR="0097140B" w:rsidRPr="002514DE" w:rsidRDefault="0097140B" w:rsidP="00CF7131">
            <w:pPr>
              <w:widowControl/>
              <w:jc w:val="center"/>
              <w:rPr>
                <w:rFonts w:ascii="宋体" w:hAnsi="宋体" w:cs="宋体"/>
                <w:color w:val="000000"/>
                <w:sz w:val="16"/>
                <w:szCs w:val="16"/>
              </w:rPr>
            </w:pPr>
            <w:r w:rsidRPr="002514DE">
              <w:rPr>
                <w:rFonts w:ascii="宋体" w:hAnsi="宋体" w:cs="宋体" w:hint="eastAsia"/>
                <w:color w:val="000000"/>
                <w:sz w:val="16"/>
                <w:szCs w:val="16"/>
              </w:rPr>
              <w:t>00、00、00、00</w:t>
            </w:r>
          </w:p>
        </w:tc>
        <w:tc>
          <w:tcPr>
            <w:tcW w:w="4101" w:type="dxa"/>
            <w:tcBorders>
              <w:top w:val="nil"/>
              <w:left w:val="nil"/>
              <w:bottom w:val="single" w:sz="8" w:space="0" w:color="000000"/>
              <w:right w:val="single" w:sz="8" w:space="0" w:color="000000"/>
            </w:tcBorders>
            <w:shd w:val="clear" w:color="auto" w:fill="auto"/>
            <w:vAlign w:val="center"/>
            <w:hideMark/>
          </w:tcPr>
          <w:p w:rsidR="0097140B" w:rsidRPr="003B3EEB" w:rsidRDefault="0097140B" w:rsidP="00CF7131">
            <w:pPr>
              <w:widowControl/>
              <w:rPr>
                <w:rFonts w:ascii="宋体" w:hAnsi="宋体" w:cs="宋体"/>
                <w:color w:val="000000"/>
                <w:sz w:val="16"/>
                <w:szCs w:val="16"/>
              </w:rPr>
            </w:pPr>
            <w:r>
              <w:rPr>
                <w:rFonts w:ascii="宋体" w:hAnsi="宋体" w:cs="宋体" w:hint="eastAsia"/>
                <w:color w:val="000000"/>
                <w:sz w:val="16"/>
                <w:szCs w:val="16"/>
              </w:rPr>
              <w:t>Data1&amp;Data2</w:t>
            </w:r>
            <w:r w:rsidRPr="003B3EEB">
              <w:rPr>
                <w:rFonts w:ascii="宋体" w:hAnsi="宋体" w:cs="宋体" w:hint="eastAsia"/>
                <w:color w:val="000000"/>
                <w:sz w:val="16"/>
                <w:szCs w:val="16"/>
              </w:rPr>
              <w:t>[1</w:t>
            </w:r>
            <w:r>
              <w:rPr>
                <w:rFonts w:ascii="宋体" w:hAnsi="宋体" w:cs="宋体"/>
                <w:color w:val="000000"/>
                <w:sz w:val="16"/>
                <w:szCs w:val="16"/>
              </w:rPr>
              <w:t>4</w:t>
            </w:r>
            <w:r w:rsidRPr="003B3EEB">
              <w:rPr>
                <w:rFonts w:ascii="宋体" w:hAnsi="宋体" w:cs="宋体" w:hint="eastAsia"/>
                <w:color w:val="000000"/>
                <w:sz w:val="16"/>
                <w:szCs w:val="16"/>
              </w:rPr>
              <w:t>:0]设置输出电压偏置【1mV/位】；</w:t>
            </w:r>
          </w:p>
          <w:p w:rsidR="0097140B" w:rsidRPr="003B3EEB" w:rsidRDefault="0097140B" w:rsidP="00CF7131">
            <w:pPr>
              <w:widowControl/>
              <w:rPr>
                <w:rFonts w:ascii="宋体" w:hAnsi="宋体" w:cs="宋体"/>
                <w:color w:val="000000"/>
                <w:sz w:val="16"/>
                <w:szCs w:val="16"/>
              </w:rPr>
            </w:pPr>
            <w:r w:rsidRPr="003B3EEB">
              <w:rPr>
                <w:rFonts w:ascii="宋体" w:hAnsi="宋体" w:cs="宋体" w:hint="eastAsia"/>
                <w:color w:val="000000"/>
                <w:sz w:val="16"/>
                <w:szCs w:val="16"/>
              </w:rPr>
              <w:t>Data1</w:t>
            </w:r>
            <w:r>
              <w:rPr>
                <w:rFonts w:ascii="宋体" w:hAnsi="宋体" w:cs="宋体" w:hint="eastAsia"/>
                <w:color w:val="000000"/>
                <w:sz w:val="16"/>
                <w:szCs w:val="16"/>
              </w:rPr>
              <w:t>[</w:t>
            </w:r>
            <w:r>
              <w:rPr>
                <w:rFonts w:ascii="宋体" w:hAnsi="宋体" w:cs="宋体"/>
                <w:color w:val="000000"/>
                <w:sz w:val="16"/>
                <w:szCs w:val="16"/>
              </w:rPr>
              <w:t>7</w:t>
            </w:r>
            <w:r>
              <w:rPr>
                <w:rFonts w:ascii="宋体" w:hAnsi="宋体" w:cs="宋体" w:hint="eastAsia"/>
                <w:color w:val="000000"/>
                <w:sz w:val="16"/>
                <w:szCs w:val="16"/>
              </w:rPr>
              <w:t>]：符号</w:t>
            </w:r>
            <w:r>
              <w:rPr>
                <w:rFonts w:ascii="宋体" w:hAnsi="宋体" w:cs="宋体"/>
                <w:color w:val="000000"/>
                <w:sz w:val="16"/>
                <w:szCs w:val="16"/>
              </w:rPr>
              <w:t>位，</w:t>
            </w:r>
            <w:r>
              <w:rPr>
                <w:rFonts w:ascii="宋体" w:hAnsi="宋体" w:cs="宋体" w:hint="eastAsia"/>
                <w:color w:val="000000"/>
                <w:sz w:val="16"/>
                <w:szCs w:val="16"/>
              </w:rPr>
              <w:t>0：</w:t>
            </w:r>
            <w:r>
              <w:rPr>
                <w:rFonts w:ascii="宋体" w:hAnsi="宋体" w:cs="宋体"/>
                <w:color w:val="000000"/>
                <w:sz w:val="16"/>
                <w:szCs w:val="16"/>
              </w:rPr>
              <w:t>正</w:t>
            </w:r>
            <w:r>
              <w:rPr>
                <w:rFonts w:ascii="宋体" w:hAnsi="宋体" w:cs="宋体" w:hint="eastAsia"/>
                <w:color w:val="000000"/>
                <w:sz w:val="16"/>
                <w:szCs w:val="16"/>
              </w:rPr>
              <w:t>；1：</w:t>
            </w:r>
            <w:r>
              <w:rPr>
                <w:rFonts w:ascii="宋体" w:hAnsi="宋体" w:cs="宋体"/>
                <w:color w:val="000000"/>
                <w:sz w:val="16"/>
                <w:szCs w:val="16"/>
              </w:rPr>
              <w:t>负；</w:t>
            </w:r>
          </w:p>
          <w:p w:rsidR="0097140B" w:rsidRPr="003B3EEB" w:rsidRDefault="0097140B" w:rsidP="00CF7131">
            <w:pPr>
              <w:widowControl/>
              <w:rPr>
                <w:rFonts w:ascii="宋体" w:hAnsi="宋体" w:cs="宋体"/>
                <w:color w:val="000000"/>
                <w:sz w:val="16"/>
                <w:szCs w:val="16"/>
              </w:rPr>
            </w:pPr>
            <w:r>
              <w:rPr>
                <w:rFonts w:ascii="宋体" w:hAnsi="宋体" w:cs="宋体" w:hint="eastAsia"/>
                <w:color w:val="000000"/>
                <w:sz w:val="16"/>
                <w:szCs w:val="16"/>
              </w:rPr>
              <w:t>Data1&amp;Data2</w:t>
            </w:r>
            <w:r w:rsidRPr="003B3EEB">
              <w:rPr>
                <w:rFonts w:ascii="宋体" w:hAnsi="宋体" w:cs="宋体" w:hint="eastAsia"/>
                <w:color w:val="000000"/>
                <w:sz w:val="16"/>
                <w:szCs w:val="16"/>
              </w:rPr>
              <w:t>[1</w:t>
            </w:r>
            <w:r>
              <w:rPr>
                <w:rFonts w:ascii="宋体" w:hAnsi="宋体" w:cs="宋体"/>
                <w:color w:val="000000"/>
                <w:sz w:val="16"/>
                <w:szCs w:val="16"/>
              </w:rPr>
              <w:t>4</w:t>
            </w:r>
            <w:r w:rsidRPr="003B3EEB">
              <w:rPr>
                <w:rFonts w:ascii="宋体" w:hAnsi="宋体" w:cs="宋体" w:hint="eastAsia"/>
                <w:color w:val="000000"/>
                <w:sz w:val="16"/>
                <w:szCs w:val="16"/>
              </w:rPr>
              <w:t>:0]设定值不超过已配置的智能充电器电压偏置边界设置</w:t>
            </w:r>
            <w:r>
              <w:rPr>
                <w:rFonts w:ascii="宋体" w:hAnsi="宋体" w:cs="宋体" w:hint="eastAsia"/>
                <w:color w:val="000000"/>
                <w:sz w:val="16"/>
                <w:szCs w:val="16"/>
              </w:rPr>
              <w:t>，</w:t>
            </w:r>
            <w:r>
              <w:rPr>
                <w:rFonts w:ascii="宋体" w:hAnsi="宋体" w:cs="宋体"/>
                <w:color w:val="000000"/>
                <w:sz w:val="16"/>
                <w:szCs w:val="16"/>
              </w:rPr>
              <w:t>超出边界，等于边界</w:t>
            </w:r>
            <w:r w:rsidRPr="003B3EEB">
              <w:rPr>
                <w:rFonts w:ascii="宋体" w:hAnsi="宋体" w:cs="宋体" w:hint="eastAsia"/>
                <w:color w:val="000000"/>
                <w:sz w:val="16"/>
                <w:szCs w:val="16"/>
              </w:rPr>
              <w:t>；</w:t>
            </w:r>
          </w:p>
          <w:p w:rsidR="0097140B" w:rsidRPr="003B3EEB" w:rsidRDefault="0097140B" w:rsidP="00CF7131">
            <w:pPr>
              <w:widowControl/>
              <w:rPr>
                <w:rFonts w:ascii="宋体" w:hAnsi="宋体" w:cs="宋体"/>
                <w:color w:val="000000"/>
                <w:sz w:val="16"/>
                <w:szCs w:val="16"/>
              </w:rPr>
            </w:pPr>
            <w:r>
              <w:rPr>
                <w:rFonts w:ascii="宋体" w:hAnsi="宋体" w:cs="宋体" w:hint="eastAsia"/>
                <w:color w:val="000000"/>
                <w:sz w:val="16"/>
                <w:szCs w:val="16"/>
              </w:rPr>
              <w:t>（写</w:t>
            </w:r>
            <w:r>
              <w:rPr>
                <w:rFonts w:ascii="宋体" w:hAnsi="宋体" w:cs="宋体"/>
                <w:color w:val="000000"/>
                <w:sz w:val="16"/>
                <w:szCs w:val="16"/>
              </w:rPr>
              <w:t>）</w:t>
            </w:r>
            <w:r w:rsidRPr="003B3EEB">
              <w:rPr>
                <w:rFonts w:ascii="宋体" w:hAnsi="宋体" w:cs="宋体" w:hint="eastAsia"/>
                <w:color w:val="000000"/>
                <w:sz w:val="16"/>
                <w:szCs w:val="16"/>
              </w:rPr>
              <w:t>电压设置</w:t>
            </w:r>
            <w:r>
              <w:rPr>
                <w:rFonts w:ascii="宋体" w:hAnsi="宋体" w:cs="宋体" w:hint="eastAsia"/>
                <w:color w:val="000000"/>
                <w:sz w:val="16"/>
                <w:szCs w:val="16"/>
              </w:rPr>
              <w:t>+Data0&amp;Data1</w:t>
            </w:r>
            <w:r w:rsidRPr="003B3EEB">
              <w:rPr>
                <w:rFonts w:ascii="宋体" w:hAnsi="宋体" w:cs="宋体" w:hint="eastAsia"/>
                <w:color w:val="000000"/>
                <w:sz w:val="16"/>
                <w:szCs w:val="16"/>
              </w:rPr>
              <w:t>[15:0]不超过已配置的智能充电器电压边界设置</w:t>
            </w:r>
            <w:r>
              <w:rPr>
                <w:rFonts w:ascii="宋体" w:hAnsi="宋体" w:cs="宋体" w:hint="eastAsia"/>
                <w:color w:val="000000"/>
                <w:sz w:val="16"/>
                <w:szCs w:val="16"/>
              </w:rPr>
              <w:t>，</w:t>
            </w:r>
            <w:r>
              <w:rPr>
                <w:rFonts w:ascii="宋体" w:hAnsi="宋体" w:cs="宋体"/>
                <w:color w:val="000000"/>
                <w:sz w:val="16"/>
                <w:szCs w:val="16"/>
              </w:rPr>
              <w:t>如果超出，</w:t>
            </w:r>
            <w:r>
              <w:rPr>
                <w:rFonts w:ascii="宋体" w:hAnsi="宋体" w:cs="宋体" w:hint="eastAsia"/>
                <w:color w:val="000000"/>
                <w:sz w:val="16"/>
                <w:szCs w:val="16"/>
              </w:rPr>
              <w:t>则</w:t>
            </w:r>
            <w:r>
              <w:rPr>
                <w:rFonts w:ascii="宋体" w:hAnsi="宋体" w:cs="宋体"/>
                <w:color w:val="000000"/>
                <w:sz w:val="16"/>
                <w:szCs w:val="16"/>
              </w:rPr>
              <w:t>等于电压边界</w:t>
            </w:r>
            <w:r w:rsidRPr="003B3EEB">
              <w:rPr>
                <w:rFonts w:ascii="宋体" w:hAnsi="宋体" w:cs="宋体" w:hint="eastAsia"/>
                <w:color w:val="000000"/>
                <w:sz w:val="16"/>
                <w:szCs w:val="16"/>
              </w:rPr>
              <w:t>,且更新电压设置后清零；</w:t>
            </w:r>
          </w:p>
          <w:p w:rsidR="0097140B" w:rsidRPr="003B3EEB" w:rsidRDefault="0097140B" w:rsidP="00CF7131">
            <w:pPr>
              <w:widowControl/>
              <w:rPr>
                <w:rFonts w:ascii="宋体" w:hAnsi="宋体" w:cs="宋体"/>
                <w:color w:val="000000"/>
                <w:sz w:val="16"/>
                <w:szCs w:val="16"/>
              </w:rPr>
            </w:pPr>
            <w:r w:rsidRPr="003B3EEB">
              <w:rPr>
                <w:rFonts w:ascii="宋体" w:hAnsi="宋体" w:cs="宋体" w:hint="eastAsia"/>
                <w:color w:val="000000"/>
                <w:sz w:val="16"/>
                <w:szCs w:val="16"/>
              </w:rPr>
              <w:t>默认：0mV</w:t>
            </w:r>
          </w:p>
          <w:p w:rsidR="0097140B" w:rsidRDefault="0097140B" w:rsidP="00CF7131">
            <w:pPr>
              <w:widowControl/>
              <w:rPr>
                <w:rFonts w:ascii="宋体" w:hAnsi="宋体" w:cs="宋体"/>
                <w:color w:val="000000"/>
                <w:sz w:val="16"/>
                <w:szCs w:val="16"/>
              </w:rPr>
            </w:pPr>
            <w:r>
              <w:rPr>
                <w:rFonts w:ascii="宋体" w:hAnsi="宋体" w:cs="宋体" w:hint="eastAsia"/>
                <w:color w:val="000000"/>
                <w:sz w:val="16"/>
                <w:szCs w:val="16"/>
              </w:rPr>
              <w:t>Data2&amp;Data3</w:t>
            </w:r>
            <w:r w:rsidRPr="003B3EEB">
              <w:rPr>
                <w:rFonts w:ascii="宋体" w:hAnsi="宋体" w:cs="宋体" w:hint="eastAsia"/>
                <w:color w:val="000000"/>
                <w:sz w:val="16"/>
                <w:szCs w:val="16"/>
              </w:rPr>
              <w:t>[1</w:t>
            </w:r>
            <w:r>
              <w:rPr>
                <w:rFonts w:ascii="宋体" w:hAnsi="宋体" w:cs="宋体"/>
                <w:color w:val="000000"/>
                <w:sz w:val="16"/>
                <w:szCs w:val="16"/>
              </w:rPr>
              <w:t>4</w:t>
            </w:r>
            <w:r w:rsidRPr="003B3EEB">
              <w:rPr>
                <w:rFonts w:ascii="宋体" w:hAnsi="宋体" w:cs="宋体" w:hint="eastAsia"/>
                <w:color w:val="000000"/>
                <w:sz w:val="16"/>
                <w:szCs w:val="16"/>
              </w:rPr>
              <w:t>:0]设置输出电流偏置【1mA/位】；</w:t>
            </w:r>
          </w:p>
          <w:p w:rsidR="0097140B" w:rsidRPr="003B3EEB" w:rsidRDefault="0097140B" w:rsidP="00CF7131">
            <w:pPr>
              <w:widowControl/>
              <w:rPr>
                <w:rFonts w:ascii="宋体" w:hAnsi="宋体" w:cs="宋体"/>
                <w:color w:val="000000"/>
                <w:sz w:val="16"/>
                <w:szCs w:val="16"/>
              </w:rPr>
            </w:pPr>
            <w:r w:rsidRPr="003B3EEB">
              <w:rPr>
                <w:rFonts w:ascii="宋体" w:hAnsi="宋体" w:cs="宋体" w:hint="eastAsia"/>
                <w:color w:val="000000"/>
                <w:sz w:val="16"/>
                <w:szCs w:val="16"/>
              </w:rPr>
              <w:t>Data</w:t>
            </w:r>
            <w:r>
              <w:rPr>
                <w:rFonts w:ascii="宋体" w:hAnsi="宋体" w:cs="宋体"/>
                <w:color w:val="000000"/>
                <w:sz w:val="16"/>
                <w:szCs w:val="16"/>
              </w:rPr>
              <w:t>3</w:t>
            </w:r>
            <w:r>
              <w:rPr>
                <w:rFonts w:ascii="宋体" w:hAnsi="宋体" w:cs="宋体" w:hint="eastAsia"/>
                <w:color w:val="000000"/>
                <w:sz w:val="16"/>
                <w:szCs w:val="16"/>
              </w:rPr>
              <w:t>[</w:t>
            </w:r>
            <w:r>
              <w:rPr>
                <w:rFonts w:ascii="宋体" w:hAnsi="宋体" w:cs="宋体"/>
                <w:color w:val="000000"/>
                <w:sz w:val="16"/>
                <w:szCs w:val="16"/>
              </w:rPr>
              <w:t>7</w:t>
            </w:r>
            <w:r>
              <w:rPr>
                <w:rFonts w:ascii="宋体" w:hAnsi="宋体" w:cs="宋体" w:hint="eastAsia"/>
                <w:color w:val="000000"/>
                <w:sz w:val="16"/>
                <w:szCs w:val="16"/>
              </w:rPr>
              <w:t>]：符号</w:t>
            </w:r>
            <w:r>
              <w:rPr>
                <w:rFonts w:ascii="宋体" w:hAnsi="宋体" w:cs="宋体"/>
                <w:color w:val="000000"/>
                <w:sz w:val="16"/>
                <w:szCs w:val="16"/>
              </w:rPr>
              <w:t>位，</w:t>
            </w:r>
            <w:r>
              <w:rPr>
                <w:rFonts w:ascii="宋体" w:hAnsi="宋体" w:cs="宋体" w:hint="eastAsia"/>
                <w:color w:val="000000"/>
                <w:sz w:val="16"/>
                <w:szCs w:val="16"/>
              </w:rPr>
              <w:t>0：</w:t>
            </w:r>
            <w:r>
              <w:rPr>
                <w:rFonts w:ascii="宋体" w:hAnsi="宋体" w:cs="宋体"/>
                <w:color w:val="000000"/>
                <w:sz w:val="16"/>
                <w:szCs w:val="16"/>
              </w:rPr>
              <w:t>正</w:t>
            </w:r>
            <w:r>
              <w:rPr>
                <w:rFonts w:ascii="宋体" w:hAnsi="宋体" w:cs="宋体" w:hint="eastAsia"/>
                <w:color w:val="000000"/>
                <w:sz w:val="16"/>
                <w:szCs w:val="16"/>
              </w:rPr>
              <w:t>；1：</w:t>
            </w:r>
            <w:r>
              <w:rPr>
                <w:rFonts w:ascii="宋体" w:hAnsi="宋体" w:cs="宋体"/>
                <w:color w:val="000000"/>
                <w:sz w:val="16"/>
                <w:szCs w:val="16"/>
              </w:rPr>
              <w:t>负；</w:t>
            </w:r>
          </w:p>
          <w:p w:rsidR="0097140B" w:rsidRPr="003B3EEB" w:rsidRDefault="0097140B" w:rsidP="00CF7131">
            <w:pPr>
              <w:widowControl/>
              <w:rPr>
                <w:rFonts w:ascii="宋体" w:hAnsi="宋体" w:cs="宋体"/>
                <w:color w:val="000000"/>
                <w:sz w:val="16"/>
                <w:szCs w:val="16"/>
              </w:rPr>
            </w:pPr>
            <w:r>
              <w:rPr>
                <w:rFonts w:ascii="宋体" w:hAnsi="宋体" w:cs="宋体" w:hint="eastAsia"/>
                <w:color w:val="000000"/>
                <w:sz w:val="16"/>
                <w:szCs w:val="16"/>
              </w:rPr>
              <w:t>Data2&amp;Data3</w:t>
            </w:r>
            <w:r w:rsidRPr="003B3EEB">
              <w:rPr>
                <w:rFonts w:ascii="宋体" w:hAnsi="宋体" w:cs="宋体" w:hint="eastAsia"/>
                <w:color w:val="000000"/>
                <w:sz w:val="16"/>
                <w:szCs w:val="16"/>
              </w:rPr>
              <w:t>[1</w:t>
            </w:r>
            <w:r>
              <w:rPr>
                <w:rFonts w:ascii="宋体" w:hAnsi="宋体" w:cs="宋体"/>
                <w:color w:val="000000"/>
                <w:sz w:val="16"/>
                <w:szCs w:val="16"/>
              </w:rPr>
              <w:t>4</w:t>
            </w:r>
            <w:r w:rsidRPr="003B3EEB">
              <w:rPr>
                <w:rFonts w:ascii="宋体" w:hAnsi="宋体" w:cs="宋体" w:hint="eastAsia"/>
                <w:color w:val="000000"/>
                <w:sz w:val="16"/>
                <w:szCs w:val="16"/>
              </w:rPr>
              <w:t>:0]设定值不超过已配置的智能充电器电流偏置边界设置</w:t>
            </w:r>
            <w:r>
              <w:rPr>
                <w:rFonts w:ascii="宋体" w:hAnsi="宋体" w:cs="宋体" w:hint="eastAsia"/>
                <w:color w:val="000000"/>
                <w:sz w:val="16"/>
                <w:szCs w:val="16"/>
              </w:rPr>
              <w:t>，</w:t>
            </w:r>
            <w:r>
              <w:rPr>
                <w:rFonts w:ascii="宋体" w:hAnsi="宋体" w:cs="宋体"/>
                <w:color w:val="000000"/>
                <w:sz w:val="16"/>
                <w:szCs w:val="16"/>
              </w:rPr>
              <w:t>超出边界，等于边界</w:t>
            </w:r>
            <w:r w:rsidRPr="003B3EEB">
              <w:rPr>
                <w:rFonts w:ascii="宋体" w:hAnsi="宋体" w:cs="宋体" w:hint="eastAsia"/>
                <w:color w:val="000000"/>
                <w:sz w:val="16"/>
                <w:szCs w:val="16"/>
              </w:rPr>
              <w:t>；</w:t>
            </w:r>
          </w:p>
          <w:p w:rsidR="0097140B" w:rsidRPr="003B3EEB" w:rsidRDefault="0097140B" w:rsidP="00CF7131">
            <w:pPr>
              <w:widowControl/>
              <w:rPr>
                <w:rFonts w:ascii="宋体" w:hAnsi="宋体" w:cs="宋体"/>
                <w:color w:val="000000"/>
                <w:sz w:val="16"/>
                <w:szCs w:val="16"/>
              </w:rPr>
            </w:pPr>
            <w:r>
              <w:rPr>
                <w:rFonts w:ascii="宋体" w:hAnsi="宋体" w:cs="宋体" w:hint="eastAsia"/>
                <w:color w:val="000000"/>
                <w:sz w:val="16"/>
                <w:szCs w:val="16"/>
              </w:rPr>
              <w:t>（写</w:t>
            </w:r>
            <w:r>
              <w:rPr>
                <w:rFonts w:ascii="宋体" w:hAnsi="宋体" w:cs="宋体"/>
                <w:color w:val="000000"/>
                <w:sz w:val="16"/>
                <w:szCs w:val="16"/>
              </w:rPr>
              <w:t>）</w:t>
            </w:r>
            <w:r w:rsidRPr="003B3EEB">
              <w:rPr>
                <w:rFonts w:ascii="宋体" w:hAnsi="宋体" w:cs="宋体" w:hint="eastAsia"/>
                <w:color w:val="000000"/>
                <w:sz w:val="16"/>
                <w:szCs w:val="16"/>
              </w:rPr>
              <w:t>电流设置+Data</w:t>
            </w:r>
            <w:r>
              <w:rPr>
                <w:rFonts w:ascii="宋体" w:hAnsi="宋体" w:cs="宋体"/>
                <w:color w:val="000000"/>
                <w:sz w:val="16"/>
                <w:szCs w:val="16"/>
              </w:rPr>
              <w:t>2</w:t>
            </w:r>
            <w:r w:rsidRPr="003B3EEB">
              <w:rPr>
                <w:rFonts w:ascii="宋体" w:hAnsi="宋体" w:cs="宋体" w:hint="eastAsia"/>
                <w:color w:val="000000"/>
                <w:sz w:val="16"/>
                <w:szCs w:val="16"/>
              </w:rPr>
              <w:t>&amp;Data</w:t>
            </w:r>
            <w:r>
              <w:rPr>
                <w:rFonts w:ascii="宋体" w:hAnsi="宋体" w:cs="宋体"/>
                <w:color w:val="000000"/>
                <w:sz w:val="16"/>
                <w:szCs w:val="16"/>
              </w:rPr>
              <w:t>3</w:t>
            </w:r>
            <w:r w:rsidRPr="003B3EEB">
              <w:rPr>
                <w:rFonts w:ascii="宋体" w:hAnsi="宋体" w:cs="宋体" w:hint="eastAsia"/>
                <w:color w:val="000000"/>
                <w:sz w:val="16"/>
                <w:szCs w:val="16"/>
              </w:rPr>
              <w:t>[15:0]不超过已配置的智能充电器电流边界设置</w:t>
            </w:r>
            <w:r>
              <w:rPr>
                <w:rFonts w:ascii="宋体" w:hAnsi="宋体" w:cs="宋体" w:hint="eastAsia"/>
                <w:color w:val="000000"/>
                <w:sz w:val="16"/>
                <w:szCs w:val="16"/>
              </w:rPr>
              <w:t>，</w:t>
            </w:r>
            <w:r>
              <w:rPr>
                <w:rFonts w:ascii="宋体" w:hAnsi="宋体" w:cs="宋体"/>
                <w:color w:val="000000"/>
                <w:sz w:val="16"/>
                <w:szCs w:val="16"/>
              </w:rPr>
              <w:t>如果超出，</w:t>
            </w:r>
            <w:r>
              <w:rPr>
                <w:rFonts w:ascii="宋体" w:hAnsi="宋体" w:cs="宋体" w:hint="eastAsia"/>
                <w:color w:val="000000"/>
                <w:sz w:val="16"/>
                <w:szCs w:val="16"/>
              </w:rPr>
              <w:t>则</w:t>
            </w:r>
            <w:r>
              <w:rPr>
                <w:rFonts w:ascii="宋体" w:hAnsi="宋体" w:cs="宋体"/>
                <w:color w:val="000000"/>
                <w:sz w:val="16"/>
                <w:szCs w:val="16"/>
              </w:rPr>
              <w:t>等于</w:t>
            </w:r>
            <w:r>
              <w:rPr>
                <w:rFonts w:ascii="宋体" w:hAnsi="宋体" w:cs="宋体" w:hint="eastAsia"/>
                <w:color w:val="000000"/>
                <w:sz w:val="16"/>
                <w:szCs w:val="16"/>
              </w:rPr>
              <w:t>电压</w:t>
            </w:r>
            <w:r>
              <w:rPr>
                <w:rFonts w:ascii="宋体" w:hAnsi="宋体" w:cs="宋体"/>
                <w:color w:val="000000"/>
                <w:sz w:val="16"/>
                <w:szCs w:val="16"/>
              </w:rPr>
              <w:t>边界</w:t>
            </w:r>
            <w:r w:rsidRPr="003B3EEB">
              <w:rPr>
                <w:rFonts w:ascii="宋体" w:hAnsi="宋体" w:cs="宋体" w:hint="eastAsia"/>
                <w:color w:val="000000"/>
                <w:sz w:val="16"/>
                <w:szCs w:val="16"/>
              </w:rPr>
              <w:t>,且更新电流设置后清零；</w:t>
            </w:r>
          </w:p>
          <w:p w:rsidR="0097140B" w:rsidRPr="002514DE" w:rsidRDefault="0097140B" w:rsidP="00CF7131">
            <w:pPr>
              <w:widowControl/>
              <w:rPr>
                <w:rFonts w:ascii="宋体" w:hAnsi="宋体" w:cs="宋体"/>
                <w:color w:val="000000"/>
                <w:sz w:val="16"/>
                <w:szCs w:val="16"/>
              </w:rPr>
            </w:pPr>
            <w:r w:rsidRPr="003B3EEB">
              <w:rPr>
                <w:rFonts w:ascii="宋体" w:hAnsi="宋体" w:cs="宋体" w:hint="eastAsia"/>
                <w:color w:val="000000"/>
                <w:sz w:val="16"/>
                <w:szCs w:val="16"/>
              </w:rPr>
              <w:t>默认：0mA</w:t>
            </w:r>
          </w:p>
        </w:tc>
      </w:tr>
    </w:tbl>
    <w:p w:rsidR="0097140B" w:rsidRPr="0097140B" w:rsidRDefault="0097140B" w:rsidP="0097140B">
      <w:pPr>
        <w:pStyle w:val="afff2"/>
        <w:ind w:firstLineChars="0" w:firstLine="0"/>
      </w:pPr>
    </w:p>
    <w:p w:rsidR="0097140B" w:rsidRPr="008A3340" w:rsidRDefault="0097140B" w:rsidP="0097140B">
      <w:pPr>
        <w:pStyle w:val="afff2"/>
        <w:ind w:firstLineChars="0" w:firstLine="0"/>
      </w:pPr>
    </w:p>
    <w:p w:rsidR="00D676FE" w:rsidRDefault="00D676FE" w:rsidP="001E7456">
      <w:pPr>
        <w:pStyle w:val="afc"/>
        <w:numPr>
          <w:ilvl w:val="0"/>
          <w:numId w:val="0"/>
        </w:numPr>
        <w:spacing w:before="312" w:after="312"/>
      </w:pPr>
    </w:p>
    <w:p w:rsidR="00D676FE" w:rsidRPr="00D676FE" w:rsidRDefault="00D676FE" w:rsidP="00D676FE">
      <w:pPr>
        <w:pStyle w:val="af"/>
      </w:pPr>
    </w:p>
    <w:p w:rsidR="00D676FE" w:rsidRDefault="00D676FE" w:rsidP="00D676FE">
      <w:pPr>
        <w:pStyle w:val="af8"/>
      </w:pPr>
    </w:p>
    <w:p w:rsidR="00D676FE" w:rsidRDefault="00D676FE" w:rsidP="00D676FE">
      <w:pPr>
        <w:pStyle w:val="afb"/>
      </w:pPr>
      <w:r>
        <w:br/>
      </w:r>
      <w:r>
        <w:rPr>
          <w:rFonts w:hint="eastAsia"/>
        </w:rPr>
        <w:t>（规范性附录）</w:t>
      </w:r>
      <w:r>
        <w:br/>
      </w:r>
      <w:r w:rsidR="00C942C5">
        <w:rPr>
          <w:rFonts w:hint="eastAsia"/>
        </w:rPr>
        <w:t>FC</w:t>
      </w:r>
      <w:r>
        <w:rPr>
          <w:rFonts w:hint="eastAsia"/>
        </w:rPr>
        <w:t>快充协议</w:t>
      </w:r>
    </w:p>
    <w:p w:rsidR="00D676FE" w:rsidRPr="00D676FE" w:rsidRDefault="00EB1930" w:rsidP="00D676FE">
      <w:pPr>
        <w:pStyle w:val="afc"/>
        <w:spacing w:before="312" w:after="312"/>
      </w:pPr>
      <w:r w:rsidRPr="00EB1930">
        <w:rPr>
          <w:rFonts w:hint="eastAsia"/>
        </w:rPr>
        <w:t>概述</w:t>
      </w:r>
    </w:p>
    <w:p w:rsidR="00D676FE" w:rsidRDefault="00C942C5" w:rsidP="00EB1930">
      <w:pPr>
        <w:pStyle w:val="afff2"/>
      </w:pPr>
      <w:r>
        <w:t>FC</w:t>
      </w:r>
      <w:r w:rsidR="00EB1930" w:rsidRPr="00EB1930">
        <w:rPr>
          <w:rFonts w:hint="eastAsia"/>
        </w:rPr>
        <w:t>协议</w:t>
      </w:r>
      <w:r w:rsidR="00EB1930" w:rsidRPr="00EB1930">
        <w:t>定义了一种</w:t>
      </w:r>
      <w:r w:rsidR="00EB1930" w:rsidRPr="00EB1930">
        <w:rPr>
          <w:rFonts w:hint="eastAsia"/>
        </w:rPr>
        <w:t>简洁</w:t>
      </w:r>
      <w:r w:rsidR="00EB1930" w:rsidRPr="00EB1930">
        <w:t>的方法</w:t>
      </w:r>
      <w:r w:rsidR="00EB1930" w:rsidRPr="00EB1930">
        <w:rPr>
          <w:rFonts w:hint="eastAsia"/>
        </w:rPr>
        <w:t>，以实现下行</w:t>
      </w:r>
      <w:r w:rsidR="00EB1930" w:rsidRPr="00EB1930">
        <w:t>设备</w:t>
      </w:r>
      <w:r w:rsidR="00EB1930" w:rsidRPr="00EB1930">
        <w:rPr>
          <w:rFonts w:hint="eastAsia"/>
        </w:rPr>
        <w:t>向</w:t>
      </w:r>
      <w:r w:rsidR="00EB1930" w:rsidRPr="00EB1930">
        <w:t>上</w:t>
      </w:r>
      <w:r w:rsidR="00EB1930" w:rsidRPr="00EB1930">
        <w:rPr>
          <w:rFonts w:hint="eastAsia"/>
        </w:rPr>
        <w:t>行设备</w:t>
      </w:r>
      <w:r w:rsidR="00EB1930" w:rsidRPr="00EB1930">
        <w:t>如AC/DC</w:t>
      </w:r>
      <w:r w:rsidR="00EB1930" w:rsidRPr="00EB1930">
        <w:rPr>
          <w:rFonts w:hint="eastAsia"/>
        </w:rPr>
        <w:t>适配器</w:t>
      </w:r>
      <w:r w:rsidR="00EB1930" w:rsidRPr="00EB1930">
        <w:t>或其它形态的电源端口请求一个</w:t>
      </w:r>
      <w:r w:rsidR="00EB1930" w:rsidRPr="00EB1930">
        <w:rPr>
          <w:rFonts w:hint="eastAsia"/>
        </w:rPr>
        <w:t>高</w:t>
      </w:r>
      <w:r w:rsidR="00EB1930" w:rsidRPr="00EB1930">
        <w:t>电</w:t>
      </w:r>
      <w:r w:rsidR="00EB1930" w:rsidRPr="00EB1930">
        <w:rPr>
          <w:rFonts w:hint="eastAsia"/>
        </w:rPr>
        <w:t>压和/或大</w:t>
      </w:r>
      <w:r w:rsidR="00EB1930" w:rsidRPr="00EB1930">
        <w:t>电流</w:t>
      </w:r>
      <w:r w:rsidR="00EB1930" w:rsidRPr="00EB1930">
        <w:rPr>
          <w:rFonts w:hint="eastAsia"/>
        </w:rPr>
        <w:t>输入的</w:t>
      </w:r>
      <w:r w:rsidR="00EB1930" w:rsidRPr="00EB1930">
        <w:t>同时</w:t>
      </w:r>
      <w:r w:rsidR="00EB1930" w:rsidRPr="00EB1930">
        <w:rPr>
          <w:rFonts w:hint="eastAsia"/>
        </w:rPr>
        <w:t>做到</w:t>
      </w:r>
      <w:r w:rsidR="00EB1930" w:rsidRPr="00EB1930">
        <w:t>兼容USB</w:t>
      </w:r>
      <w:r w:rsidR="00EB1930" w:rsidRPr="00EB1930">
        <w:rPr>
          <w:rFonts w:hint="eastAsia"/>
        </w:rPr>
        <w:t>-</w:t>
      </w:r>
      <w:r w:rsidR="00EB1930" w:rsidRPr="00EB1930">
        <w:t>IF的BC1.2规范</w:t>
      </w:r>
      <w:r w:rsidR="00EB1930" w:rsidRPr="00EB1930">
        <w:rPr>
          <w:rFonts w:hint="eastAsia"/>
        </w:rPr>
        <w:t>以及其它</w:t>
      </w:r>
      <w:r w:rsidR="00EB1930" w:rsidRPr="00EB1930">
        <w:t>通过</w:t>
      </w:r>
      <w:r w:rsidR="00EB1930" w:rsidRPr="00EB1930">
        <w:rPr>
          <w:rFonts w:hint="eastAsia"/>
        </w:rPr>
        <w:t xml:space="preserve">USB </w:t>
      </w:r>
      <w:r w:rsidR="00EB1930" w:rsidRPr="00EB1930">
        <w:t>ID</w:t>
      </w:r>
      <w:r w:rsidR="00EB1930" w:rsidRPr="00EB1930">
        <w:rPr>
          <w:rFonts w:hint="eastAsia"/>
        </w:rPr>
        <w:t>脚识别、</w:t>
      </w:r>
      <w:r w:rsidR="00EB1930" w:rsidRPr="00EB1930">
        <w:t>VBUS通信或者CC脚通信的规范。</w:t>
      </w:r>
      <w:r>
        <w:t>FC</w:t>
      </w:r>
      <w:r w:rsidR="00EB1930" w:rsidRPr="00EB1930">
        <w:rPr>
          <w:rFonts w:hint="eastAsia"/>
        </w:rPr>
        <w:t>充电过程中所提供的电压和/或电流由下行设备的能力决定，即由下行设备向上行设备请求其提供的电压和/或电流。</w:t>
      </w:r>
    </w:p>
    <w:p w:rsidR="00EB1930" w:rsidRPr="00EB1930" w:rsidRDefault="00EB1930" w:rsidP="00EB1930">
      <w:pPr>
        <w:pStyle w:val="afc"/>
        <w:spacing w:before="312" w:after="312"/>
      </w:pPr>
      <w:r w:rsidRPr="00CF7131">
        <w:rPr>
          <w:rFonts w:hint="eastAsia"/>
        </w:rPr>
        <w:t>协议流程</w:t>
      </w:r>
    </w:p>
    <w:p w:rsidR="00EB1930" w:rsidRDefault="00EB1930" w:rsidP="00EB1930">
      <w:pPr>
        <w:pStyle w:val="afff2"/>
        <w:ind w:firstLineChars="0" w:firstLine="0"/>
        <w:jc w:val="center"/>
      </w:pPr>
      <w:r>
        <w:object w:dxaOrig="9219" w:dyaOrig="8274">
          <v:shape id="_x0000_i1030" type="#_x0000_t75" style="width:360.75pt;height:323.25pt" o:ole="">
            <v:imagedata r:id="rId74" o:title=""/>
          </v:shape>
          <o:OLEObject Type="Embed" ProgID="Visio.Drawing.11" ShapeID="_x0000_i1030" DrawAspect="Content" ObjectID="_1537881948" r:id="rId75"/>
        </w:object>
      </w:r>
    </w:p>
    <w:p w:rsidR="00EB1930" w:rsidRDefault="00C942C5" w:rsidP="00EB1930">
      <w:pPr>
        <w:pStyle w:val="af0"/>
        <w:spacing w:before="156" w:after="156"/>
        <w:rPr>
          <w:lang w:val="en-GB"/>
        </w:rPr>
      </w:pPr>
      <w:r>
        <w:rPr>
          <w:lang w:val="en-GB"/>
        </w:rPr>
        <w:t>FC</w:t>
      </w:r>
      <w:r w:rsidR="00EB1930" w:rsidRPr="00EB1930">
        <w:rPr>
          <w:rFonts w:hint="eastAsia"/>
          <w:lang w:val="en-GB"/>
        </w:rPr>
        <w:t>协议</w:t>
      </w:r>
      <w:r w:rsidR="00EB1930" w:rsidRPr="00EB1930">
        <w:rPr>
          <w:lang w:val="en-GB"/>
        </w:rPr>
        <w:t>功能框图</w:t>
      </w:r>
    </w:p>
    <w:p w:rsidR="00EB1930" w:rsidRPr="00EB1930" w:rsidRDefault="00EB1930" w:rsidP="006B7383">
      <w:pPr>
        <w:pStyle w:val="aff6"/>
        <w:rPr>
          <w:lang w:val="en-GB"/>
        </w:rPr>
      </w:pPr>
      <w:r w:rsidRPr="00EB1930">
        <w:rPr>
          <w:rFonts w:hint="eastAsia"/>
          <w:lang w:val="en-GB"/>
        </w:rPr>
        <w:t>更多</w:t>
      </w:r>
      <w:r w:rsidRPr="00EB1930">
        <w:rPr>
          <w:lang w:val="en-GB"/>
        </w:rPr>
        <w:t>详细</w:t>
      </w:r>
      <w:r w:rsidRPr="00EB1930">
        <w:rPr>
          <w:rFonts w:hint="eastAsia"/>
          <w:lang w:val="en-GB"/>
        </w:rPr>
        <w:t>信息</w:t>
      </w:r>
      <w:r w:rsidRPr="00EB1930">
        <w:rPr>
          <w:lang w:val="en-GB"/>
        </w:rPr>
        <w:t>请参</w:t>
      </w:r>
      <w:r w:rsidRPr="00EB1930">
        <w:rPr>
          <w:rFonts w:hint="eastAsia"/>
          <w:lang w:val="en-GB"/>
        </w:rPr>
        <w:t>阅</w:t>
      </w:r>
      <w:r w:rsidRPr="00EB1930">
        <w:rPr>
          <w:lang w:val="en-GB"/>
        </w:rPr>
        <w:t>USB BC1.2</w:t>
      </w:r>
      <w:r w:rsidRPr="00EB1930">
        <w:rPr>
          <w:rFonts w:hint="eastAsia"/>
          <w:lang w:val="en-GB"/>
        </w:rPr>
        <w:t>规范。</w:t>
      </w:r>
    </w:p>
    <w:p w:rsidR="00EB1930" w:rsidRDefault="00EB1930" w:rsidP="00EB1930">
      <w:pPr>
        <w:pStyle w:val="afff2"/>
        <w:ind w:firstLineChars="0" w:firstLine="0"/>
        <w:jc w:val="center"/>
      </w:pPr>
      <w:r>
        <w:object w:dxaOrig="15725" w:dyaOrig="9646">
          <v:shape id="_x0000_i1031" type="#_x0000_t75" style="width:437.25pt;height:267.75pt" o:ole="">
            <v:imagedata r:id="rId76" o:title=""/>
          </v:shape>
          <o:OLEObject Type="Embed" ProgID="Visio.Drawing.11" ShapeID="_x0000_i1031" DrawAspect="Content" ObjectID="_1537881949" r:id="rId77"/>
        </w:object>
      </w:r>
    </w:p>
    <w:p w:rsidR="00EB1930" w:rsidRDefault="00C942C5" w:rsidP="00EB1930">
      <w:pPr>
        <w:pStyle w:val="af0"/>
        <w:spacing w:before="156" w:after="156"/>
        <w:rPr>
          <w:lang w:val="en-GB"/>
        </w:rPr>
      </w:pPr>
      <w:r>
        <w:rPr>
          <w:lang w:val="en-GB"/>
        </w:rPr>
        <w:t>FC</w:t>
      </w:r>
      <w:r w:rsidR="00EB1930" w:rsidRPr="00EB1930">
        <w:rPr>
          <w:rFonts w:hint="eastAsia"/>
          <w:lang w:val="en-GB"/>
        </w:rPr>
        <w:t>上行供电</w:t>
      </w:r>
      <w:r w:rsidR="00EB1930" w:rsidRPr="00EB1930">
        <w:rPr>
          <w:lang w:val="en-GB"/>
        </w:rPr>
        <w:t>设</w:t>
      </w:r>
      <w:r w:rsidR="00EB1930" w:rsidRPr="00EB1930">
        <w:rPr>
          <w:rFonts w:hint="eastAsia"/>
          <w:lang w:val="en-GB"/>
        </w:rPr>
        <w:t>备</w:t>
      </w:r>
      <w:r w:rsidR="00EB1930" w:rsidRPr="00EB1930">
        <w:rPr>
          <w:lang w:val="en-GB"/>
        </w:rPr>
        <w:t>功能</w:t>
      </w:r>
      <w:r w:rsidR="00EB1930" w:rsidRPr="00EB1930">
        <w:rPr>
          <w:rFonts w:hint="eastAsia"/>
          <w:lang w:val="en-GB"/>
        </w:rPr>
        <w:t>流程</w:t>
      </w:r>
      <w:r w:rsidR="00EB1930" w:rsidRPr="00EB1930">
        <w:rPr>
          <w:lang w:val="en-GB"/>
        </w:rPr>
        <w:t>图</w:t>
      </w:r>
    </w:p>
    <w:p w:rsidR="00EB1930" w:rsidRDefault="00EB1930" w:rsidP="00EB1930">
      <w:pPr>
        <w:pStyle w:val="afff2"/>
        <w:ind w:firstLineChars="0" w:firstLine="0"/>
        <w:jc w:val="center"/>
      </w:pPr>
      <w:r>
        <w:object w:dxaOrig="14956" w:dyaOrig="10873">
          <v:shape id="_x0000_i1032" type="#_x0000_t75" style="width:439.15pt;height:318.75pt" o:ole="">
            <v:imagedata r:id="rId78" o:title=""/>
          </v:shape>
          <o:OLEObject Type="Embed" ProgID="Visio.Drawing.11" ShapeID="_x0000_i1032" DrawAspect="Content" ObjectID="_1537881950" r:id="rId79"/>
        </w:object>
      </w:r>
    </w:p>
    <w:p w:rsidR="00EB1930" w:rsidRDefault="00EB1930" w:rsidP="00EB1930">
      <w:pPr>
        <w:pStyle w:val="af0"/>
        <w:spacing w:before="156" w:after="156"/>
        <w:rPr>
          <w:lang w:val="en-GB"/>
        </w:rPr>
      </w:pPr>
      <w:r w:rsidRPr="00EB1930">
        <w:rPr>
          <w:rFonts w:hint="eastAsia"/>
          <w:lang w:val="en-GB"/>
        </w:rPr>
        <w:t>便携设备侧</w:t>
      </w:r>
      <w:r w:rsidRPr="00EB1930">
        <w:rPr>
          <w:lang w:val="en-GB"/>
        </w:rPr>
        <w:t>功能</w:t>
      </w:r>
      <w:r w:rsidRPr="00EB1930">
        <w:rPr>
          <w:rFonts w:hint="eastAsia"/>
          <w:lang w:val="en-GB"/>
        </w:rPr>
        <w:t>流程</w:t>
      </w:r>
      <w:r w:rsidRPr="00EB1930">
        <w:rPr>
          <w:lang w:val="en-GB"/>
        </w:rPr>
        <w:t>图</w:t>
      </w:r>
    </w:p>
    <w:p w:rsidR="00EB1930" w:rsidRDefault="00EB1930" w:rsidP="00EB1930">
      <w:pPr>
        <w:pStyle w:val="afff2"/>
        <w:ind w:firstLineChars="0" w:firstLine="0"/>
        <w:jc w:val="center"/>
      </w:pPr>
      <w:r>
        <w:object w:dxaOrig="12314" w:dyaOrig="11234">
          <v:shape id="_x0000_i1033" type="#_x0000_t75" style="width:453pt;height:413.25pt" o:ole="">
            <v:imagedata r:id="rId80" o:title=""/>
          </v:shape>
          <o:OLEObject Type="Embed" ProgID="Visio.Drawing.11" ShapeID="_x0000_i1033" DrawAspect="Content" ObjectID="_1537881951" r:id="rId81"/>
        </w:object>
      </w:r>
    </w:p>
    <w:p w:rsidR="00EB1930" w:rsidRDefault="00EB1930" w:rsidP="00EB1930">
      <w:pPr>
        <w:pStyle w:val="af0"/>
        <w:spacing w:before="156" w:after="156"/>
        <w:rPr>
          <w:lang w:val="en-GB"/>
        </w:rPr>
      </w:pPr>
      <w:r w:rsidRPr="00EB1930">
        <w:rPr>
          <w:lang w:val="en-GB"/>
        </w:rPr>
        <w:t xml:space="preserve">USB BC1.2 </w:t>
      </w:r>
      <w:r w:rsidR="00C942C5">
        <w:rPr>
          <w:lang w:val="en-GB"/>
        </w:rPr>
        <w:t>FC</w:t>
      </w:r>
      <w:r w:rsidRPr="00EB1930">
        <w:rPr>
          <w:rFonts w:hint="eastAsia"/>
          <w:lang w:val="en-GB"/>
        </w:rPr>
        <w:t>初始</w:t>
      </w:r>
      <w:r w:rsidRPr="00EB1930">
        <w:rPr>
          <w:lang w:val="en-GB"/>
        </w:rPr>
        <w:t>检测</w:t>
      </w:r>
    </w:p>
    <w:p w:rsidR="00EB1930" w:rsidRDefault="00EB1930" w:rsidP="00EB1930">
      <w:pPr>
        <w:pStyle w:val="afff2"/>
        <w:ind w:firstLineChars="0" w:firstLine="0"/>
        <w:jc w:val="center"/>
      </w:pPr>
      <w:r>
        <w:object w:dxaOrig="12314" w:dyaOrig="11234">
          <v:shape id="_x0000_i1034" type="#_x0000_t75" style="width:453pt;height:413.25pt" o:ole="">
            <v:imagedata r:id="rId82" o:title=""/>
          </v:shape>
          <o:OLEObject Type="Embed" ProgID="Visio.Drawing.11" ShapeID="_x0000_i1034" DrawAspect="Content" ObjectID="_1537881952" r:id="rId83"/>
        </w:object>
      </w:r>
    </w:p>
    <w:p w:rsidR="00EB1930" w:rsidRDefault="00EB1930" w:rsidP="00EB1930">
      <w:pPr>
        <w:pStyle w:val="af0"/>
        <w:spacing w:before="156" w:after="156"/>
        <w:rPr>
          <w:lang w:val="en-GB"/>
        </w:rPr>
      </w:pPr>
      <w:r w:rsidRPr="00EB1930">
        <w:rPr>
          <w:lang w:val="en-GB"/>
        </w:rPr>
        <w:t xml:space="preserve">USB BC1.2 </w:t>
      </w:r>
      <w:r w:rsidR="00C942C5">
        <w:rPr>
          <w:lang w:val="en-GB"/>
        </w:rPr>
        <w:t>FC</w:t>
      </w:r>
      <w:r w:rsidRPr="00EB1930">
        <w:rPr>
          <w:rFonts w:hint="eastAsia"/>
          <w:lang w:val="en-GB"/>
        </w:rPr>
        <w:t>第二次检测</w:t>
      </w:r>
    </w:p>
    <w:p w:rsidR="00EB1930" w:rsidRDefault="00EB1930" w:rsidP="00EB1930">
      <w:pPr>
        <w:pStyle w:val="afff2"/>
        <w:ind w:firstLineChars="0" w:firstLine="0"/>
        <w:jc w:val="center"/>
      </w:pPr>
      <w:r>
        <w:object w:dxaOrig="12314" w:dyaOrig="11234">
          <v:shape id="_x0000_i1035" type="#_x0000_t75" style="width:453pt;height:413.25pt" o:ole="">
            <v:imagedata r:id="rId84" o:title=""/>
          </v:shape>
          <o:OLEObject Type="Embed" ProgID="Visio.Drawing.11" ShapeID="_x0000_i1035" DrawAspect="Content" ObjectID="_1537881953" r:id="rId85"/>
        </w:object>
      </w:r>
    </w:p>
    <w:p w:rsidR="00EB1930" w:rsidRDefault="00C942C5" w:rsidP="00EB1930">
      <w:pPr>
        <w:pStyle w:val="af0"/>
        <w:spacing w:before="156" w:after="156"/>
        <w:rPr>
          <w:lang w:val="en-GB"/>
        </w:rPr>
      </w:pPr>
      <w:r>
        <w:rPr>
          <w:lang w:val="en-GB"/>
        </w:rPr>
        <w:t>FC</w:t>
      </w:r>
      <w:r w:rsidR="00EB1930" w:rsidRPr="00EB1930">
        <w:rPr>
          <w:rFonts w:hint="eastAsia"/>
          <w:lang w:val="en-GB"/>
        </w:rPr>
        <w:t>第三次</w:t>
      </w:r>
      <w:r w:rsidR="00EB1930" w:rsidRPr="00EB1930">
        <w:rPr>
          <w:lang w:val="en-GB"/>
        </w:rPr>
        <w:t>检测</w:t>
      </w:r>
    </w:p>
    <w:p w:rsidR="00EB1930" w:rsidRDefault="00EB1930" w:rsidP="00EB1930">
      <w:pPr>
        <w:pStyle w:val="afff2"/>
        <w:ind w:firstLineChars="0" w:firstLine="0"/>
        <w:jc w:val="center"/>
      </w:pPr>
      <w:r>
        <w:object w:dxaOrig="12314" w:dyaOrig="11234">
          <v:shape id="_x0000_i1036" type="#_x0000_t75" style="width:453pt;height:413.25pt" o:ole="">
            <v:imagedata r:id="rId86" o:title=""/>
          </v:shape>
          <o:OLEObject Type="Embed" ProgID="Visio.Drawing.11" ShapeID="_x0000_i1036" DrawAspect="Content" ObjectID="_1537881954" r:id="rId87"/>
        </w:object>
      </w:r>
    </w:p>
    <w:p w:rsidR="00EB1930" w:rsidRPr="00EB1930" w:rsidRDefault="00C942C5" w:rsidP="00EB1930">
      <w:pPr>
        <w:pStyle w:val="af0"/>
        <w:spacing w:before="156" w:after="156"/>
        <w:rPr>
          <w:lang w:val="en-GB"/>
        </w:rPr>
      </w:pPr>
      <w:r>
        <w:rPr>
          <w:lang w:val="en-GB"/>
        </w:rPr>
        <w:t>FC</w:t>
      </w:r>
      <w:r w:rsidR="00EB1930" w:rsidRPr="00EB1930">
        <w:rPr>
          <w:rFonts w:hint="eastAsia"/>
          <w:lang w:val="en-GB"/>
        </w:rPr>
        <w:t>第四次</w:t>
      </w:r>
      <w:r w:rsidR="00EB1930" w:rsidRPr="00EB1930">
        <w:rPr>
          <w:lang w:val="en-GB"/>
        </w:rPr>
        <w:t>检测</w:t>
      </w:r>
    </w:p>
    <w:p w:rsidR="00EB1930" w:rsidRPr="00EB1930" w:rsidRDefault="00EB1930" w:rsidP="00EB1930">
      <w:pPr>
        <w:pStyle w:val="afd"/>
        <w:spacing w:before="156" w:after="156"/>
      </w:pPr>
      <w:r w:rsidRPr="00EB1930">
        <w:rPr>
          <w:lang w:val="en-GB"/>
        </w:rPr>
        <w:t>HVDCP/</w:t>
      </w:r>
      <w:r w:rsidR="00C942C5">
        <w:rPr>
          <w:lang w:val="en-GB"/>
        </w:rPr>
        <w:t>FC</w:t>
      </w:r>
      <w:r w:rsidRPr="00EB1930">
        <w:rPr>
          <w:rFonts w:hint="eastAsia"/>
          <w:lang w:val="en-GB"/>
        </w:rPr>
        <w:t>上行供电</w:t>
      </w:r>
      <w:r w:rsidRPr="00EB1930">
        <w:rPr>
          <w:lang w:val="en-GB"/>
        </w:rPr>
        <w:t>设</w:t>
      </w:r>
      <w:r w:rsidRPr="00EB1930">
        <w:rPr>
          <w:rFonts w:hint="eastAsia"/>
          <w:lang w:val="en-GB"/>
        </w:rPr>
        <w:t>备使用</w:t>
      </w:r>
      <w:r w:rsidRPr="00EB1930">
        <w:rPr>
          <w:lang w:val="en-GB"/>
        </w:rPr>
        <w:t>D+/D-</w:t>
      </w:r>
      <w:r w:rsidRPr="00EB1930">
        <w:rPr>
          <w:rFonts w:hint="eastAsia"/>
          <w:lang w:val="en-GB"/>
        </w:rPr>
        <w:t>时的操作流程</w:t>
      </w:r>
    </w:p>
    <w:p w:rsidR="00EB1930" w:rsidRPr="00EB1930" w:rsidRDefault="00EB1930" w:rsidP="00EB1930">
      <w:pPr>
        <w:pStyle w:val="afff2"/>
        <w:rPr>
          <w:lang w:val="en-GB"/>
        </w:rPr>
      </w:pPr>
      <w:r w:rsidRPr="00EB1930">
        <w:rPr>
          <w:lang w:val="en-GB"/>
        </w:rPr>
        <w:t>HVDCP/</w:t>
      </w:r>
      <w:r w:rsidR="00C942C5">
        <w:rPr>
          <w:lang w:val="en-GB"/>
        </w:rPr>
        <w:t>FC</w:t>
      </w:r>
      <w:r w:rsidRPr="00EB1930">
        <w:rPr>
          <w:rFonts w:hint="eastAsia"/>
          <w:lang w:val="en-GB"/>
        </w:rPr>
        <w:t>上行供电</w:t>
      </w:r>
      <w:r w:rsidRPr="00EB1930">
        <w:rPr>
          <w:lang w:val="en-GB"/>
        </w:rPr>
        <w:t>设</w:t>
      </w:r>
      <w:r w:rsidRPr="00EB1930">
        <w:rPr>
          <w:rFonts w:hint="eastAsia"/>
          <w:lang w:val="en-GB"/>
        </w:rPr>
        <w:t>备可以是</w:t>
      </w:r>
      <w:r w:rsidRPr="00EB1930">
        <w:rPr>
          <w:lang w:val="en-GB"/>
        </w:rPr>
        <w:t>AC/DC</w:t>
      </w:r>
      <w:r w:rsidRPr="00EB1930">
        <w:rPr>
          <w:rFonts w:hint="eastAsia"/>
          <w:lang w:val="en-GB"/>
        </w:rPr>
        <w:t>墙插适配器，或者其它具有</w:t>
      </w:r>
      <w:r w:rsidRPr="00EB1930">
        <w:rPr>
          <w:lang w:val="en-GB"/>
        </w:rPr>
        <w:t>micro USB</w:t>
      </w:r>
      <w:r w:rsidRPr="00EB1930">
        <w:rPr>
          <w:rFonts w:hint="eastAsia"/>
          <w:lang w:val="en-GB"/>
        </w:rPr>
        <w:t>固定式线缆、</w:t>
      </w:r>
      <w:r w:rsidRPr="00EB1930">
        <w:rPr>
          <w:lang w:val="en-GB"/>
        </w:rPr>
        <w:t xml:space="preserve">USB Type A </w:t>
      </w:r>
      <w:r w:rsidRPr="00EB1930">
        <w:rPr>
          <w:rFonts w:hint="eastAsia"/>
          <w:lang w:val="en-GB"/>
        </w:rPr>
        <w:t>或者</w:t>
      </w:r>
      <w:r w:rsidRPr="00EB1930">
        <w:rPr>
          <w:lang w:val="en-GB"/>
        </w:rPr>
        <w:t xml:space="preserve">USB Type-C </w:t>
      </w:r>
      <w:r w:rsidRPr="00EB1930">
        <w:rPr>
          <w:rFonts w:hint="eastAsia"/>
          <w:lang w:val="en-GB"/>
        </w:rPr>
        <w:t>插头的电源提供设备。它能根据</w:t>
      </w:r>
      <w:r w:rsidRPr="00EB1930">
        <w:rPr>
          <w:lang w:val="en-GB"/>
        </w:rPr>
        <w:t>HVDCP/</w:t>
      </w:r>
      <w:r w:rsidR="00C942C5">
        <w:rPr>
          <w:lang w:val="en-GB"/>
        </w:rPr>
        <w:t>FC</w:t>
      </w:r>
      <w:r w:rsidRPr="00EB1930">
        <w:rPr>
          <w:rFonts w:hint="eastAsia"/>
          <w:lang w:val="en-GB"/>
        </w:rPr>
        <w:t>协议与便携设备协商工作电压。</w:t>
      </w:r>
    </w:p>
    <w:p w:rsidR="00EB1930" w:rsidRPr="00EB1930" w:rsidRDefault="00EB1930" w:rsidP="00EB1930">
      <w:pPr>
        <w:pStyle w:val="afff2"/>
        <w:rPr>
          <w:lang w:val="en-GB"/>
        </w:rPr>
      </w:pPr>
      <w:r w:rsidRPr="00EB1930">
        <w:rPr>
          <w:rFonts w:hint="eastAsia"/>
          <w:lang w:val="en-GB"/>
        </w:rPr>
        <w:t>便携设备应根据</w:t>
      </w:r>
      <w:r w:rsidRPr="00EB1930">
        <w:rPr>
          <w:lang w:val="en-GB"/>
        </w:rPr>
        <w:t xml:space="preserve">USB BC1.2 </w:t>
      </w:r>
      <w:r w:rsidRPr="00EB1930">
        <w:rPr>
          <w:rFonts w:hint="eastAsia"/>
          <w:lang w:val="en-GB"/>
        </w:rPr>
        <w:t>规范执行检测（图</w:t>
      </w:r>
      <w:r w:rsidR="00C942C5">
        <w:rPr>
          <w:rFonts w:hint="eastAsia"/>
          <w:lang w:val="en-GB"/>
        </w:rPr>
        <w:t>C.</w:t>
      </w:r>
      <w:r w:rsidRPr="00EB1930">
        <w:rPr>
          <w:lang w:val="en-GB"/>
        </w:rPr>
        <w:t xml:space="preserve">4 </w:t>
      </w:r>
      <w:r w:rsidRPr="00EB1930">
        <w:rPr>
          <w:lang w:val="en-GB"/>
        </w:rPr>
        <w:t>–</w:t>
      </w:r>
      <w:r w:rsidRPr="00EB1930">
        <w:rPr>
          <w:rFonts w:hint="eastAsia"/>
          <w:lang w:val="en-GB"/>
        </w:rPr>
        <w:t>图</w:t>
      </w:r>
      <w:r w:rsidR="00C942C5">
        <w:rPr>
          <w:lang w:val="en-GB"/>
        </w:rPr>
        <w:t>C.</w:t>
      </w:r>
      <w:r w:rsidRPr="00EB1930">
        <w:rPr>
          <w:lang w:val="en-GB"/>
        </w:rPr>
        <w:t>5</w:t>
      </w:r>
      <w:r w:rsidRPr="00EB1930">
        <w:rPr>
          <w:rFonts w:hint="eastAsia"/>
          <w:lang w:val="en-GB"/>
        </w:rPr>
        <w:t>）。完成检测后，如果便携设备检测到</w:t>
      </w:r>
      <w:r w:rsidRPr="00EB1930">
        <w:rPr>
          <w:lang w:val="en-GB"/>
        </w:rPr>
        <w:t>DCP</w:t>
      </w:r>
      <w:r w:rsidRPr="00EB1930">
        <w:rPr>
          <w:rFonts w:hint="eastAsia"/>
          <w:lang w:val="en-GB"/>
        </w:rPr>
        <w:t>（专用充电端口），便携设备应该在</w:t>
      </w:r>
      <w:r w:rsidRPr="00EB1930">
        <w:rPr>
          <w:lang w:val="en-GB"/>
        </w:rPr>
        <w:t>D+</w:t>
      </w:r>
      <w:r w:rsidRPr="00EB1930">
        <w:rPr>
          <w:rFonts w:hint="eastAsia"/>
          <w:lang w:val="en-GB"/>
        </w:rPr>
        <w:t>上输出</w:t>
      </w:r>
      <w:r w:rsidRPr="00EB1930">
        <w:rPr>
          <w:lang w:val="en-GB"/>
        </w:rPr>
        <w:t>VDP_SRC</w:t>
      </w:r>
      <w:r w:rsidRPr="00EB1930">
        <w:rPr>
          <w:rFonts w:hint="eastAsia"/>
          <w:lang w:val="en-GB"/>
        </w:rPr>
        <w:t>。H</w:t>
      </w:r>
      <w:r w:rsidRPr="00EB1930">
        <w:rPr>
          <w:lang w:val="en-GB"/>
        </w:rPr>
        <w:t>VDCP/</w:t>
      </w:r>
      <w:r w:rsidR="00C942C5">
        <w:rPr>
          <w:lang w:val="en-GB"/>
        </w:rPr>
        <w:t>FC</w:t>
      </w:r>
      <w:r w:rsidRPr="00EB1930">
        <w:rPr>
          <w:rFonts w:hint="eastAsia"/>
          <w:lang w:val="en-GB"/>
        </w:rPr>
        <w:t>上行供电</w:t>
      </w:r>
      <w:r w:rsidRPr="00EB1930">
        <w:rPr>
          <w:lang w:val="en-GB"/>
        </w:rPr>
        <w:t>设</w:t>
      </w:r>
      <w:r w:rsidRPr="00EB1930">
        <w:rPr>
          <w:rFonts w:hint="eastAsia"/>
          <w:lang w:val="en-GB"/>
        </w:rPr>
        <w:t>备检测这个电压、并确保其在一秒的时长里高于</w:t>
      </w:r>
      <w:r w:rsidRPr="00EB1930">
        <w:rPr>
          <w:lang w:val="en-GB"/>
        </w:rPr>
        <w:t>VDAT_REF</w:t>
      </w:r>
      <w:r w:rsidRPr="00EB1930">
        <w:rPr>
          <w:rFonts w:hint="eastAsia"/>
          <w:lang w:val="en-GB"/>
        </w:rPr>
        <w:t>并低于</w:t>
      </w:r>
      <w:r w:rsidRPr="00EB1930">
        <w:rPr>
          <w:lang w:val="en-GB"/>
        </w:rPr>
        <w:t xml:space="preserve">VSEL_REF  </w:t>
      </w:r>
      <w:r w:rsidRPr="00EB1930">
        <w:rPr>
          <w:rFonts w:hint="eastAsia"/>
          <w:lang w:val="en-GB"/>
        </w:rPr>
        <w:t>（图</w:t>
      </w:r>
      <w:r w:rsidR="00C942C5">
        <w:rPr>
          <w:rFonts w:hint="eastAsia"/>
          <w:lang w:val="en-GB"/>
        </w:rPr>
        <w:t>C.</w:t>
      </w:r>
      <w:r w:rsidRPr="00EB1930">
        <w:rPr>
          <w:lang w:val="en-GB"/>
        </w:rPr>
        <w:t>6</w:t>
      </w:r>
      <w:r w:rsidRPr="00EB1930">
        <w:rPr>
          <w:rFonts w:hint="eastAsia"/>
          <w:lang w:val="en-GB"/>
        </w:rPr>
        <w:t>）。在这个时长以后，</w:t>
      </w:r>
      <w:r w:rsidRPr="00EB1930">
        <w:rPr>
          <w:lang w:val="en-GB"/>
        </w:rPr>
        <w:t>HVDCP/</w:t>
      </w:r>
      <w:r w:rsidR="00C942C5">
        <w:rPr>
          <w:lang w:val="en-GB"/>
        </w:rPr>
        <w:t>FC</w:t>
      </w:r>
      <w:r w:rsidRPr="00EB1930">
        <w:rPr>
          <w:rFonts w:hint="eastAsia"/>
          <w:lang w:val="en-GB"/>
        </w:rPr>
        <w:t>上行供电</w:t>
      </w:r>
      <w:r w:rsidRPr="00EB1930">
        <w:rPr>
          <w:lang w:val="en-GB"/>
        </w:rPr>
        <w:t>设</w:t>
      </w:r>
      <w:r w:rsidRPr="00EB1930">
        <w:rPr>
          <w:rFonts w:hint="eastAsia"/>
          <w:lang w:val="en-GB"/>
        </w:rPr>
        <w:t>备将</w:t>
      </w:r>
      <w:r w:rsidRPr="00EB1930">
        <w:rPr>
          <w:lang w:val="en-GB"/>
        </w:rPr>
        <w:t>D+</w:t>
      </w:r>
      <w:r w:rsidRPr="00EB1930">
        <w:rPr>
          <w:rFonts w:hint="eastAsia"/>
          <w:lang w:val="en-GB"/>
        </w:rPr>
        <w:t>和</w:t>
      </w:r>
      <w:r w:rsidRPr="00EB1930">
        <w:rPr>
          <w:lang w:val="en-GB"/>
        </w:rPr>
        <w:t>D-</w:t>
      </w:r>
      <w:r w:rsidRPr="00EB1930">
        <w:rPr>
          <w:rFonts w:hint="eastAsia"/>
          <w:lang w:val="en-GB"/>
        </w:rPr>
        <w:t>开路并接通</w:t>
      </w:r>
      <w:r w:rsidRPr="00EB1930">
        <w:rPr>
          <w:lang w:val="en-GB"/>
        </w:rPr>
        <w:t>Rdm_dwn</w:t>
      </w:r>
      <w:r w:rsidRPr="00EB1930">
        <w:rPr>
          <w:rFonts w:hint="eastAsia"/>
          <w:lang w:val="en-GB"/>
        </w:rPr>
        <w:t>。如果</w:t>
      </w:r>
      <w:r w:rsidRPr="00EB1930">
        <w:rPr>
          <w:lang w:val="en-GB"/>
        </w:rPr>
        <w:t>D-</w:t>
      </w:r>
      <w:r w:rsidRPr="00EB1930">
        <w:rPr>
          <w:rFonts w:hint="eastAsia"/>
          <w:lang w:val="en-GB"/>
        </w:rPr>
        <w:t>保持为低，那么便携设备不支持</w:t>
      </w:r>
      <w:r w:rsidRPr="00EB1930">
        <w:rPr>
          <w:lang w:val="en-GB"/>
        </w:rPr>
        <w:t>HVDCP/</w:t>
      </w:r>
      <w:r w:rsidR="00C942C5">
        <w:rPr>
          <w:lang w:val="en-GB"/>
        </w:rPr>
        <w:t>FC</w:t>
      </w:r>
      <w:r w:rsidRPr="00EB1930">
        <w:rPr>
          <w:rFonts w:hint="eastAsia"/>
          <w:lang w:val="en-GB"/>
        </w:rPr>
        <w:t>协议规范。如果</w:t>
      </w:r>
      <w:r w:rsidRPr="00EB1930">
        <w:rPr>
          <w:lang w:val="en-GB"/>
        </w:rPr>
        <w:t>D-</w:t>
      </w:r>
      <w:r w:rsidRPr="00EB1930">
        <w:rPr>
          <w:rFonts w:hint="eastAsia"/>
          <w:lang w:val="en-GB"/>
        </w:rPr>
        <w:t>保持为高，则便携设便支持</w:t>
      </w:r>
      <w:r w:rsidRPr="00EB1930">
        <w:rPr>
          <w:lang w:val="en-GB"/>
        </w:rPr>
        <w:t>HVDCP/</w:t>
      </w:r>
      <w:r w:rsidR="00C942C5">
        <w:rPr>
          <w:lang w:val="en-GB"/>
        </w:rPr>
        <w:t>FC</w:t>
      </w:r>
      <w:r w:rsidRPr="00EB1930">
        <w:rPr>
          <w:rFonts w:hint="eastAsia"/>
          <w:lang w:val="en-GB"/>
        </w:rPr>
        <w:t>协议（图</w:t>
      </w:r>
      <w:r w:rsidR="00C942C5">
        <w:rPr>
          <w:rFonts w:hint="eastAsia"/>
          <w:lang w:val="en-GB"/>
        </w:rPr>
        <w:t>C.</w:t>
      </w:r>
      <w:r w:rsidRPr="00EB1930">
        <w:rPr>
          <w:lang w:val="en-GB"/>
        </w:rPr>
        <w:t>7</w:t>
      </w:r>
      <w:r w:rsidRPr="00EB1930">
        <w:rPr>
          <w:rFonts w:hint="eastAsia"/>
          <w:lang w:val="en-GB"/>
        </w:rPr>
        <w:t>）。</w:t>
      </w:r>
      <w:r w:rsidRPr="00EB1930">
        <w:rPr>
          <w:lang w:val="en-GB"/>
        </w:rPr>
        <w:t>HVDCP/</w:t>
      </w:r>
      <w:r w:rsidR="00C942C5">
        <w:rPr>
          <w:lang w:val="en-GB"/>
        </w:rPr>
        <w:t>FC</w:t>
      </w:r>
      <w:r w:rsidRPr="00EB1930">
        <w:rPr>
          <w:rFonts w:hint="eastAsia"/>
          <w:lang w:val="en-GB"/>
        </w:rPr>
        <w:t>上行供电</w:t>
      </w:r>
      <w:r w:rsidRPr="00EB1930">
        <w:rPr>
          <w:lang w:val="en-GB"/>
        </w:rPr>
        <w:t>设</w:t>
      </w:r>
      <w:r w:rsidRPr="00EB1930">
        <w:rPr>
          <w:rFonts w:hint="eastAsia"/>
          <w:lang w:val="en-GB"/>
        </w:rPr>
        <w:t>备应确保</w:t>
      </w:r>
      <w:r w:rsidRPr="00EB1930">
        <w:rPr>
          <w:lang w:val="en-GB"/>
        </w:rPr>
        <w:t>D-</w:t>
      </w:r>
      <w:r w:rsidRPr="00EB1930">
        <w:rPr>
          <w:rFonts w:hint="eastAsia"/>
          <w:lang w:val="en-GB"/>
        </w:rPr>
        <w:t>被拉高之前在</w:t>
      </w:r>
      <w:r w:rsidRPr="00EB1930">
        <w:rPr>
          <w:lang w:val="en-GB"/>
        </w:rPr>
        <w:t>TGLITCH_DM_LOW</w:t>
      </w:r>
      <w:r w:rsidRPr="00EB1930">
        <w:rPr>
          <w:rFonts w:hint="eastAsia"/>
          <w:lang w:val="en-GB"/>
        </w:rPr>
        <w:t>时长内为低，以防止其在协商前错误地被强行拉高。</w:t>
      </w:r>
      <w:r w:rsidRPr="00EB1930">
        <w:rPr>
          <w:lang w:val="en-GB"/>
        </w:rPr>
        <w:t>HVDCP/</w:t>
      </w:r>
      <w:r w:rsidR="00C942C5">
        <w:rPr>
          <w:lang w:val="en-GB"/>
        </w:rPr>
        <w:t>FC</w:t>
      </w:r>
      <w:r w:rsidRPr="00EB1930">
        <w:rPr>
          <w:rFonts w:hint="eastAsia"/>
          <w:lang w:val="en-GB"/>
        </w:rPr>
        <w:t>上行供电</w:t>
      </w:r>
      <w:r w:rsidRPr="00EB1930">
        <w:rPr>
          <w:lang w:val="en-GB"/>
        </w:rPr>
        <w:t>设</w:t>
      </w:r>
      <w:r w:rsidRPr="00EB1930">
        <w:rPr>
          <w:rFonts w:hint="eastAsia"/>
          <w:lang w:val="en-GB"/>
        </w:rPr>
        <w:t>备的输出电压取决于便携设备在</w:t>
      </w:r>
      <w:r w:rsidRPr="00EB1930">
        <w:rPr>
          <w:lang w:val="en-GB"/>
        </w:rPr>
        <w:t>D+</w:t>
      </w:r>
      <w:r w:rsidRPr="00EB1930">
        <w:rPr>
          <w:rFonts w:hint="eastAsia"/>
          <w:lang w:val="en-GB"/>
        </w:rPr>
        <w:t>与</w:t>
      </w:r>
      <w:r w:rsidRPr="00EB1930">
        <w:rPr>
          <w:lang w:val="en-GB"/>
        </w:rPr>
        <w:t>D-</w:t>
      </w:r>
      <w:r w:rsidRPr="00EB1930">
        <w:rPr>
          <w:rFonts w:hint="eastAsia"/>
          <w:lang w:val="en-GB"/>
        </w:rPr>
        <w:t>上输出的电压组合。</w:t>
      </w:r>
      <w:r w:rsidRPr="00EB1930">
        <w:rPr>
          <w:lang w:val="en-GB"/>
        </w:rPr>
        <w:t>HVDCP/</w:t>
      </w:r>
      <w:r w:rsidR="00C942C5">
        <w:rPr>
          <w:lang w:val="en-GB"/>
        </w:rPr>
        <w:t>FC</w:t>
      </w:r>
      <w:r w:rsidRPr="00EB1930">
        <w:rPr>
          <w:rFonts w:hint="eastAsia"/>
          <w:lang w:val="en-GB"/>
        </w:rPr>
        <w:t>上行供电</w:t>
      </w:r>
      <w:r w:rsidRPr="00EB1930">
        <w:rPr>
          <w:lang w:val="en-GB"/>
        </w:rPr>
        <w:t>设</w:t>
      </w:r>
      <w:r w:rsidRPr="00EB1930">
        <w:rPr>
          <w:rFonts w:hint="eastAsia"/>
          <w:lang w:val="en-GB"/>
        </w:rPr>
        <w:t>备应该在毛刺过滤时间段</w:t>
      </w:r>
      <w:r w:rsidRPr="00EB1930">
        <w:rPr>
          <w:lang w:val="en-GB"/>
        </w:rPr>
        <w:t>TGLITCH_V_CHANGE.</w:t>
      </w:r>
      <w:r w:rsidRPr="00EB1930">
        <w:rPr>
          <w:rFonts w:hint="eastAsia"/>
          <w:lang w:val="en-GB"/>
        </w:rPr>
        <w:t>后输出相应的电压。</w:t>
      </w:r>
    </w:p>
    <w:p w:rsidR="00EB1930" w:rsidRPr="00EB1930" w:rsidRDefault="00EB1930" w:rsidP="00EB1930">
      <w:pPr>
        <w:pStyle w:val="afff2"/>
        <w:rPr>
          <w:lang w:val="en-GB"/>
        </w:rPr>
      </w:pPr>
      <w:r w:rsidRPr="00EB1930">
        <w:rPr>
          <w:rFonts w:hint="eastAsia"/>
          <w:lang w:val="en-GB"/>
        </w:rPr>
        <w:lastRenderedPageBreak/>
        <w:t>如果便携设备的</w:t>
      </w:r>
      <w:r w:rsidRPr="00EB1930">
        <w:rPr>
          <w:lang w:val="en-GB"/>
        </w:rPr>
        <w:t>D+D</w:t>
      </w:r>
      <w:r w:rsidRPr="00EB1930">
        <w:rPr>
          <w:lang w:val="en-GB"/>
        </w:rPr>
        <w:t>—</w:t>
      </w:r>
      <w:r w:rsidRPr="00EB1930">
        <w:rPr>
          <w:rFonts w:hint="eastAsia"/>
          <w:lang w:val="en-GB"/>
        </w:rPr>
        <w:t>输出组合为非定义状态，那么前一个请求的电压应该继续被保持。如果便携式设备请求了一个</w:t>
      </w:r>
      <w:r w:rsidRPr="00EB1930">
        <w:rPr>
          <w:lang w:val="en-GB"/>
        </w:rPr>
        <w:t>HVDCP/</w:t>
      </w:r>
      <w:r w:rsidR="00C942C5">
        <w:rPr>
          <w:lang w:val="en-GB"/>
        </w:rPr>
        <w:t>FC</w:t>
      </w:r>
      <w:r w:rsidRPr="00EB1930">
        <w:rPr>
          <w:rFonts w:hint="eastAsia"/>
          <w:lang w:val="en-GB"/>
        </w:rPr>
        <w:t>上行供电</w:t>
      </w:r>
      <w:r w:rsidRPr="00EB1930">
        <w:rPr>
          <w:lang w:val="en-GB"/>
        </w:rPr>
        <w:t>设</w:t>
      </w:r>
      <w:r w:rsidRPr="00EB1930">
        <w:rPr>
          <w:rFonts w:hint="eastAsia"/>
          <w:lang w:val="en-GB"/>
        </w:rPr>
        <w:t>备不能支持的电压，</w:t>
      </w:r>
      <w:r w:rsidRPr="00EB1930">
        <w:rPr>
          <w:lang w:val="en-GB"/>
        </w:rPr>
        <w:t>HVDCP/</w:t>
      </w:r>
      <w:r w:rsidR="00C942C5">
        <w:rPr>
          <w:lang w:val="en-GB"/>
        </w:rPr>
        <w:t>FC</w:t>
      </w:r>
      <w:r w:rsidRPr="00EB1930">
        <w:rPr>
          <w:rFonts w:hint="eastAsia"/>
          <w:lang w:val="en-GB"/>
        </w:rPr>
        <w:t>上行供电</w:t>
      </w:r>
      <w:r w:rsidRPr="00EB1930">
        <w:rPr>
          <w:lang w:val="en-GB"/>
        </w:rPr>
        <w:t>设</w:t>
      </w:r>
      <w:r w:rsidRPr="00EB1930">
        <w:rPr>
          <w:rFonts w:hint="eastAsia"/>
          <w:lang w:val="en-GB"/>
        </w:rPr>
        <w:t>备应该继续保持上一个请求的电压。便携设备可以在</w:t>
      </w:r>
      <w:r w:rsidRPr="00EB1930">
        <w:rPr>
          <w:lang w:val="en-GB"/>
        </w:rPr>
        <w:t>T</w:t>
      </w:r>
      <w:r w:rsidRPr="00EB1930">
        <w:rPr>
          <w:vertAlign w:val="subscript"/>
          <w:lang w:val="en-GB"/>
        </w:rPr>
        <w:t>V_NEW_REQUEST</w:t>
      </w:r>
      <w:r w:rsidRPr="00EB1930">
        <w:rPr>
          <w:rFonts w:hint="eastAsia"/>
          <w:lang w:val="en-GB"/>
        </w:rPr>
        <w:t>时长过后请求新的电压。</w:t>
      </w:r>
    </w:p>
    <w:p w:rsidR="00EB1930" w:rsidRDefault="00EB1930" w:rsidP="00EB1930">
      <w:pPr>
        <w:pStyle w:val="afff2"/>
        <w:rPr>
          <w:lang w:val="en-GB"/>
        </w:rPr>
      </w:pPr>
      <w:r w:rsidRPr="00EB1930">
        <w:rPr>
          <w:rFonts w:hint="eastAsia"/>
          <w:lang w:val="en-GB"/>
        </w:rPr>
        <w:t>当便携设备被从与</w:t>
      </w:r>
      <w:r w:rsidRPr="00EB1930">
        <w:rPr>
          <w:lang w:val="en-GB"/>
        </w:rPr>
        <w:t>HVDCP/</w:t>
      </w:r>
      <w:r w:rsidR="00C942C5">
        <w:rPr>
          <w:lang w:val="en-GB"/>
        </w:rPr>
        <w:t>FC</w:t>
      </w:r>
      <w:r w:rsidRPr="00EB1930">
        <w:rPr>
          <w:rFonts w:hint="eastAsia"/>
          <w:lang w:val="en-GB"/>
        </w:rPr>
        <w:t>上行供电</w:t>
      </w:r>
      <w:r w:rsidRPr="00EB1930">
        <w:rPr>
          <w:lang w:val="en-GB"/>
        </w:rPr>
        <w:t>设</w:t>
      </w:r>
      <w:r w:rsidRPr="00EB1930">
        <w:rPr>
          <w:rFonts w:hint="eastAsia"/>
          <w:lang w:val="en-GB"/>
        </w:rPr>
        <w:t>备的连接中移除后，</w:t>
      </w:r>
      <w:r w:rsidRPr="00EB1930">
        <w:rPr>
          <w:lang w:val="en-GB"/>
        </w:rPr>
        <w:t>D+</w:t>
      </w:r>
      <w:r w:rsidRPr="00EB1930">
        <w:rPr>
          <w:rFonts w:hint="eastAsia"/>
          <w:lang w:val="en-GB"/>
        </w:rPr>
        <w:t>因为有下拉而成为低电平状态，</w:t>
      </w:r>
      <w:r w:rsidRPr="00EB1930">
        <w:rPr>
          <w:lang w:val="en-GB"/>
        </w:rPr>
        <w:t>HVDCP/</w:t>
      </w:r>
      <w:r w:rsidR="00C942C5">
        <w:rPr>
          <w:lang w:val="en-GB"/>
        </w:rPr>
        <w:t>FC</w:t>
      </w:r>
      <w:r w:rsidRPr="00EB1930">
        <w:rPr>
          <w:rFonts w:hint="eastAsia"/>
          <w:lang w:val="en-GB"/>
        </w:rPr>
        <w:t>上行供电</w:t>
      </w:r>
      <w:r w:rsidRPr="00EB1930">
        <w:rPr>
          <w:lang w:val="en-GB"/>
        </w:rPr>
        <w:t>设</w:t>
      </w:r>
      <w:r w:rsidRPr="00EB1930">
        <w:rPr>
          <w:rFonts w:hint="eastAsia"/>
          <w:lang w:val="en-GB"/>
        </w:rPr>
        <w:t>备以此确认便携设备被移除。</w:t>
      </w:r>
    </w:p>
    <w:p w:rsidR="00EB1930" w:rsidRDefault="00EB1930" w:rsidP="00EB1930">
      <w:pPr>
        <w:pStyle w:val="afff2"/>
        <w:rPr>
          <w:lang w:val="en-GB"/>
        </w:rPr>
      </w:pPr>
      <w:r w:rsidRPr="00EB1930">
        <w:rPr>
          <w:rFonts w:hint="eastAsia"/>
          <w:lang w:val="en-GB"/>
        </w:rPr>
        <w:t>便携设备被移除后，</w:t>
      </w:r>
      <w:r w:rsidRPr="00EB1930">
        <w:rPr>
          <w:lang w:val="en-GB"/>
        </w:rPr>
        <w:t>HVDCP/</w:t>
      </w:r>
      <w:r w:rsidR="00C942C5">
        <w:rPr>
          <w:lang w:val="en-GB"/>
        </w:rPr>
        <w:t>FC</w:t>
      </w:r>
      <w:r w:rsidRPr="00EB1930">
        <w:rPr>
          <w:rFonts w:hint="eastAsia"/>
          <w:lang w:val="en-GB"/>
        </w:rPr>
        <w:t>上行供电</w:t>
      </w:r>
      <w:r w:rsidRPr="00EB1930">
        <w:rPr>
          <w:lang w:val="en-GB"/>
        </w:rPr>
        <w:t>设</w:t>
      </w:r>
      <w:r w:rsidRPr="00EB1930">
        <w:rPr>
          <w:rFonts w:hint="eastAsia"/>
          <w:lang w:val="en-GB"/>
        </w:rPr>
        <w:t>备应在</w:t>
      </w:r>
      <w:r w:rsidRPr="00EB1930">
        <w:rPr>
          <w:lang w:val="en-GB"/>
        </w:rPr>
        <w:t>T</w:t>
      </w:r>
      <w:r w:rsidRPr="00EB1930">
        <w:rPr>
          <w:vertAlign w:val="subscript"/>
          <w:lang w:val="en-GB"/>
        </w:rPr>
        <w:t>D+_D-_SHORT</w:t>
      </w:r>
      <w:r w:rsidRPr="00EB1930">
        <w:rPr>
          <w:rFonts w:hint="eastAsia"/>
          <w:lang w:val="en-GB"/>
        </w:rPr>
        <w:t>以内再次将</w:t>
      </w:r>
      <w:r w:rsidRPr="00EB1930">
        <w:rPr>
          <w:lang w:val="en-GB"/>
        </w:rPr>
        <w:t>D+ D-</w:t>
      </w:r>
      <w:r w:rsidRPr="00EB1930">
        <w:rPr>
          <w:rFonts w:hint="eastAsia"/>
          <w:lang w:val="en-GB"/>
        </w:rPr>
        <w:t>短接并将其输出电压重新设为</w:t>
      </w:r>
      <w:r w:rsidRPr="00EB1930">
        <w:rPr>
          <w:lang w:val="en-GB"/>
        </w:rPr>
        <w:t>5V</w:t>
      </w:r>
      <w:r w:rsidRPr="00EB1930">
        <w:rPr>
          <w:rFonts w:hint="eastAsia"/>
          <w:lang w:val="en-GB"/>
        </w:rPr>
        <w:t>。当</w:t>
      </w:r>
      <w:r w:rsidRPr="00EB1930">
        <w:rPr>
          <w:lang w:val="en-GB"/>
        </w:rPr>
        <w:t>HVDCP/</w:t>
      </w:r>
      <w:r w:rsidR="00C942C5">
        <w:rPr>
          <w:lang w:val="en-GB"/>
        </w:rPr>
        <w:t>FC</w:t>
      </w:r>
      <w:r w:rsidRPr="00EB1930">
        <w:rPr>
          <w:rFonts w:hint="eastAsia"/>
          <w:lang w:val="en-GB"/>
        </w:rPr>
        <w:t>上行供电</w:t>
      </w:r>
      <w:r w:rsidRPr="00EB1930">
        <w:rPr>
          <w:lang w:val="en-GB"/>
        </w:rPr>
        <w:t>设</w:t>
      </w:r>
      <w:r w:rsidRPr="00EB1930">
        <w:rPr>
          <w:rFonts w:hint="eastAsia"/>
          <w:lang w:val="en-GB"/>
        </w:rPr>
        <w:t>备首次被供电时，也应执行类似的操作。当</w:t>
      </w:r>
      <w:r w:rsidRPr="00EB1930">
        <w:rPr>
          <w:lang w:val="en-GB"/>
        </w:rPr>
        <w:t>HVDCP/</w:t>
      </w:r>
      <w:r w:rsidR="00C942C5">
        <w:rPr>
          <w:lang w:val="en-GB"/>
        </w:rPr>
        <w:t>FC</w:t>
      </w:r>
      <w:r w:rsidRPr="00EB1930">
        <w:rPr>
          <w:rFonts w:hint="eastAsia"/>
          <w:lang w:val="en-GB"/>
        </w:rPr>
        <w:t>上行供电</w:t>
      </w:r>
      <w:r w:rsidRPr="00EB1930">
        <w:rPr>
          <w:lang w:val="en-GB"/>
        </w:rPr>
        <w:t>设</w:t>
      </w:r>
      <w:r w:rsidRPr="00EB1930">
        <w:rPr>
          <w:rFonts w:hint="eastAsia"/>
          <w:lang w:val="en-GB"/>
        </w:rPr>
        <w:t>备被停止供电后再连接到</w:t>
      </w:r>
      <w:r w:rsidRPr="00EB1930">
        <w:rPr>
          <w:lang w:val="en-GB"/>
        </w:rPr>
        <w:t xml:space="preserve">AC </w:t>
      </w:r>
      <w:r w:rsidRPr="00EB1930">
        <w:rPr>
          <w:rFonts w:hint="eastAsia"/>
          <w:lang w:val="en-GB"/>
        </w:rPr>
        <w:t>接口上时，</w:t>
      </w:r>
      <w:r w:rsidRPr="00EB1930">
        <w:rPr>
          <w:lang w:val="en-GB"/>
        </w:rPr>
        <w:t>HVDCP/</w:t>
      </w:r>
      <w:r w:rsidR="00C942C5">
        <w:rPr>
          <w:lang w:val="en-GB"/>
        </w:rPr>
        <w:t>FC</w:t>
      </w:r>
      <w:r w:rsidRPr="00EB1930">
        <w:rPr>
          <w:rFonts w:hint="eastAsia"/>
          <w:lang w:val="en-GB"/>
        </w:rPr>
        <w:t>上行供电</w:t>
      </w:r>
      <w:r w:rsidRPr="00EB1930">
        <w:rPr>
          <w:lang w:val="en-GB"/>
        </w:rPr>
        <w:t>设</w:t>
      </w:r>
      <w:r w:rsidRPr="00EB1930">
        <w:rPr>
          <w:rFonts w:hint="eastAsia"/>
          <w:lang w:val="en-GB"/>
        </w:rPr>
        <w:t>备宜在其电压升高到</w:t>
      </w:r>
      <w:r w:rsidRPr="00EB1930">
        <w:rPr>
          <w:lang w:val="en-GB"/>
        </w:rPr>
        <w:t>V</w:t>
      </w:r>
      <w:r w:rsidRPr="00EB1930">
        <w:rPr>
          <w:vertAlign w:val="subscript"/>
          <w:lang w:val="en-GB"/>
        </w:rPr>
        <w:t>OTG_SESS_VLD</w:t>
      </w:r>
      <w:r w:rsidRPr="00EB1930">
        <w:rPr>
          <w:rFonts w:hint="eastAsia"/>
          <w:lang w:val="en-GB"/>
        </w:rPr>
        <w:t>以上后的</w:t>
      </w:r>
      <w:r w:rsidRPr="00EB1930">
        <w:rPr>
          <w:lang w:val="en-GB"/>
        </w:rPr>
        <w:t>T</w:t>
      </w:r>
      <w:r w:rsidRPr="00EB1930">
        <w:rPr>
          <w:vertAlign w:val="subscript"/>
          <w:lang w:val="en-GB"/>
        </w:rPr>
        <w:t>D+_D-_SHORT</w:t>
      </w:r>
      <w:r w:rsidRPr="00EB1930">
        <w:rPr>
          <w:rFonts w:hint="eastAsia"/>
          <w:lang w:val="en-GB"/>
        </w:rPr>
        <w:t>时长以内将</w:t>
      </w:r>
      <w:r w:rsidRPr="00EB1930">
        <w:rPr>
          <w:lang w:val="en-GB"/>
        </w:rPr>
        <w:t>D+D-</w:t>
      </w:r>
      <w:r w:rsidRPr="00EB1930">
        <w:rPr>
          <w:rFonts w:hint="eastAsia"/>
          <w:lang w:val="en-GB"/>
        </w:rPr>
        <w:t>短接。</w:t>
      </w:r>
    </w:p>
    <w:p w:rsidR="00EB1930" w:rsidRPr="00EB1930" w:rsidRDefault="00EB1930" w:rsidP="00EB1930">
      <w:pPr>
        <w:pStyle w:val="afd"/>
        <w:spacing w:before="156" w:after="156"/>
      </w:pPr>
      <w:r w:rsidRPr="00EB1930">
        <w:rPr>
          <w:lang w:val="en-GB"/>
        </w:rPr>
        <w:t>HVDCP/</w:t>
      </w:r>
      <w:r w:rsidR="00C942C5">
        <w:rPr>
          <w:lang w:val="en-GB"/>
        </w:rPr>
        <w:t>FC</w:t>
      </w:r>
      <w:r w:rsidRPr="00EB1930">
        <w:rPr>
          <w:rFonts w:hint="eastAsia"/>
          <w:lang w:val="en-GB"/>
        </w:rPr>
        <w:t>上行供电</w:t>
      </w:r>
      <w:r w:rsidRPr="00EB1930">
        <w:rPr>
          <w:lang w:val="en-GB"/>
        </w:rPr>
        <w:t>设</w:t>
      </w:r>
      <w:r w:rsidRPr="00EB1930">
        <w:rPr>
          <w:rFonts w:hint="eastAsia"/>
          <w:lang w:val="en-GB"/>
        </w:rPr>
        <w:t>备使用CC1</w:t>
      </w:r>
      <w:r w:rsidRPr="00EB1930">
        <w:rPr>
          <w:lang w:val="en-GB"/>
        </w:rPr>
        <w:t>/</w:t>
      </w:r>
      <w:r w:rsidRPr="00EB1930">
        <w:rPr>
          <w:rFonts w:hint="eastAsia"/>
          <w:lang w:val="en-GB"/>
        </w:rPr>
        <w:t>CC2时的操作流程</w:t>
      </w:r>
    </w:p>
    <w:p w:rsidR="00EB1930" w:rsidRDefault="00EB1930" w:rsidP="00EB1930">
      <w:pPr>
        <w:pStyle w:val="afff2"/>
        <w:rPr>
          <w:lang w:val="en-GB"/>
        </w:rPr>
      </w:pPr>
      <w:r w:rsidRPr="00EB1930">
        <w:rPr>
          <w:lang w:val="en-GB"/>
        </w:rPr>
        <w:t>HVDCP/</w:t>
      </w:r>
      <w:r w:rsidR="00C942C5">
        <w:rPr>
          <w:lang w:val="en-GB"/>
        </w:rPr>
        <w:t>FC</w:t>
      </w:r>
      <w:r w:rsidRPr="00EB1930">
        <w:rPr>
          <w:rFonts w:hint="eastAsia"/>
          <w:lang w:val="en-GB"/>
        </w:rPr>
        <w:t>上行供电</w:t>
      </w:r>
      <w:r w:rsidRPr="00EB1930">
        <w:rPr>
          <w:lang w:val="en-GB"/>
        </w:rPr>
        <w:t>设</w:t>
      </w:r>
      <w:r w:rsidRPr="00EB1930">
        <w:rPr>
          <w:rFonts w:hint="eastAsia"/>
          <w:lang w:val="en-GB"/>
        </w:rPr>
        <w:t>备是</w:t>
      </w:r>
      <w:r w:rsidRPr="00EB1930">
        <w:rPr>
          <w:lang w:val="en-GB"/>
        </w:rPr>
        <w:t xml:space="preserve">AC/DC </w:t>
      </w:r>
      <w:r w:rsidRPr="00EB1930">
        <w:rPr>
          <w:rFonts w:hint="eastAsia"/>
          <w:lang w:val="en-GB"/>
        </w:rPr>
        <w:t>墙插适配器或者其它类型的具有</w:t>
      </w:r>
      <w:r w:rsidRPr="00EB1930">
        <w:rPr>
          <w:lang w:val="en-GB"/>
        </w:rPr>
        <w:t xml:space="preserve">USB TYPE-C </w:t>
      </w:r>
      <w:r w:rsidRPr="00EB1930">
        <w:rPr>
          <w:rFonts w:hint="eastAsia"/>
          <w:lang w:val="en-GB"/>
        </w:rPr>
        <w:t>插口的电源提供设备，它有能力根据</w:t>
      </w:r>
      <w:r w:rsidRPr="00EB1930">
        <w:rPr>
          <w:lang w:val="en-GB"/>
        </w:rPr>
        <w:t>HVDCP/</w:t>
      </w:r>
      <w:r w:rsidR="00C942C5">
        <w:rPr>
          <w:lang w:val="en-GB"/>
        </w:rPr>
        <w:t>FC</w:t>
      </w:r>
      <w:r w:rsidRPr="00EB1930">
        <w:rPr>
          <w:rFonts w:hint="eastAsia"/>
          <w:lang w:val="en-GB"/>
        </w:rPr>
        <w:t>协议规范与便携设备协商工作电压。</w:t>
      </w:r>
    </w:p>
    <w:p w:rsidR="00EB1930" w:rsidRDefault="00EB1930" w:rsidP="00EB1930">
      <w:pPr>
        <w:pStyle w:val="afff2"/>
      </w:pPr>
      <w:r w:rsidRPr="00EB1930">
        <w:rPr>
          <w:rFonts w:hint="eastAsia"/>
          <w:lang w:val="en-GB"/>
        </w:rPr>
        <w:t>便携设备应根据</w:t>
      </w:r>
      <w:r w:rsidRPr="00EB1930">
        <w:rPr>
          <w:lang w:val="en-GB"/>
        </w:rPr>
        <w:t xml:space="preserve">USB PD </w:t>
      </w:r>
      <w:r w:rsidRPr="00EB1930">
        <w:rPr>
          <w:rFonts w:hint="eastAsia"/>
          <w:lang w:val="en-GB"/>
        </w:rPr>
        <w:t>版本</w:t>
      </w:r>
      <w:r w:rsidRPr="00EB1930">
        <w:rPr>
          <w:lang w:val="en-GB"/>
        </w:rPr>
        <w:t xml:space="preserve">2.0 </w:t>
      </w:r>
      <w:r w:rsidRPr="00EB1930">
        <w:rPr>
          <w:rFonts w:hint="eastAsia"/>
          <w:lang w:val="en-GB"/>
        </w:rPr>
        <w:t>或更新版本的规范规格执行检测。完成检测后，如果便携设备检测到</w:t>
      </w:r>
      <w:r w:rsidR="00C942C5">
        <w:rPr>
          <w:lang w:val="en-GB"/>
        </w:rPr>
        <w:t>FC</w:t>
      </w:r>
      <w:r w:rsidRPr="00EB1930">
        <w:rPr>
          <w:rFonts w:hint="eastAsia"/>
          <w:lang w:val="en-GB"/>
        </w:rPr>
        <w:t>能力</w:t>
      </w:r>
      <w:r w:rsidRPr="00EB1930">
        <w:rPr>
          <w:lang w:val="en-GB"/>
        </w:rPr>
        <w:t>, HVDCP/</w:t>
      </w:r>
      <w:r w:rsidR="00C942C5">
        <w:rPr>
          <w:lang w:val="en-GB"/>
        </w:rPr>
        <w:t>FC</w:t>
      </w:r>
      <w:r w:rsidRPr="00EB1930">
        <w:rPr>
          <w:rFonts w:hint="eastAsia"/>
          <w:lang w:val="en-GB"/>
        </w:rPr>
        <w:t>上行供电</w:t>
      </w:r>
      <w:r w:rsidRPr="00EB1930">
        <w:rPr>
          <w:lang w:val="en-GB"/>
        </w:rPr>
        <w:t>设</w:t>
      </w:r>
      <w:r w:rsidRPr="00EB1930">
        <w:rPr>
          <w:rFonts w:hint="eastAsia"/>
          <w:lang w:val="en-GB"/>
        </w:rPr>
        <w:t>备应支持便携设备使用</w:t>
      </w:r>
      <w:r w:rsidRPr="00EB1930">
        <w:rPr>
          <w:lang w:val="en-GB"/>
        </w:rPr>
        <w:t>VDM</w:t>
      </w:r>
      <w:r w:rsidRPr="00EB1930">
        <w:rPr>
          <w:rFonts w:hint="eastAsia"/>
          <w:lang w:val="en-GB"/>
        </w:rPr>
        <w:t>请求特定的电压和</w:t>
      </w:r>
      <w:r w:rsidRPr="00EB1930">
        <w:rPr>
          <w:lang w:val="en-GB"/>
        </w:rPr>
        <w:t>/</w:t>
      </w:r>
      <w:r w:rsidRPr="00EB1930">
        <w:rPr>
          <w:rFonts w:hint="eastAsia"/>
          <w:lang w:val="en-GB"/>
        </w:rPr>
        <w:t>或电流。</w:t>
      </w:r>
    </w:p>
    <w:p w:rsidR="00EB1930" w:rsidRPr="00EB1930" w:rsidRDefault="00EB1930" w:rsidP="00EB1930">
      <w:pPr>
        <w:pStyle w:val="afd"/>
        <w:spacing w:before="156" w:after="156"/>
      </w:pPr>
      <w:r w:rsidRPr="00EB1930">
        <w:rPr>
          <w:rFonts w:hint="eastAsia"/>
          <w:lang w:val="en-GB"/>
        </w:rPr>
        <w:t>便携</w:t>
      </w:r>
      <w:r w:rsidRPr="00EB1930">
        <w:rPr>
          <w:lang w:val="en-GB"/>
        </w:rPr>
        <w:t>设</w:t>
      </w:r>
      <w:r w:rsidRPr="00EB1930">
        <w:rPr>
          <w:rFonts w:hint="eastAsia"/>
          <w:lang w:val="en-GB"/>
        </w:rPr>
        <w:t>备使用D+</w:t>
      </w:r>
      <w:r w:rsidRPr="00EB1930">
        <w:rPr>
          <w:lang w:val="en-GB"/>
        </w:rPr>
        <w:t>/</w:t>
      </w:r>
      <w:r w:rsidRPr="00EB1930">
        <w:rPr>
          <w:rFonts w:hint="eastAsia"/>
          <w:lang w:val="en-GB"/>
        </w:rPr>
        <w:t>D-时的操作流程</w:t>
      </w:r>
    </w:p>
    <w:p w:rsidR="00EB1930" w:rsidRDefault="00EB1930" w:rsidP="00EB1930">
      <w:pPr>
        <w:pStyle w:val="afff2"/>
        <w:rPr>
          <w:lang w:val="en-GB"/>
        </w:rPr>
      </w:pPr>
      <w:r w:rsidRPr="00EB1930">
        <w:rPr>
          <w:rFonts w:hint="eastAsia"/>
          <w:lang w:val="en-GB"/>
        </w:rPr>
        <w:t>在</w:t>
      </w:r>
      <w:r w:rsidRPr="00EB1930">
        <w:rPr>
          <w:lang w:val="en-GB"/>
        </w:rPr>
        <w:t>HVDCP/</w:t>
      </w:r>
      <w:r w:rsidR="00C942C5">
        <w:rPr>
          <w:lang w:val="en-GB"/>
        </w:rPr>
        <w:t>FC</w:t>
      </w:r>
      <w:r w:rsidRPr="00EB1930">
        <w:rPr>
          <w:rFonts w:hint="eastAsia"/>
          <w:lang w:val="en-GB"/>
        </w:rPr>
        <w:t>协议中，便携设备的操作尽可能重用了</w:t>
      </w:r>
      <w:r w:rsidRPr="00EB1930">
        <w:rPr>
          <w:lang w:val="en-GB"/>
        </w:rPr>
        <w:t xml:space="preserve">USB BC1.2 </w:t>
      </w:r>
      <w:r w:rsidRPr="00EB1930">
        <w:rPr>
          <w:rFonts w:hint="eastAsia"/>
          <w:lang w:val="en-GB"/>
        </w:rPr>
        <w:t>规范中定义的机制。当便携设备检测到上行供电</w:t>
      </w:r>
      <w:r w:rsidRPr="00EB1930">
        <w:rPr>
          <w:lang w:val="en-GB"/>
        </w:rPr>
        <w:t>设</w:t>
      </w:r>
      <w:r w:rsidRPr="00EB1930">
        <w:rPr>
          <w:rFonts w:hint="eastAsia"/>
          <w:lang w:val="en-GB"/>
        </w:rPr>
        <w:t>备在</w:t>
      </w:r>
      <w:r w:rsidRPr="00EB1930">
        <w:rPr>
          <w:lang w:val="en-GB"/>
        </w:rPr>
        <w:t>Vbus</w:t>
      </w:r>
      <w:r w:rsidRPr="00EB1930">
        <w:rPr>
          <w:rFonts w:hint="eastAsia"/>
          <w:lang w:val="en-GB"/>
        </w:rPr>
        <w:t>上提供了有效输出电压时，应执行</w:t>
      </w:r>
      <w:r w:rsidRPr="00EB1930">
        <w:rPr>
          <w:lang w:val="en-GB"/>
        </w:rPr>
        <w:t xml:space="preserve">USB BC1.2 </w:t>
      </w:r>
      <w:r w:rsidRPr="00EB1930">
        <w:rPr>
          <w:rFonts w:hint="eastAsia"/>
          <w:lang w:val="en-GB"/>
        </w:rPr>
        <w:t>供电端口检测。如果便携设备检测到非DCP供电端口，应知道上行供电设备不支持</w:t>
      </w:r>
      <w:r w:rsidRPr="00EB1930">
        <w:rPr>
          <w:lang w:val="en-GB"/>
        </w:rPr>
        <w:t>HVDCP/</w:t>
      </w:r>
      <w:r w:rsidR="00C942C5">
        <w:rPr>
          <w:lang w:val="en-GB"/>
        </w:rPr>
        <w:t>FC</w:t>
      </w:r>
      <w:r w:rsidRPr="00EB1930">
        <w:rPr>
          <w:rFonts w:hint="eastAsia"/>
          <w:lang w:val="en-GB"/>
        </w:rPr>
        <w:t>。</w:t>
      </w:r>
    </w:p>
    <w:p w:rsidR="00EB1930" w:rsidRDefault="00EB1930" w:rsidP="00EB1930">
      <w:pPr>
        <w:pStyle w:val="afff2"/>
      </w:pPr>
      <w:r w:rsidRPr="00EB1930">
        <w:rPr>
          <w:rFonts w:hint="eastAsia"/>
          <w:lang w:val="en-GB"/>
        </w:rPr>
        <w:t>如果便携设备检测到DC</w:t>
      </w:r>
      <w:r w:rsidRPr="00EB1930">
        <w:rPr>
          <w:lang w:val="en-GB"/>
        </w:rPr>
        <w:t>P</w:t>
      </w:r>
      <w:r w:rsidRPr="00EB1930">
        <w:rPr>
          <w:rFonts w:hint="eastAsia"/>
          <w:lang w:val="en-GB"/>
        </w:rPr>
        <w:t>供电端口，则应在D</w:t>
      </w:r>
      <w:r w:rsidRPr="00EB1930">
        <w:rPr>
          <w:lang w:val="en-GB"/>
        </w:rPr>
        <w:t>+</w:t>
      </w:r>
      <w:r w:rsidRPr="00EB1930">
        <w:rPr>
          <w:rFonts w:hint="eastAsia"/>
          <w:lang w:val="en-GB"/>
        </w:rPr>
        <w:t>上施加电压</w:t>
      </w:r>
      <w:r w:rsidRPr="00EB1930">
        <w:rPr>
          <w:lang w:val="en-GB"/>
        </w:rPr>
        <w:t>V</w:t>
      </w:r>
      <w:r w:rsidRPr="00EB1930">
        <w:rPr>
          <w:vertAlign w:val="subscript"/>
          <w:lang w:val="en-GB"/>
        </w:rPr>
        <w:t xml:space="preserve">DP_SRC </w:t>
      </w:r>
      <w:r w:rsidRPr="00EB1930">
        <w:rPr>
          <w:rFonts w:hint="eastAsia"/>
          <w:lang w:val="en-GB"/>
        </w:rPr>
        <w:t>，然后检测D</w:t>
      </w:r>
      <w:r w:rsidRPr="00EB1930">
        <w:rPr>
          <w:lang w:val="en-GB"/>
        </w:rPr>
        <w:t>-</w:t>
      </w:r>
      <w:r w:rsidRPr="00EB1930">
        <w:rPr>
          <w:rFonts w:hint="eastAsia"/>
          <w:lang w:val="en-GB"/>
        </w:rPr>
        <w:t>，如果D</w:t>
      </w:r>
      <w:r w:rsidRPr="00EB1930">
        <w:rPr>
          <w:lang w:val="en-GB"/>
        </w:rPr>
        <w:t>-</w:t>
      </w:r>
      <w:r w:rsidRPr="00EB1930">
        <w:rPr>
          <w:rFonts w:hint="eastAsia"/>
          <w:lang w:val="en-GB"/>
        </w:rPr>
        <w:t>保持在高于</w:t>
      </w:r>
      <w:r w:rsidRPr="00EB1930">
        <w:rPr>
          <w:lang w:val="en-GB"/>
        </w:rPr>
        <w:t>V</w:t>
      </w:r>
      <w:r w:rsidRPr="00EB1930">
        <w:rPr>
          <w:vertAlign w:val="subscript"/>
          <w:lang w:val="en-GB"/>
        </w:rPr>
        <w:t xml:space="preserve">DAT_SRC </w:t>
      </w:r>
      <w:r w:rsidRPr="00EB1930">
        <w:rPr>
          <w:rFonts w:hint="eastAsia"/>
          <w:lang w:val="en-GB"/>
        </w:rPr>
        <w:t>的电压水平，则能确定上行供电设备只支持DC</w:t>
      </w:r>
      <w:r w:rsidRPr="00EB1930">
        <w:rPr>
          <w:lang w:val="en-GB"/>
        </w:rPr>
        <w:t>P</w:t>
      </w:r>
      <w:r w:rsidRPr="00EB1930">
        <w:rPr>
          <w:rFonts w:hint="eastAsia"/>
          <w:lang w:val="en-GB"/>
        </w:rPr>
        <w:t>；如果D</w:t>
      </w:r>
      <w:r w:rsidRPr="00EB1930">
        <w:rPr>
          <w:lang w:val="en-GB"/>
        </w:rPr>
        <w:t>-</w:t>
      </w:r>
      <w:r w:rsidRPr="00EB1930">
        <w:rPr>
          <w:rFonts w:hint="eastAsia"/>
          <w:lang w:val="en-GB"/>
        </w:rPr>
        <w:t>低于</w:t>
      </w:r>
      <w:r w:rsidRPr="00EB1930">
        <w:rPr>
          <w:lang w:val="en-GB"/>
        </w:rPr>
        <w:t>V</w:t>
      </w:r>
      <w:r w:rsidRPr="00EB1930">
        <w:rPr>
          <w:vertAlign w:val="subscript"/>
          <w:lang w:val="en-GB"/>
        </w:rPr>
        <w:t xml:space="preserve">DAT_SRC </w:t>
      </w:r>
      <w:r w:rsidRPr="00EB1930">
        <w:rPr>
          <w:rFonts w:hint="eastAsia"/>
          <w:lang w:val="en-GB"/>
        </w:rPr>
        <w:t>，且保持了至少</w:t>
      </w:r>
      <w:r w:rsidRPr="00EB1930">
        <w:rPr>
          <w:lang w:val="en-GB"/>
        </w:rPr>
        <w:t>T</w:t>
      </w:r>
      <w:r w:rsidRPr="00EB1930">
        <w:rPr>
          <w:vertAlign w:val="subscript"/>
          <w:lang w:val="en-GB"/>
        </w:rPr>
        <w:t>GLITCH_DM_HIGH</w:t>
      </w:r>
      <w:r w:rsidRPr="00EB1930">
        <w:rPr>
          <w:rFonts w:hint="eastAsia"/>
          <w:lang w:val="en-GB"/>
        </w:rPr>
        <w:t>时间，则便携设备能确定上行供电设备支持H</w:t>
      </w:r>
      <w:r w:rsidRPr="00EB1930">
        <w:rPr>
          <w:lang w:val="en-GB"/>
        </w:rPr>
        <w:t>VDCP/</w:t>
      </w:r>
      <w:r w:rsidR="00C942C5">
        <w:rPr>
          <w:lang w:val="en-GB"/>
        </w:rPr>
        <w:t>FC</w:t>
      </w:r>
      <w:r w:rsidRPr="00EB1930">
        <w:rPr>
          <w:rFonts w:hint="eastAsia"/>
          <w:lang w:val="en-GB"/>
        </w:rPr>
        <w:t>协议，便携设备可开始向上行供电设备请求一个新的输出电压，为此便携设备在D</w:t>
      </w:r>
      <w:r w:rsidRPr="00EB1930">
        <w:rPr>
          <w:lang w:val="en-GB"/>
        </w:rPr>
        <w:t>+</w:t>
      </w:r>
      <w:r w:rsidRPr="00EB1930">
        <w:rPr>
          <w:rFonts w:hint="eastAsia"/>
          <w:lang w:val="en-GB"/>
        </w:rPr>
        <w:t>和D-上施加一个如表B</w:t>
      </w:r>
      <w:r w:rsidRPr="00EB1930">
        <w:rPr>
          <w:lang w:val="en-GB"/>
        </w:rPr>
        <w:t>-1</w:t>
      </w:r>
      <w:r w:rsidRPr="00EB1930">
        <w:rPr>
          <w:rFonts w:hint="eastAsia"/>
          <w:lang w:val="en-GB"/>
        </w:rPr>
        <w:t>中定义的电压组合，在未来的协议扩展中便携设备可能会发送附加的指令。便携设备请求了新的电压后，如果H</w:t>
      </w:r>
      <w:r w:rsidRPr="00EB1930">
        <w:rPr>
          <w:lang w:val="en-GB"/>
        </w:rPr>
        <w:t>VDCP/</w:t>
      </w:r>
      <w:r w:rsidR="00C942C5">
        <w:rPr>
          <w:lang w:val="en-GB"/>
        </w:rPr>
        <w:t>FC</w:t>
      </w:r>
      <w:r w:rsidRPr="00EB1930">
        <w:rPr>
          <w:rFonts w:hint="eastAsia"/>
          <w:lang w:val="en-GB"/>
        </w:rPr>
        <w:t>上行供电设备当前输出的不是所请求的电压，H</w:t>
      </w:r>
      <w:r w:rsidRPr="00EB1930">
        <w:rPr>
          <w:lang w:val="en-GB"/>
        </w:rPr>
        <w:t>VDCP/</w:t>
      </w:r>
      <w:r w:rsidR="00C942C5">
        <w:rPr>
          <w:lang w:val="en-GB"/>
        </w:rPr>
        <w:t>FC</w:t>
      </w:r>
      <w:r w:rsidRPr="00EB1930">
        <w:rPr>
          <w:rFonts w:hint="eastAsia"/>
          <w:lang w:val="en-GB"/>
        </w:rPr>
        <w:t>上行供电设备应在</w:t>
      </w:r>
      <w:r w:rsidRPr="00EB1930">
        <w:rPr>
          <w:lang w:val="en-GB"/>
        </w:rPr>
        <w:t>T</w:t>
      </w:r>
      <w:r w:rsidRPr="00EB1930">
        <w:rPr>
          <w:vertAlign w:val="subscript"/>
          <w:lang w:val="en-GB"/>
        </w:rPr>
        <w:t>GLITCH_V_CHANGE</w:t>
      </w:r>
      <w:r w:rsidRPr="00EB1930">
        <w:rPr>
          <w:rFonts w:hint="eastAsia"/>
          <w:lang w:val="en-GB"/>
        </w:rPr>
        <w:t>时间后进行响应。如果H</w:t>
      </w:r>
      <w:r w:rsidRPr="00EB1930">
        <w:rPr>
          <w:lang w:val="en-GB"/>
        </w:rPr>
        <w:t>VDCP/</w:t>
      </w:r>
      <w:r w:rsidR="00C942C5">
        <w:rPr>
          <w:lang w:val="en-GB"/>
        </w:rPr>
        <w:t>FC</w:t>
      </w:r>
      <w:r w:rsidRPr="00EB1930">
        <w:rPr>
          <w:rFonts w:hint="eastAsia"/>
          <w:lang w:val="en-GB"/>
        </w:rPr>
        <w:t>上行供电设备未输出所请求的电压，则表明它不支持该电压，便携设备可在</w:t>
      </w:r>
      <w:r w:rsidRPr="00EB1930">
        <w:rPr>
          <w:lang w:val="en-GB"/>
        </w:rPr>
        <w:t>T</w:t>
      </w:r>
      <w:r w:rsidRPr="00EB1930">
        <w:rPr>
          <w:vertAlign w:val="subscript"/>
          <w:lang w:val="en-GB"/>
        </w:rPr>
        <w:t>V_NEW_REQUEST</w:t>
      </w:r>
      <w:r w:rsidRPr="00EB1930">
        <w:rPr>
          <w:rFonts w:hint="eastAsia"/>
          <w:lang w:val="en-GB"/>
        </w:rPr>
        <w:t>时间后改为请求其它电压。根据需要和系统操作条件，便携设备可连续请求不同的电压。</w:t>
      </w:r>
    </w:p>
    <w:p w:rsidR="00EB1930" w:rsidRPr="00EB1930" w:rsidRDefault="00EB1930" w:rsidP="00EB1930">
      <w:pPr>
        <w:pStyle w:val="afd"/>
        <w:spacing w:before="156" w:after="156"/>
      </w:pPr>
      <w:r w:rsidRPr="00EB1930">
        <w:rPr>
          <w:rFonts w:hint="eastAsia"/>
          <w:lang w:val="en-GB"/>
        </w:rPr>
        <w:t>便携</w:t>
      </w:r>
      <w:r w:rsidRPr="00EB1930">
        <w:rPr>
          <w:lang w:val="en-GB"/>
        </w:rPr>
        <w:t>设</w:t>
      </w:r>
      <w:r w:rsidRPr="00EB1930">
        <w:rPr>
          <w:rFonts w:hint="eastAsia"/>
          <w:lang w:val="en-GB"/>
        </w:rPr>
        <w:t>备使用CC1</w:t>
      </w:r>
      <w:r w:rsidRPr="00EB1930">
        <w:rPr>
          <w:lang w:val="en-GB"/>
        </w:rPr>
        <w:t>/</w:t>
      </w:r>
      <w:r w:rsidRPr="00EB1930">
        <w:rPr>
          <w:rFonts w:hint="eastAsia"/>
          <w:lang w:val="en-GB"/>
        </w:rPr>
        <w:t>CC2时的操作流程</w:t>
      </w:r>
    </w:p>
    <w:p w:rsidR="00EB1930" w:rsidRDefault="00EB1930" w:rsidP="00EB1930">
      <w:pPr>
        <w:pStyle w:val="afff2"/>
        <w:rPr>
          <w:lang w:val="en-GB"/>
        </w:rPr>
      </w:pPr>
      <w:r w:rsidRPr="00EB1930">
        <w:rPr>
          <w:rFonts w:hint="eastAsia"/>
          <w:lang w:val="en-GB"/>
        </w:rPr>
        <w:t>此时便携设备使用U</w:t>
      </w:r>
      <w:r w:rsidRPr="00EB1930">
        <w:rPr>
          <w:lang w:val="en-GB"/>
        </w:rPr>
        <w:t>SB PD</w:t>
      </w:r>
      <w:r w:rsidRPr="00EB1930">
        <w:rPr>
          <w:rFonts w:hint="eastAsia"/>
          <w:lang w:val="en-GB"/>
        </w:rPr>
        <w:t>规范中定义的V</w:t>
      </w:r>
      <w:r w:rsidRPr="00EB1930">
        <w:rPr>
          <w:lang w:val="en-GB"/>
        </w:rPr>
        <w:t>DM</w:t>
      </w:r>
      <w:r w:rsidRPr="00EB1930">
        <w:rPr>
          <w:rFonts w:hint="eastAsia"/>
          <w:lang w:val="en-GB"/>
        </w:rPr>
        <w:t>能力，当便携设备检测到上行供电</w:t>
      </w:r>
      <w:r w:rsidRPr="00EB1930">
        <w:rPr>
          <w:lang w:val="en-GB"/>
        </w:rPr>
        <w:t>设</w:t>
      </w:r>
      <w:r w:rsidRPr="00EB1930">
        <w:rPr>
          <w:rFonts w:hint="eastAsia"/>
          <w:lang w:val="en-GB"/>
        </w:rPr>
        <w:t>备在</w:t>
      </w:r>
      <w:r w:rsidRPr="00EB1930">
        <w:rPr>
          <w:lang w:val="en-GB"/>
        </w:rPr>
        <w:t>Vbus</w:t>
      </w:r>
      <w:r w:rsidRPr="00EB1930">
        <w:rPr>
          <w:rFonts w:hint="eastAsia"/>
          <w:lang w:val="en-GB"/>
        </w:rPr>
        <w:t>上提供了有效输出电压时，应开始协商协议能力。</w:t>
      </w:r>
    </w:p>
    <w:p w:rsidR="00EB1930" w:rsidRDefault="00EB1930" w:rsidP="00EB1930">
      <w:pPr>
        <w:pStyle w:val="afff2"/>
      </w:pPr>
      <w:r w:rsidRPr="00EB1930">
        <w:rPr>
          <w:rFonts w:hint="eastAsia"/>
          <w:lang w:val="en-GB"/>
        </w:rPr>
        <w:t>如果便携设备检测到</w:t>
      </w:r>
      <w:r w:rsidRPr="00EB1930">
        <w:rPr>
          <w:lang w:val="en-GB"/>
        </w:rPr>
        <w:t>HVDCP/</w:t>
      </w:r>
      <w:r w:rsidR="00C942C5">
        <w:rPr>
          <w:lang w:val="en-GB"/>
        </w:rPr>
        <w:t>FC</w:t>
      </w:r>
      <w:r w:rsidRPr="00EB1930">
        <w:rPr>
          <w:rFonts w:hint="eastAsia"/>
          <w:lang w:val="en-GB"/>
        </w:rPr>
        <w:t>协议能力，应发送对应的</w:t>
      </w:r>
      <w:r w:rsidRPr="00EB1930">
        <w:rPr>
          <w:lang w:val="en-GB"/>
        </w:rPr>
        <w:t>VDM</w:t>
      </w:r>
      <w:r w:rsidRPr="00EB1930">
        <w:rPr>
          <w:rFonts w:hint="eastAsia"/>
          <w:lang w:val="en-GB"/>
        </w:rPr>
        <w:t>消息以请求特定的电压值、或请求提高或降低电压。根据需要和系统操作条件，便携设备可连续请求不同的电压。</w:t>
      </w:r>
    </w:p>
    <w:p w:rsidR="00EB1930" w:rsidRPr="00EB1930" w:rsidRDefault="009A2711" w:rsidP="00EB1930">
      <w:pPr>
        <w:pStyle w:val="afc"/>
        <w:spacing w:before="312" w:after="312"/>
      </w:pPr>
      <w:r>
        <w:rPr>
          <w:rFonts w:hint="eastAsia"/>
        </w:rPr>
        <w:t>协议</w:t>
      </w:r>
      <w:r w:rsidR="00EB1930" w:rsidRPr="00EB1930">
        <w:rPr>
          <w:rFonts w:hint="eastAsia"/>
        </w:rPr>
        <w:t>实现</w:t>
      </w:r>
    </w:p>
    <w:p w:rsidR="00EB1930" w:rsidRDefault="00EB1930" w:rsidP="00EB1930">
      <w:pPr>
        <w:pStyle w:val="afff2"/>
        <w:rPr>
          <w:lang w:val="en-GB"/>
        </w:rPr>
      </w:pPr>
      <w:r w:rsidRPr="00EB1930">
        <w:rPr>
          <w:rFonts w:hint="eastAsia"/>
          <w:lang w:val="en-GB"/>
        </w:rPr>
        <w:t>完成</w:t>
      </w:r>
      <w:r w:rsidR="00C942C5">
        <w:rPr>
          <w:rFonts w:hint="eastAsia"/>
          <w:lang w:val="en-GB"/>
        </w:rPr>
        <w:t>FC</w:t>
      </w:r>
      <w:r w:rsidRPr="00EB1930">
        <w:rPr>
          <w:rFonts w:hint="eastAsia"/>
          <w:lang w:val="en-GB"/>
        </w:rPr>
        <w:t>端口检测和握手协商后，便携</w:t>
      </w:r>
      <w:r w:rsidRPr="00EB1930">
        <w:rPr>
          <w:lang w:val="en-GB"/>
        </w:rPr>
        <w:t>设</w:t>
      </w:r>
      <w:r w:rsidRPr="00EB1930">
        <w:rPr>
          <w:rFonts w:hint="eastAsia"/>
          <w:lang w:val="en-GB"/>
        </w:rPr>
        <w:t>备将依据表</w:t>
      </w:r>
      <w:r w:rsidR="00C942C5">
        <w:rPr>
          <w:rFonts w:hint="eastAsia"/>
          <w:lang w:val="en-GB"/>
        </w:rPr>
        <w:t>C.</w:t>
      </w:r>
      <w:r w:rsidRPr="00EB1930">
        <w:rPr>
          <w:lang w:val="en-GB"/>
        </w:rPr>
        <w:t>1</w:t>
      </w:r>
      <w:r w:rsidRPr="00EB1930">
        <w:rPr>
          <w:rFonts w:hint="eastAsia"/>
          <w:lang w:val="en-GB"/>
        </w:rPr>
        <w:t>中</w:t>
      </w:r>
      <w:r w:rsidRPr="00EB1930">
        <w:rPr>
          <w:lang w:val="en-GB"/>
        </w:rPr>
        <w:t>定义的电压组合</w:t>
      </w:r>
      <w:r w:rsidRPr="00EB1930">
        <w:rPr>
          <w:rFonts w:hint="eastAsia"/>
          <w:lang w:val="en-GB"/>
        </w:rPr>
        <w:t>来</w:t>
      </w:r>
      <w:r w:rsidRPr="00EB1930">
        <w:rPr>
          <w:lang w:val="en-GB"/>
        </w:rPr>
        <w:t>请求一个特定的电压值。</w:t>
      </w:r>
    </w:p>
    <w:p w:rsidR="00EB1930" w:rsidRDefault="00EB1930" w:rsidP="00EB1930">
      <w:pPr>
        <w:pStyle w:val="af9"/>
        <w:spacing w:before="156" w:after="156"/>
        <w:rPr>
          <w:lang w:val="en-GB"/>
        </w:rPr>
      </w:pPr>
      <w:r w:rsidRPr="00EB1930">
        <w:rPr>
          <w:lang w:val="en-GB"/>
        </w:rPr>
        <w:t>HVDCP</w:t>
      </w:r>
      <w:r w:rsidRPr="00EB1930">
        <w:rPr>
          <w:rFonts w:hint="eastAsia"/>
          <w:lang w:val="en-GB"/>
        </w:rPr>
        <w:t>检测</w:t>
      </w:r>
      <w:r w:rsidRPr="00EB1930">
        <w:rPr>
          <w:lang w:val="en-GB"/>
        </w:rPr>
        <w:t>电压</w:t>
      </w:r>
    </w:p>
    <w:tbl>
      <w:tblPr>
        <w:tblW w:w="5367"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15" w:type="dxa"/>
          <w:right w:w="115" w:type="dxa"/>
        </w:tblCellMar>
        <w:tblLook w:val="0600"/>
      </w:tblPr>
      <w:tblGrid>
        <w:gridCol w:w="1517"/>
        <w:gridCol w:w="1440"/>
        <w:gridCol w:w="2410"/>
      </w:tblGrid>
      <w:tr w:rsidR="00EB1930" w:rsidRPr="00772BFA" w:rsidTr="00EB1930">
        <w:trPr>
          <w:cantSplit/>
          <w:tblHeader/>
          <w:jc w:val="center"/>
        </w:trPr>
        <w:tc>
          <w:tcPr>
            <w:tcW w:w="2957" w:type="dxa"/>
            <w:gridSpan w:val="2"/>
            <w:tcBorders>
              <w:bottom w:val="single" w:sz="8" w:space="0" w:color="000000"/>
            </w:tcBorders>
            <w:shd w:val="clear" w:color="auto" w:fill="auto"/>
            <w:noWrap/>
            <w:vAlign w:val="center"/>
            <w:hideMark/>
          </w:tcPr>
          <w:p w:rsidR="00EB1930" w:rsidRPr="00772BFA" w:rsidRDefault="00EB1930" w:rsidP="00EB1930">
            <w:pPr>
              <w:pStyle w:val="TABLE-col-heading"/>
              <w:rPr>
                <w:szCs w:val="18"/>
              </w:rPr>
            </w:pPr>
            <w:r>
              <w:t>D+</w:t>
            </w:r>
            <w:r>
              <w:t>和</w:t>
            </w:r>
            <w:r>
              <w:t>D-</w:t>
            </w:r>
            <w:r>
              <w:rPr>
                <w:rFonts w:hint="eastAsia"/>
              </w:rPr>
              <w:t>上</w:t>
            </w:r>
            <w:r>
              <w:t>的电压组合</w:t>
            </w:r>
          </w:p>
        </w:tc>
        <w:tc>
          <w:tcPr>
            <w:tcW w:w="2410" w:type="dxa"/>
            <w:tcBorders>
              <w:bottom w:val="single" w:sz="8" w:space="0" w:color="000000"/>
            </w:tcBorders>
            <w:shd w:val="clear" w:color="auto" w:fill="auto"/>
            <w:noWrap/>
            <w:vAlign w:val="center"/>
            <w:hideMark/>
          </w:tcPr>
          <w:p w:rsidR="00EB1930" w:rsidRPr="00772BFA" w:rsidRDefault="00EB1930" w:rsidP="00EB1930">
            <w:pPr>
              <w:pStyle w:val="TABLE-col-heading"/>
              <w:rPr>
                <w:szCs w:val="18"/>
              </w:rPr>
            </w:pPr>
            <w:r w:rsidRPr="00772BFA">
              <w:t>HVDCP</w:t>
            </w:r>
            <w:r>
              <w:rPr>
                <w:rFonts w:hint="eastAsia"/>
              </w:rPr>
              <w:t>输出</w:t>
            </w:r>
          </w:p>
        </w:tc>
      </w:tr>
      <w:tr w:rsidR="00EB1930" w:rsidRPr="00772BFA" w:rsidTr="00EB1930">
        <w:trPr>
          <w:cantSplit/>
          <w:jc w:val="center"/>
        </w:trPr>
        <w:tc>
          <w:tcPr>
            <w:tcW w:w="1517" w:type="dxa"/>
            <w:tcBorders>
              <w:top w:val="single" w:sz="8" w:space="0" w:color="000000"/>
            </w:tcBorders>
            <w:shd w:val="clear" w:color="auto" w:fill="auto"/>
            <w:noWrap/>
            <w:vAlign w:val="center"/>
            <w:hideMark/>
          </w:tcPr>
          <w:p w:rsidR="00EB1930" w:rsidRPr="00772BFA" w:rsidRDefault="00EB1930" w:rsidP="00EB1930">
            <w:pPr>
              <w:pStyle w:val="TABLE-cell"/>
              <w:rPr>
                <w:szCs w:val="18"/>
              </w:rPr>
            </w:pPr>
            <w:r w:rsidRPr="00772BFA">
              <w:t>D+</w:t>
            </w:r>
          </w:p>
        </w:tc>
        <w:tc>
          <w:tcPr>
            <w:tcW w:w="1440" w:type="dxa"/>
            <w:tcBorders>
              <w:top w:val="single" w:sz="8" w:space="0" w:color="000000"/>
            </w:tcBorders>
            <w:shd w:val="clear" w:color="auto" w:fill="auto"/>
            <w:noWrap/>
            <w:vAlign w:val="center"/>
            <w:hideMark/>
          </w:tcPr>
          <w:p w:rsidR="00EB1930" w:rsidRPr="00772BFA" w:rsidRDefault="00EB1930" w:rsidP="00EB1930">
            <w:pPr>
              <w:pStyle w:val="TABLE-cell"/>
              <w:rPr>
                <w:szCs w:val="18"/>
              </w:rPr>
            </w:pPr>
            <w:r w:rsidRPr="00772BFA">
              <w:t>D-</w:t>
            </w:r>
          </w:p>
        </w:tc>
        <w:tc>
          <w:tcPr>
            <w:tcW w:w="2410" w:type="dxa"/>
            <w:tcBorders>
              <w:top w:val="single" w:sz="8" w:space="0" w:color="000000"/>
            </w:tcBorders>
            <w:shd w:val="clear" w:color="auto" w:fill="auto"/>
            <w:noWrap/>
            <w:vAlign w:val="center"/>
            <w:hideMark/>
          </w:tcPr>
          <w:p w:rsidR="00EB1930" w:rsidRPr="00772BFA" w:rsidRDefault="00EB1930" w:rsidP="00EB1930">
            <w:pPr>
              <w:pStyle w:val="TABLE-cell"/>
              <w:rPr>
                <w:szCs w:val="18"/>
              </w:rPr>
            </w:pPr>
            <w:r>
              <w:rPr>
                <w:rFonts w:hint="eastAsia"/>
              </w:rPr>
              <w:t>供电</w:t>
            </w:r>
            <w:r>
              <w:t>设备电压</w:t>
            </w:r>
          </w:p>
        </w:tc>
      </w:tr>
      <w:tr w:rsidR="00EB1930" w:rsidRPr="00772BFA" w:rsidTr="00EB1930">
        <w:trPr>
          <w:cantSplit/>
          <w:jc w:val="center"/>
        </w:trPr>
        <w:tc>
          <w:tcPr>
            <w:tcW w:w="1517" w:type="dxa"/>
            <w:shd w:val="clear" w:color="auto" w:fill="auto"/>
            <w:noWrap/>
            <w:vAlign w:val="center"/>
            <w:hideMark/>
          </w:tcPr>
          <w:p w:rsidR="00EB1930" w:rsidRPr="00772BFA" w:rsidRDefault="00EB1930" w:rsidP="00EB1930">
            <w:pPr>
              <w:pStyle w:val="TABLE-cell"/>
              <w:rPr>
                <w:szCs w:val="18"/>
              </w:rPr>
            </w:pPr>
            <w:r w:rsidRPr="00772BFA">
              <w:lastRenderedPageBreak/>
              <w:t>0.6V</w:t>
            </w:r>
          </w:p>
        </w:tc>
        <w:tc>
          <w:tcPr>
            <w:tcW w:w="1440" w:type="dxa"/>
            <w:shd w:val="clear" w:color="auto" w:fill="auto"/>
            <w:noWrap/>
            <w:vAlign w:val="center"/>
            <w:hideMark/>
          </w:tcPr>
          <w:p w:rsidR="00EB1930" w:rsidRPr="00772BFA" w:rsidRDefault="00EB1930" w:rsidP="00EB1930">
            <w:pPr>
              <w:pStyle w:val="TABLE-cell"/>
              <w:rPr>
                <w:szCs w:val="18"/>
              </w:rPr>
            </w:pPr>
            <w:r w:rsidRPr="00772BFA">
              <w:t>0.6V</w:t>
            </w:r>
          </w:p>
        </w:tc>
        <w:tc>
          <w:tcPr>
            <w:tcW w:w="2410" w:type="dxa"/>
            <w:shd w:val="clear" w:color="auto" w:fill="auto"/>
            <w:noWrap/>
            <w:vAlign w:val="center"/>
            <w:hideMark/>
          </w:tcPr>
          <w:p w:rsidR="00EB1930" w:rsidRPr="00772BFA" w:rsidRDefault="00EB1930" w:rsidP="00EB1930">
            <w:pPr>
              <w:pStyle w:val="TABLE-cell"/>
              <w:rPr>
                <w:szCs w:val="18"/>
              </w:rPr>
            </w:pPr>
            <w:r w:rsidRPr="00772BFA">
              <w:t>12V</w:t>
            </w:r>
          </w:p>
        </w:tc>
      </w:tr>
      <w:tr w:rsidR="00EB1930" w:rsidRPr="00772BFA" w:rsidTr="00EB1930">
        <w:trPr>
          <w:cantSplit/>
          <w:jc w:val="center"/>
        </w:trPr>
        <w:tc>
          <w:tcPr>
            <w:tcW w:w="1517" w:type="dxa"/>
            <w:shd w:val="clear" w:color="auto" w:fill="auto"/>
            <w:noWrap/>
            <w:vAlign w:val="center"/>
            <w:hideMark/>
          </w:tcPr>
          <w:p w:rsidR="00EB1930" w:rsidRPr="00772BFA" w:rsidRDefault="00EB1930" w:rsidP="00EB1930">
            <w:pPr>
              <w:pStyle w:val="TABLE-cell"/>
              <w:rPr>
                <w:szCs w:val="18"/>
              </w:rPr>
            </w:pPr>
            <w:r w:rsidRPr="00772BFA">
              <w:t>3.3V</w:t>
            </w:r>
          </w:p>
        </w:tc>
        <w:tc>
          <w:tcPr>
            <w:tcW w:w="1440" w:type="dxa"/>
            <w:shd w:val="clear" w:color="auto" w:fill="auto"/>
            <w:noWrap/>
            <w:vAlign w:val="center"/>
            <w:hideMark/>
          </w:tcPr>
          <w:p w:rsidR="00EB1930" w:rsidRPr="00772BFA" w:rsidRDefault="00EB1930" w:rsidP="00EB1930">
            <w:pPr>
              <w:pStyle w:val="TABLE-cell"/>
              <w:rPr>
                <w:szCs w:val="18"/>
              </w:rPr>
            </w:pPr>
            <w:r w:rsidRPr="00772BFA">
              <w:t>0.6V</w:t>
            </w:r>
          </w:p>
        </w:tc>
        <w:tc>
          <w:tcPr>
            <w:tcW w:w="2410" w:type="dxa"/>
            <w:shd w:val="clear" w:color="auto" w:fill="auto"/>
            <w:noWrap/>
            <w:vAlign w:val="center"/>
            <w:hideMark/>
          </w:tcPr>
          <w:p w:rsidR="00EB1930" w:rsidRPr="00772BFA" w:rsidRDefault="00EB1930" w:rsidP="00EB1930">
            <w:pPr>
              <w:pStyle w:val="TABLE-cell"/>
              <w:rPr>
                <w:szCs w:val="18"/>
              </w:rPr>
            </w:pPr>
            <w:r w:rsidRPr="00772BFA">
              <w:t>9V</w:t>
            </w:r>
          </w:p>
        </w:tc>
      </w:tr>
      <w:tr w:rsidR="00EB1930" w:rsidRPr="00772BFA" w:rsidTr="00EB1930">
        <w:trPr>
          <w:cantSplit/>
          <w:jc w:val="center"/>
        </w:trPr>
        <w:tc>
          <w:tcPr>
            <w:tcW w:w="1517" w:type="dxa"/>
            <w:shd w:val="clear" w:color="auto" w:fill="auto"/>
            <w:noWrap/>
            <w:vAlign w:val="center"/>
            <w:hideMark/>
          </w:tcPr>
          <w:p w:rsidR="00EB1930" w:rsidRPr="00772BFA" w:rsidRDefault="00EB1930" w:rsidP="00EB1930">
            <w:pPr>
              <w:pStyle w:val="TABLE-cell"/>
              <w:rPr>
                <w:szCs w:val="18"/>
              </w:rPr>
            </w:pPr>
            <w:r w:rsidRPr="00772BFA">
              <w:t>0.6V</w:t>
            </w:r>
          </w:p>
        </w:tc>
        <w:tc>
          <w:tcPr>
            <w:tcW w:w="1440" w:type="dxa"/>
            <w:shd w:val="clear" w:color="auto" w:fill="auto"/>
            <w:noWrap/>
            <w:vAlign w:val="center"/>
            <w:hideMark/>
          </w:tcPr>
          <w:p w:rsidR="00EB1930" w:rsidRPr="00772BFA" w:rsidRDefault="00EB1930" w:rsidP="00EB1930">
            <w:pPr>
              <w:pStyle w:val="TABLE-cell"/>
              <w:rPr>
                <w:szCs w:val="18"/>
              </w:rPr>
            </w:pPr>
            <w:r>
              <w:t>High-Z</w:t>
            </w:r>
          </w:p>
        </w:tc>
        <w:tc>
          <w:tcPr>
            <w:tcW w:w="2410" w:type="dxa"/>
            <w:shd w:val="clear" w:color="auto" w:fill="auto"/>
            <w:noWrap/>
            <w:vAlign w:val="center"/>
            <w:hideMark/>
          </w:tcPr>
          <w:p w:rsidR="00EB1930" w:rsidRPr="00772BFA" w:rsidRDefault="00EB1930" w:rsidP="00EB1930">
            <w:pPr>
              <w:pStyle w:val="TABLE-cell"/>
              <w:rPr>
                <w:szCs w:val="18"/>
              </w:rPr>
            </w:pPr>
            <w:r w:rsidRPr="00772BFA">
              <w:t>5V</w:t>
            </w:r>
          </w:p>
        </w:tc>
      </w:tr>
      <w:tr w:rsidR="00EB1930" w:rsidRPr="00772BFA" w:rsidTr="00EB1930">
        <w:trPr>
          <w:cantSplit/>
          <w:jc w:val="center"/>
        </w:trPr>
        <w:tc>
          <w:tcPr>
            <w:tcW w:w="2957" w:type="dxa"/>
            <w:gridSpan w:val="2"/>
            <w:shd w:val="clear" w:color="auto" w:fill="auto"/>
            <w:noWrap/>
            <w:vAlign w:val="center"/>
          </w:tcPr>
          <w:p w:rsidR="00EB1930" w:rsidRDefault="00EB1930" w:rsidP="00EB1930">
            <w:pPr>
              <w:pStyle w:val="TABLE-cell"/>
            </w:pPr>
            <w:r>
              <w:t>D+ &gt; Vdat_ref</w:t>
            </w:r>
            <w:r>
              <w:rPr>
                <w:rFonts w:hint="eastAsia"/>
              </w:rPr>
              <w:t>的所有其它电压组合</w:t>
            </w:r>
          </w:p>
        </w:tc>
        <w:tc>
          <w:tcPr>
            <w:tcW w:w="2410" w:type="dxa"/>
            <w:shd w:val="clear" w:color="auto" w:fill="auto"/>
            <w:noWrap/>
            <w:vAlign w:val="center"/>
          </w:tcPr>
          <w:p w:rsidR="00EB1930" w:rsidRPr="00772BFA" w:rsidRDefault="00EB1930" w:rsidP="00EB1930">
            <w:pPr>
              <w:pStyle w:val="TABLE-cell"/>
            </w:pPr>
            <w:r>
              <w:t>为未来的</w:t>
            </w:r>
            <w:r>
              <w:rPr>
                <w:rFonts w:hint="eastAsia"/>
              </w:rPr>
              <w:t>协议</w:t>
            </w:r>
            <w:r>
              <w:t>扩展</w:t>
            </w:r>
            <w:r>
              <w:rPr>
                <w:rFonts w:hint="eastAsia"/>
              </w:rPr>
              <w:t>保留</w:t>
            </w:r>
          </w:p>
        </w:tc>
      </w:tr>
    </w:tbl>
    <w:p w:rsidR="00EB1930" w:rsidRDefault="00C942C5" w:rsidP="00EB1930">
      <w:pPr>
        <w:pStyle w:val="afff2"/>
        <w:rPr>
          <w:lang w:val="en-GB"/>
        </w:rPr>
      </w:pPr>
      <w:r>
        <w:rPr>
          <w:lang w:val="en-GB"/>
        </w:rPr>
        <w:t>FC</w:t>
      </w:r>
      <w:r w:rsidR="00EB1930" w:rsidRPr="00EB1930">
        <w:rPr>
          <w:rFonts w:hint="eastAsia"/>
          <w:lang w:val="en-GB"/>
        </w:rPr>
        <w:t>支持大</w:t>
      </w:r>
      <w:r w:rsidR="00EB1930" w:rsidRPr="00EB1930">
        <w:rPr>
          <w:lang w:val="en-GB"/>
        </w:rPr>
        <w:t>电流</w:t>
      </w:r>
      <w:r w:rsidR="00EB1930" w:rsidRPr="00EB1930">
        <w:rPr>
          <w:rFonts w:hint="eastAsia"/>
          <w:lang w:val="en-GB"/>
        </w:rPr>
        <w:t>和</w:t>
      </w:r>
      <w:r w:rsidR="00EB1930" w:rsidRPr="00EB1930">
        <w:rPr>
          <w:lang w:val="en-GB"/>
        </w:rPr>
        <w:t>精细的电压</w:t>
      </w:r>
      <w:r w:rsidR="00EB1930" w:rsidRPr="00EB1930">
        <w:rPr>
          <w:rFonts w:hint="eastAsia"/>
          <w:lang w:val="en-GB"/>
        </w:rPr>
        <w:t>步进</w:t>
      </w:r>
      <w:r w:rsidR="00EB1930" w:rsidRPr="00EB1930">
        <w:rPr>
          <w:lang w:val="en-GB"/>
        </w:rPr>
        <w:t>调节。</w:t>
      </w:r>
      <w:r w:rsidR="00EB1930" w:rsidRPr="00EB1930">
        <w:rPr>
          <w:rFonts w:hint="eastAsia"/>
          <w:lang w:val="en-GB"/>
        </w:rPr>
        <w:t>为了向供电</w:t>
      </w:r>
      <w:r w:rsidR="00EB1930" w:rsidRPr="00EB1930">
        <w:rPr>
          <w:lang w:val="en-GB"/>
        </w:rPr>
        <w:t>设备请求大电流和精准</w:t>
      </w:r>
      <w:r w:rsidR="00EB1930" w:rsidRPr="00EB1930">
        <w:rPr>
          <w:rFonts w:hint="eastAsia"/>
          <w:lang w:val="en-GB"/>
        </w:rPr>
        <w:t>的</w:t>
      </w:r>
      <w:r w:rsidR="00EB1930" w:rsidRPr="00EB1930">
        <w:rPr>
          <w:lang w:val="en-GB"/>
        </w:rPr>
        <w:t>电压步进，将会使用到</w:t>
      </w:r>
      <w:r w:rsidR="00EB1930" w:rsidRPr="00EB1930">
        <w:rPr>
          <w:rFonts w:hint="eastAsia"/>
          <w:lang w:val="en-GB"/>
        </w:rPr>
        <w:t>表</w:t>
      </w:r>
      <w:r>
        <w:rPr>
          <w:rFonts w:hint="eastAsia"/>
          <w:lang w:val="en-GB"/>
        </w:rPr>
        <w:t>C.</w:t>
      </w:r>
      <w:r w:rsidR="00EB1930" w:rsidRPr="00EB1930">
        <w:rPr>
          <w:rFonts w:hint="eastAsia"/>
          <w:lang w:val="en-GB"/>
        </w:rPr>
        <w:t>2</w:t>
      </w:r>
      <w:r w:rsidR="00EB1930" w:rsidRPr="00EB1930">
        <w:rPr>
          <w:lang w:val="en-GB"/>
        </w:rPr>
        <w:t>中列出的来自USB PD</w:t>
      </w:r>
      <w:r w:rsidR="00EB1930" w:rsidRPr="00EB1930">
        <w:rPr>
          <w:rFonts w:hint="eastAsia"/>
          <w:lang w:val="en-GB"/>
        </w:rPr>
        <w:t>版本</w:t>
      </w:r>
      <w:r w:rsidR="00EB1930" w:rsidRPr="00EB1930">
        <w:rPr>
          <w:lang w:val="en-GB"/>
        </w:rPr>
        <w:t>2.0或者最新版本的的标准命令操作。</w:t>
      </w:r>
      <w:r w:rsidR="00EB1930" w:rsidRPr="00EB1930">
        <w:rPr>
          <w:rFonts w:hint="eastAsia"/>
          <w:lang w:val="en-GB"/>
        </w:rPr>
        <w:t>本协议也定义了附加的V</w:t>
      </w:r>
      <w:r w:rsidR="00EB1930" w:rsidRPr="00EB1930">
        <w:rPr>
          <w:lang w:val="en-GB"/>
        </w:rPr>
        <w:t>DM</w:t>
      </w:r>
      <w:r w:rsidR="00EB1930" w:rsidRPr="00EB1930">
        <w:rPr>
          <w:rFonts w:hint="eastAsia"/>
          <w:lang w:val="en-GB"/>
        </w:rPr>
        <w:t>（厂家</w:t>
      </w:r>
      <w:r w:rsidR="00EB1930" w:rsidRPr="00EB1930">
        <w:rPr>
          <w:lang w:val="en-GB"/>
        </w:rPr>
        <w:t>定义信息</w:t>
      </w:r>
      <w:r w:rsidR="00EB1930" w:rsidRPr="00EB1930">
        <w:rPr>
          <w:rFonts w:hint="eastAsia"/>
          <w:lang w:val="en-GB"/>
        </w:rPr>
        <w:t>），以增强</w:t>
      </w:r>
      <w:r>
        <w:rPr>
          <w:lang w:val="en-GB"/>
        </w:rPr>
        <w:t>FC</w:t>
      </w:r>
      <w:r w:rsidR="00EB1930" w:rsidRPr="00EB1930">
        <w:rPr>
          <w:lang w:val="en-GB"/>
        </w:rPr>
        <w:t>的应用实施。</w:t>
      </w:r>
      <w:r w:rsidR="00EB1930" w:rsidRPr="00EB1930">
        <w:rPr>
          <w:rFonts w:hint="eastAsia"/>
          <w:lang w:val="en-GB"/>
        </w:rPr>
        <w:t>对于Ty</w:t>
      </w:r>
      <w:r w:rsidR="00EB1930" w:rsidRPr="00EB1930">
        <w:rPr>
          <w:lang w:val="en-GB"/>
        </w:rPr>
        <w:t xml:space="preserve">pe II </w:t>
      </w:r>
      <w:r w:rsidR="00EB1930" w:rsidRPr="00EB1930">
        <w:rPr>
          <w:rFonts w:hint="eastAsia"/>
          <w:lang w:val="en-GB"/>
        </w:rPr>
        <w:t>型</w:t>
      </w:r>
      <w:r w:rsidR="00EB1930" w:rsidRPr="00EB1930">
        <w:rPr>
          <w:lang w:val="en-GB"/>
        </w:rPr>
        <w:t>的</w:t>
      </w:r>
      <w:r w:rsidR="00EB1930" w:rsidRPr="00EB1930">
        <w:rPr>
          <w:rFonts w:hint="eastAsia"/>
          <w:lang w:val="en-GB"/>
        </w:rPr>
        <w:t>的</w:t>
      </w:r>
      <w:r w:rsidR="00EB1930" w:rsidRPr="00EB1930">
        <w:rPr>
          <w:lang w:val="en-GB"/>
        </w:rPr>
        <w:t>供电设备</w:t>
      </w:r>
      <w:r w:rsidR="00EB1930" w:rsidRPr="00EB1930">
        <w:rPr>
          <w:rFonts w:hint="eastAsia"/>
          <w:lang w:val="en-GB"/>
        </w:rPr>
        <w:t>，为了</w:t>
      </w:r>
      <w:r w:rsidR="00EB1930" w:rsidRPr="00EB1930">
        <w:rPr>
          <w:lang w:val="en-GB"/>
        </w:rPr>
        <w:t>兼容市面上已有的设备和</w:t>
      </w:r>
      <w:r w:rsidR="00EB1930" w:rsidRPr="00EB1930">
        <w:rPr>
          <w:rFonts w:hint="eastAsia"/>
          <w:lang w:val="en-GB"/>
        </w:rPr>
        <w:t>生态</w:t>
      </w:r>
      <w:r w:rsidR="00EB1930" w:rsidRPr="00EB1930">
        <w:rPr>
          <w:lang w:val="en-GB"/>
        </w:rPr>
        <w:t>系统，它也</w:t>
      </w:r>
      <w:r w:rsidR="00EB1930" w:rsidRPr="00EB1930">
        <w:rPr>
          <w:rFonts w:hint="eastAsia"/>
          <w:lang w:val="en-GB"/>
        </w:rPr>
        <w:t>应</w:t>
      </w:r>
      <w:r w:rsidR="00EB1930" w:rsidRPr="00EB1930">
        <w:rPr>
          <w:lang w:val="en-GB"/>
        </w:rPr>
        <w:t>支持</w:t>
      </w:r>
      <w:r w:rsidR="00EB1930" w:rsidRPr="00EB1930">
        <w:rPr>
          <w:rFonts w:hint="eastAsia"/>
          <w:lang w:val="en-GB"/>
        </w:rPr>
        <w:t>Ty</w:t>
      </w:r>
      <w:r w:rsidR="00EB1930" w:rsidRPr="00EB1930">
        <w:rPr>
          <w:lang w:val="en-GB"/>
        </w:rPr>
        <w:t>pe I</w:t>
      </w:r>
      <w:r w:rsidR="00EB1930" w:rsidRPr="00EB1930">
        <w:rPr>
          <w:rFonts w:hint="eastAsia"/>
          <w:lang w:val="en-GB"/>
        </w:rPr>
        <w:t>型</w:t>
      </w:r>
      <w:r w:rsidR="00EB1930" w:rsidRPr="00EB1930">
        <w:rPr>
          <w:lang w:val="en-GB"/>
        </w:rPr>
        <w:t>的</w:t>
      </w:r>
      <w:r w:rsidR="00EB1930" w:rsidRPr="00EB1930">
        <w:rPr>
          <w:rFonts w:hint="eastAsia"/>
          <w:lang w:val="en-GB"/>
        </w:rPr>
        <w:t>依赖</w:t>
      </w:r>
      <w:r w:rsidR="00EB1930" w:rsidRPr="00EB1930">
        <w:rPr>
          <w:lang w:val="en-GB"/>
        </w:rPr>
        <w:t>D+/D-</w:t>
      </w:r>
      <w:r w:rsidR="00EB1930" w:rsidRPr="00EB1930">
        <w:rPr>
          <w:rFonts w:hint="eastAsia"/>
          <w:lang w:val="en-GB"/>
        </w:rPr>
        <w:t>通信的</w:t>
      </w:r>
      <w:r w:rsidR="00EB1930" w:rsidRPr="00EB1930">
        <w:rPr>
          <w:lang w:val="en-GB"/>
        </w:rPr>
        <w:t xml:space="preserve"> HVDCP协议</w:t>
      </w:r>
      <w:r w:rsidR="00EB1930" w:rsidRPr="00EB1930">
        <w:rPr>
          <w:rFonts w:hint="eastAsia"/>
          <w:lang w:val="en-GB"/>
        </w:rPr>
        <w:t>。</w:t>
      </w:r>
    </w:p>
    <w:p w:rsidR="00EB1930" w:rsidRDefault="00EB1930" w:rsidP="00EB1930">
      <w:pPr>
        <w:pStyle w:val="afff2"/>
        <w:rPr>
          <w:lang w:val="en-GB"/>
        </w:rPr>
      </w:pPr>
      <w:r w:rsidRPr="00EB1930">
        <w:rPr>
          <w:rFonts w:hint="eastAsia"/>
          <w:lang w:val="en-GB"/>
        </w:rPr>
        <w:t>为了提供Ty</w:t>
      </w:r>
      <w:r w:rsidRPr="00EB1930">
        <w:rPr>
          <w:lang w:val="en-GB"/>
        </w:rPr>
        <w:t xml:space="preserve">pe </w:t>
      </w:r>
      <w:r>
        <w:rPr>
          <w:rFonts w:hint="eastAsia"/>
          <w:lang w:val="en-GB"/>
        </w:rPr>
        <w:t>Ⅱ</w:t>
      </w:r>
      <w:r w:rsidRPr="00EB1930">
        <w:rPr>
          <w:rFonts w:hint="eastAsia"/>
          <w:lang w:val="en-GB"/>
        </w:rPr>
        <w:t>型快充供电能力，供电设备可选择如下方式的任一种：</w:t>
      </w:r>
    </w:p>
    <w:p w:rsidR="00EB1930" w:rsidRDefault="009A2711" w:rsidP="009A2711">
      <w:pPr>
        <w:pStyle w:val="afff2"/>
        <w:ind w:firstLineChars="0"/>
        <w:jc w:val="left"/>
        <w:rPr>
          <w:lang w:val="en-GB"/>
        </w:rPr>
      </w:pPr>
      <w:r>
        <w:rPr>
          <w:rFonts w:hint="eastAsia"/>
          <w:lang w:val="en-GB"/>
        </w:rPr>
        <w:t xml:space="preserve">a) </w:t>
      </w:r>
      <w:r w:rsidRPr="009A2711">
        <w:rPr>
          <w:rFonts w:hint="eastAsia"/>
          <w:lang w:val="en-GB"/>
        </w:rPr>
        <w:t>支持D</w:t>
      </w:r>
      <w:r w:rsidRPr="009A2711">
        <w:rPr>
          <w:lang w:val="en-GB"/>
        </w:rPr>
        <w:t>+</w:t>
      </w:r>
      <w:r w:rsidRPr="009A2711">
        <w:rPr>
          <w:rFonts w:hint="eastAsia"/>
          <w:lang w:val="en-GB"/>
        </w:rPr>
        <w:t>、</w:t>
      </w:r>
      <w:r w:rsidRPr="009A2711">
        <w:rPr>
          <w:lang w:val="en-GB"/>
        </w:rPr>
        <w:t>D-</w:t>
      </w:r>
      <w:r w:rsidRPr="009A2711">
        <w:rPr>
          <w:rFonts w:hint="eastAsia"/>
          <w:lang w:val="en-GB"/>
        </w:rPr>
        <w:t>握手通信</w:t>
      </w:r>
      <w:r w:rsidRPr="009A2711">
        <w:rPr>
          <w:lang w:val="en-GB"/>
        </w:rPr>
        <w:t>的</w:t>
      </w:r>
      <w:r w:rsidR="00C942C5">
        <w:rPr>
          <w:lang w:val="en-GB"/>
        </w:rPr>
        <w:t>FC</w:t>
      </w:r>
      <w:r w:rsidRPr="009A2711">
        <w:rPr>
          <w:rFonts w:hint="eastAsia"/>
          <w:lang w:val="en-GB"/>
        </w:rPr>
        <w:t>协议同时</w:t>
      </w:r>
      <w:r w:rsidRPr="009A2711">
        <w:rPr>
          <w:lang w:val="en-GB"/>
        </w:rPr>
        <w:t>输出电流</w:t>
      </w:r>
      <w:r w:rsidRPr="009A2711">
        <w:rPr>
          <w:rFonts w:hint="eastAsia"/>
          <w:lang w:val="en-GB"/>
        </w:rPr>
        <w:t>能力</w:t>
      </w:r>
      <w:r w:rsidRPr="009A2711">
        <w:rPr>
          <w:lang w:val="en-GB"/>
        </w:rPr>
        <w:t>最小</w:t>
      </w:r>
      <w:r w:rsidRPr="009A2711">
        <w:rPr>
          <w:rFonts w:hint="eastAsia"/>
          <w:lang w:val="en-GB"/>
        </w:rPr>
        <w:t>达到5</w:t>
      </w:r>
      <w:r w:rsidRPr="009A2711">
        <w:rPr>
          <w:lang w:val="en-GB"/>
        </w:rPr>
        <w:t>A</w:t>
      </w:r>
      <w:r w:rsidRPr="009A2711">
        <w:rPr>
          <w:rFonts w:hint="eastAsia"/>
          <w:lang w:val="en-GB"/>
        </w:rPr>
        <w:t>；</w:t>
      </w:r>
    </w:p>
    <w:p w:rsidR="009A2711" w:rsidRDefault="009A2711" w:rsidP="009A2711">
      <w:pPr>
        <w:pStyle w:val="afff2"/>
        <w:ind w:firstLineChars="0"/>
        <w:rPr>
          <w:lang w:val="en-GB"/>
        </w:rPr>
      </w:pPr>
      <w:r>
        <w:rPr>
          <w:rFonts w:hint="eastAsia"/>
          <w:lang w:val="en-GB"/>
        </w:rPr>
        <w:t xml:space="preserve">b) </w:t>
      </w:r>
      <w:r w:rsidRPr="009A2711">
        <w:rPr>
          <w:rFonts w:hint="eastAsia"/>
          <w:lang w:val="en-GB"/>
        </w:rPr>
        <w:t>支持D</w:t>
      </w:r>
      <w:r w:rsidRPr="009A2711">
        <w:rPr>
          <w:lang w:val="en-GB"/>
        </w:rPr>
        <w:t>+</w:t>
      </w:r>
      <w:r w:rsidRPr="009A2711">
        <w:rPr>
          <w:rFonts w:hint="eastAsia"/>
          <w:lang w:val="en-GB"/>
        </w:rPr>
        <w:t>、</w:t>
      </w:r>
      <w:r w:rsidRPr="009A2711">
        <w:rPr>
          <w:lang w:val="en-GB"/>
        </w:rPr>
        <w:t>D-</w:t>
      </w:r>
      <w:r w:rsidRPr="009A2711">
        <w:rPr>
          <w:rFonts w:hint="eastAsia"/>
          <w:lang w:val="en-GB"/>
        </w:rPr>
        <w:t>握手通信和U</w:t>
      </w:r>
      <w:r w:rsidRPr="009A2711">
        <w:rPr>
          <w:lang w:val="en-GB"/>
        </w:rPr>
        <w:t>SB PD</w:t>
      </w:r>
      <w:r w:rsidRPr="009A2711">
        <w:rPr>
          <w:rFonts w:hint="eastAsia"/>
          <w:lang w:val="en-GB"/>
        </w:rPr>
        <w:t>握手通信</w:t>
      </w:r>
      <w:r w:rsidRPr="009A2711">
        <w:rPr>
          <w:lang w:val="en-GB"/>
        </w:rPr>
        <w:t>的</w:t>
      </w:r>
      <w:r w:rsidR="00C942C5">
        <w:rPr>
          <w:lang w:val="en-GB"/>
        </w:rPr>
        <w:t>FC</w:t>
      </w:r>
      <w:r w:rsidRPr="009A2711">
        <w:rPr>
          <w:rFonts w:hint="eastAsia"/>
          <w:lang w:val="en-GB"/>
        </w:rPr>
        <w:t>协议同时</w:t>
      </w:r>
      <w:r w:rsidRPr="009A2711">
        <w:rPr>
          <w:lang w:val="en-GB"/>
        </w:rPr>
        <w:t>输出电流</w:t>
      </w:r>
      <w:r w:rsidRPr="009A2711">
        <w:rPr>
          <w:rFonts w:hint="eastAsia"/>
          <w:lang w:val="en-GB"/>
        </w:rPr>
        <w:t>能力</w:t>
      </w:r>
      <w:r w:rsidRPr="009A2711">
        <w:rPr>
          <w:lang w:val="en-GB"/>
        </w:rPr>
        <w:t>最小</w:t>
      </w:r>
      <w:r w:rsidRPr="009A2711">
        <w:rPr>
          <w:rFonts w:hint="eastAsia"/>
          <w:lang w:val="en-GB"/>
        </w:rPr>
        <w:t>达到5</w:t>
      </w:r>
      <w:r w:rsidRPr="009A2711">
        <w:rPr>
          <w:lang w:val="en-GB"/>
        </w:rPr>
        <w:t>A</w:t>
      </w:r>
      <w:r>
        <w:rPr>
          <w:rFonts w:hint="eastAsia"/>
          <w:lang w:val="en-GB"/>
        </w:rPr>
        <w:t>。</w:t>
      </w:r>
    </w:p>
    <w:p w:rsidR="009A2711" w:rsidRDefault="00C942C5" w:rsidP="009A2711">
      <w:pPr>
        <w:pStyle w:val="af9"/>
        <w:spacing w:before="156" w:after="156"/>
        <w:rPr>
          <w:lang w:val="en-GB"/>
        </w:rPr>
      </w:pPr>
      <w:r>
        <w:rPr>
          <w:lang w:val="en-GB"/>
        </w:rPr>
        <w:t>FC</w:t>
      </w:r>
      <w:r w:rsidR="009A2711" w:rsidRPr="009A2711">
        <w:rPr>
          <w:lang w:val="en-GB"/>
        </w:rPr>
        <w:t xml:space="preserve"> VDM </w:t>
      </w:r>
      <w:r w:rsidR="009A2711" w:rsidRPr="009A2711">
        <w:rPr>
          <w:rFonts w:hint="eastAsia"/>
          <w:lang w:val="en-GB"/>
        </w:rPr>
        <w:t>要求</w:t>
      </w:r>
    </w:p>
    <w:tbl>
      <w:tblPr>
        <w:tblW w:w="900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15" w:type="dxa"/>
          <w:right w:w="115" w:type="dxa"/>
        </w:tblCellMar>
        <w:tblLook w:val="0600"/>
      </w:tblPr>
      <w:tblGrid>
        <w:gridCol w:w="2160"/>
        <w:gridCol w:w="1440"/>
        <w:gridCol w:w="3960"/>
        <w:gridCol w:w="1440"/>
      </w:tblGrid>
      <w:tr w:rsidR="009A2711" w:rsidRPr="00772BFA" w:rsidTr="00DE5A7B">
        <w:trPr>
          <w:cantSplit/>
          <w:jc w:val="center"/>
        </w:trPr>
        <w:tc>
          <w:tcPr>
            <w:tcW w:w="2160" w:type="dxa"/>
            <w:tcBorders>
              <w:top w:val="single" w:sz="8" w:space="0" w:color="000000"/>
            </w:tcBorders>
            <w:shd w:val="clear" w:color="auto" w:fill="auto"/>
            <w:noWrap/>
            <w:vAlign w:val="center"/>
            <w:hideMark/>
          </w:tcPr>
          <w:p w:rsidR="009A2711" w:rsidRPr="00772BFA" w:rsidRDefault="009A2711" w:rsidP="00DE5A7B">
            <w:pPr>
              <w:pStyle w:val="TABLE-cell"/>
              <w:ind w:firstLine="360"/>
              <w:rPr>
                <w:szCs w:val="18"/>
              </w:rPr>
            </w:pPr>
            <w:r>
              <w:rPr>
                <w:rFonts w:hint="eastAsia"/>
              </w:rPr>
              <w:t>便携</w:t>
            </w:r>
            <w:r>
              <w:t>设</w:t>
            </w:r>
            <w:r>
              <w:rPr>
                <w:rFonts w:hint="eastAsia"/>
              </w:rPr>
              <w:t>备发出</w:t>
            </w:r>
            <w:r>
              <w:t>的命令</w:t>
            </w:r>
          </w:p>
        </w:tc>
        <w:tc>
          <w:tcPr>
            <w:tcW w:w="1440" w:type="dxa"/>
            <w:tcBorders>
              <w:top w:val="single" w:sz="8" w:space="0" w:color="000000"/>
            </w:tcBorders>
          </w:tcPr>
          <w:p w:rsidR="009A2711" w:rsidRDefault="009A2711" w:rsidP="00DE5A7B">
            <w:pPr>
              <w:pStyle w:val="TABLE-cell"/>
            </w:pPr>
            <w:r>
              <w:t>CMD</w:t>
            </w:r>
          </w:p>
        </w:tc>
        <w:tc>
          <w:tcPr>
            <w:tcW w:w="3960" w:type="dxa"/>
            <w:tcBorders>
              <w:top w:val="single" w:sz="8" w:space="0" w:color="000000"/>
            </w:tcBorders>
            <w:shd w:val="clear" w:color="auto" w:fill="auto"/>
            <w:noWrap/>
            <w:vAlign w:val="center"/>
            <w:hideMark/>
          </w:tcPr>
          <w:p w:rsidR="009A2711" w:rsidRPr="00772BFA" w:rsidRDefault="009A2711" w:rsidP="00DE5A7B">
            <w:pPr>
              <w:pStyle w:val="TABLE-cell"/>
              <w:rPr>
                <w:szCs w:val="18"/>
              </w:rPr>
            </w:pPr>
            <w:r>
              <w:rPr>
                <w:rFonts w:hint="eastAsia"/>
              </w:rPr>
              <w:t>供电设备的响应</w:t>
            </w:r>
          </w:p>
        </w:tc>
        <w:tc>
          <w:tcPr>
            <w:tcW w:w="1440" w:type="dxa"/>
            <w:tcBorders>
              <w:top w:val="single" w:sz="8" w:space="0" w:color="000000"/>
            </w:tcBorders>
            <w:shd w:val="clear" w:color="auto" w:fill="auto"/>
            <w:noWrap/>
            <w:vAlign w:val="center"/>
            <w:hideMark/>
          </w:tcPr>
          <w:p w:rsidR="009A2711" w:rsidRPr="00772BFA" w:rsidRDefault="009A2711" w:rsidP="00DE5A7B">
            <w:pPr>
              <w:pStyle w:val="TABLE-cell"/>
              <w:rPr>
                <w:szCs w:val="18"/>
              </w:rPr>
            </w:pPr>
            <w:r>
              <w:rPr>
                <w:rFonts w:hint="eastAsia"/>
              </w:rPr>
              <w:t>备注</w:t>
            </w:r>
          </w:p>
        </w:tc>
      </w:tr>
      <w:tr w:rsidR="009A2711" w:rsidRPr="00772BFA" w:rsidTr="00DE5A7B">
        <w:trPr>
          <w:cantSplit/>
          <w:jc w:val="center"/>
        </w:trPr>
        <w:tc>
          <w:tcPr>
            <w:tcW w:w="2160" w:type="dxa"/>
            <w:shd w:val="clear" w:color="auto" w:fill="auto"/>
            <w:noWrap/>
            <w:hideMark/>
          </w:tcPr>
          <w:p w:rsidR="009A2711" w:rsidRPr="00772BFA" w:rsidRDefault="009A2711" w:rsidP="00DE5A7B">
            <w:pPr>
              <w:pStyle w:val="TABLE-cell"/>
              <w:rPr>
                <w:szCs w:val="18"/>
              </w:rPr>
            </w:pPr>
            <w:r>
              <w:rPr>
                <w:rFonts w:hint="eastAsia"/>
              </w:rPr>
              <w:t>查询</w:t>
            </w:r>
            <w:r>
              <w:t>充电器的</w:t>
            </w:r>
            <w:r>
              <w:rPr>
                <w:rFonts w:hint="eastAsia"/>
              </w:rPr>
              <w:t>能力</w:t>
            </w:r>
          </w:p>
        </w:tc>
        <w:tc>
          <w:tcPr>
            <w:tcW w:w="1440" w:type="dxa"/>
            <w:shd w:val="clear" w:color="auto" w:fill="auto"/>
          </w:tcPr>
          <w:p w:rsidR="009A2711" w:rsidRPr="00C91B9A" w:rsidRDefault="009A2711" w:rsidP="00DE5A7B">
            <w:pPr>
              <w:pStyle w:val="TABLE-cell"/>
            </w:pPr>
            <w:r>
              <w:t>0x 03 01</w:t>
            </w:r>
          </w:p>
        </w:tc>
        <w:tc>
          <w:tcPr>
            <w:tcW w:w="3960" w:type="dxa"/>
            <w:shd w:val="clear" w:color="auto" w:fill="auto"/>
            <w:noWrap/>
            <w:hideMark/>
          </w:tcPr>
          <w:p w:rsidR="009A2711" w:rsidRPr="00772BFA" w:rsidRDefault="009A2711" w:rsidP="00DE5A7B">
            <w:pPr>
              <w:pStyle w:val="TABLE-cell"/>
              <w:rPr>
                <w:szCs w:val="18"/>
              </w:rPr>
            </w:pPr>
            <w:r w:rsidRPr="00C91B9A">
              <w:t>ACK</w:t>
            </w:r>
            <w:r>
              <w:t xml:space="preserve"> (0x50)</w:t>
            </w:r>
            <w:r w:rsidRPr="00C91B9A">
              <w:t xml:space="preserve"> + Charger Capabilities</w:t>
            </w:r>
          </w:p>
        </w:tc>
        <w:tc>
          <w:tcPr>
            <w:tcW w:w="1440" w:type="dxa"/>
            <w:noWrap/>
            <w:hideMark/>
          </w:tcPr>
          <w:p w:rsidR="009A2711" w:rsidRPr="00772BFA" w:rsidRDefault="009A2711" w:rsidP="00DE5A7B">
            <w:pPr>
              <w:pStyle w:val="TABLE-cell"/>
              <w:rPr>
                <w:szCs w:val="18"/>
              </w:rPr>
            </w:pPr>
            <w:r>
              <w:rPr>
                <w:rFonts w:hint="eastAsia"/>
              </w:rPr>
              <w:t>必选</w:t>
            </w:r>
          </w:p>
        </w:tc>
      </w:tr>
      <w:tr w:rsidR="009A2711" w:rsidRPr="00772BFA" w:rsidTr="00DE5A7B">
        <w:trPr>
          <w:cantSplit/>
          <w:jc w:val="center"/>
        </w:trPr>
        <w:tc>
          <w:tcPr>
            <w:tcW w:w="2160" w:type="dxa"/>
            <w:shd w:val="clear" w:color="auto" w:fill="auto"/>
            <w:noWrap/>
            <w:hideMark/>
          </w:tcPr>
          <w:p w:rsidR="009A2711" w:rsidRPr="00772BFA" w:rsidRDefault="009A2711" w:rsidP="00DE5A7B">
            <w:pPr>
              <w:pStyle w:val="TABLE-cell"/>
              <w:rPr>
                <w:szCs w:val="18"/>
              </w:rPr>
            </w:pPr>
            <w:r>
              <w:rPr>
                <w:rFonts w:hint="eastAsia"/>
              </w:rPr>
              <w:t>查询</w:t>
            </w:r>
            <w:r>
              <w:t>充电器的</w:t>
            </w:r>
            <w:r>
              <w:rPr>
                <w:rFonts w:hint="eastAsia"/>
              </w:rPr>
              <w:t>当前</w:t>
            </w:r>
            <w:r w:rsidRPr="00C91B9A">
              <w:t>V/I</w:t>
            </w:r>
            <w:r>
              <w:rPr>
                <w:rFonts w:hint="eastAsia"/>
              </w:rPr>
              <w:t>限制</w:t>
            </w:r>
          </w:p>
        </w:tc>
        <w:tc>
          <w:tcPr>
            <w:tcW w:w="1440" w:type="dxa"/>
            <w:shd w:val="clear" w:color="auto" w:fill="auto"/>
          </w:tcPr>
          <w:p w:rsidR="009A2711" w:rsidRPr="00C91B9A" w:rsidRDefault="009A2711" w:rsidP="00DE5A7B">
            <w:pPr>
              <w:pStyle w:val="TABLE-cell"/>
            </w:pPr>
            <w:r>
              <w:t>0x 03 03</w:t>
            </w:r>
          </w:p>
        </w:tc>
        <w:tc>
          <w:tcPr>
            <w:tcW w:w="3960" w:type="dxa"/>
            <w:shd w:val="clear" w:color="auto" w:fill="auto"/>
            <w:noWrap/>
            <w:hideMark/>
          </w:tcPr>
          <w:p w:rsidR="009A2711" w:rsidRPr="00772BFA" w:rsidRDefault="009A2711" w:rsidP="00DE5A7B">
            <w:pPr>
              <w:pStyle w:val="TABLE-cell"/>
              <w:rPr>
                <w:szCs w:val="18"/>
              </w:rPr>
            </w:pPr>
            <w:r w:rsidRPr="00C91B9A">
              <w:t>ACK</w:t>
            </w:r>
            <w:r>
              <w:t xml:space="preserve"> (0x50)</w:t>
            </w:r>
            <w:r w:rsidRPr="00C91B9A">
              <w:t xml:space="preserve"> + Present V/I Limit</w:t>
            </w:r>
          </w:p>
        </w:tc>
        <w:tc>
          <w:tcPr>
            <w:tcW w:w="1440" w:type="dxa"/>
            <w:noWrap/>
            <w:hideMark/>
          </w:tcPr>
          <w:p w:rsidR="009A2711" w:rsidRPr="00772BFA" w:rsidRDefault="009A2711" w:rsidP="00DE5A7B">
            <w:pPr>
              <w:pStyle w:val="TABLE-cell"/>
              <w:rPr>
                <w:szCs w:val="18"/>
              </w:rPr>
            </w:pPr>
            <w:r>
              <w:rPr>
                <w:rFonts w:hint="eastAsia"/>
              </w:rPr>
              <w:t>必选</w:t>
            </w:r>
          </w:p>
        </w:tc>
      </w:tr>
      <w:tr w:rsidR="009A2711" w:rsidRPr="00772BFA" w:rsidTr="00DE5A7B">
        <w:trPr>
          <w:cantSplit/>
          <w:jc w:val="center"/>
        </w:trPr>
        <w:tc>
          <w:tcPr>
            <w:tcW w:w="2160" w:type="dxa"/>
            <w:shd w:val="clear" w:color="auto" w:fill="auto"/>
            <w:noWrap/>
            <w:hideMark/>
          </w:tcPr>
          <w:p w:rsidR="009A2711" w:rsidRPr="00772BFA" w:rsidRDefault="009A2711" w:rsidP="00DE5A7B">
            <w:pPr>
              <w:pStyle w:val="TABLE-cell"/>
              <w:rPr>
                <w:szCs w:val="18"/>
              </w:rPr>
            </w:pPr>
            <w:r>
              <w:rPr>
                <w:rFonts w:hint="eastAsia"/>
              </w:rPr>
              <w:t>设置</w:t>
            </w:r>
            <w:r>
              <w:t>充电器的</w:t>
            </w:r>
            <w:r w:rsidRPr="00C91B9A">
              <w:t xml:space="preserve"> V/I</w:t>
            </w:r>
          </w:p>
        </w:tc>
        <w:tc>
          <w:tcPr>
            <w:tcW w:w="1440" w:type="dxa"/>
            <w:shd w:val="clear" w:color="auto" w:fill="auto"/>
          </w:tcPr>
          <w:p w:rsidR="009A2711" w:rsidRPr="00C91B9A" w:rsidRDefault="009A2711" w:rsidP="00DE5A7B">
            <w:pPr>
              <w:pStyle w:val="TABLE-cell"/>
            </w:pPr>
            <w:r>
              <w:t>0x 0C 03</w:t>
            </w:r>
          </w:p>
        </w:tc>
        <w:tc>
          <w:tcPr>
            <w:tcW w:w="3960" w:type="dxa"/>
            <w:shd w:val="clear" w:color="auto" w:fill="auto"/>
            <w:noWrap/>
            <w:hideMark/>
          </w:tcPr>
          <w:p w:rsidR="009A2711" w:rsidRDefault="009A2711" w:rsidP="00DE5A7B">
            <w:pPr>
              <w:pStyle w:val="TABLE-cell"/>
            </w:pPr>
            <w:r w:rsidRPr="00C91B9A">
              <w:t>- ACK</w:t>
            </w:r>
            <w:r>
              <w:t xml:space="preserve"> (0x50)</w:t>
            </w:r>
            <w:r w:rsidRPr="00C91B9A">
              <w:t xml:space="preserve"> + Present V/I Limit, </w:t>
            </w:r>
            <w:r>
              <w:rPr>
                <w:rFonts w:hint="eastAsia"/>
              </w:rPr>
              <w:t>或</w:t>
            </w:r>
          </w:p>
          <w:p w:rsidR="009A2711" w:rsidRPr="00772BFA" w:rsidRDefault="009A2711" w:rsidP="00DE5A7B">
            <w:pPr>
              <w:pStyle w:val="TABLE-cell"/>
              <w:rPr>
                <w:szCs w:val="18"/>
              </w:rPr>
            </w:pPr>
            <w:r w:rsidRPr="00222093">
              <w:rPr>
                <w:szCs w:val="18"/>
              </w:rPr>
              <w:t>- NACK</w:t>
            </w:r>
            <w:r>
              <w:rPr>
                <w:szCs w:val="18"/>
              </w:rPr>
              <w:t xml:space="preserve"> (0xA0)</w:t>
            </w:r>
            <w:r w:rsidRPr="00222093">
              <w:rPr>
                <w:szCs w:val="18"/>
              </w:rPr>
              <w:t xml:space="preserve"> (</w:t>
            </w:r>
            <w:r>
              <w:rPr>
                <w:rFonts w:hint="eastAsia"/>
                <w:szCs w:val="18"/>
              </w:rPr>
              <w:t>如果和充电器的能力不匹配</w:t>
            </w:r>
            <w:r w:rsidRPr="00222093">
              <w:rPr>
                <w:szCs w:val="18"/>
              </w:rPr>
              <w:t>) + Present V/I Limit</w:t>
            </w:r>
          </w:p>
        </w:tc>
        <w:tc>
          <w:tcPr>
            <w:tcW w:w="1440" w:type="dxa"/>
            <w:noWrap/>
            <w:hideMark/>
          </w:tcPr>
          <w:p w:rsidR="009A2711" w:rsidRPr="00772BFA" w:rsidRDefault="009A2711" w:rsidP="00DE5A7B">
            <w:pPr>
              <w:pStyle w:val="TABLE-cell"/>
              <w:rPr>
                <w:szCs w:val="18"/>
              </w:rPr>
            </w:pPr>
            <w:r>
              <w:rPr>
                <w:rFonts w:hint="eastAsia"/>
              </w:rPr>
              <w:t>必选</w:t>
            </w:r>
          </w:p>
        </w:tc>
      </w:tr>
      <w:tr w:rsidR="009A2711" w:rsidRPr="00772BFA" w:rsidTr="00DE5A7B">
        <w:trPr>
          <w:cantSplit/>
          <w:jc w:val="center"/>
        </w:trPr>
        <w:tc>
          <w:tcPr>
            <w:tcW w:w="2160" w:type="dxa"/>
            <w:shd w:val="clear" w:color="auto" w:fill="auto"/>
            <w:noWrap/>
          </w:tcPr>
          <w:p w:rsidR="009A2711" w:rsidRPr="00772BFA" w:rsidRDefault="009A2711" w:rsidP="00DE5A7B">
            <w:pPr>
              <w:pStyle w:val="TABLE-cell"/>
            </w:pPr>
            <w:r>
              <w:rPr>
                <w:rFonts w:hint="eastAsia"/>
              </w:rPr>
              <w:t>增加</w:t>
            </w:r>
            <w:r w:rsidRPr="00C91B9A">
              <w:t>Vset</w:t>
            </w:r>
          </w:p>
        </w:tc>
        <w:tc>
          <w:tcPr>
            <w:tcW w:w="1440" w:type="dxa"/>
            <w:shd w:val="clear" w:color="auto" w:fill="auto"/>
          </w:tcPr>
          <w:p w:rsidR="009A2711" w:rsidRPr="00C91B9A" w:rsidRDefault="009A2711" w:rsidP="00DE5A7B">
            <w:pPr>
              <w:pStyle w:val="TABLE-cell"/>
            </w:pPr>
            <w:r>
              <w:t>0x 0C TBD</w:t>
            </w:r>
          </w:p>
        </w:tc>
        <w:tc>
          <w:tcPr>
            <w:tcW w:w="3960" w:type="dxa"/>
            <w:vMerge w:val="restart"/>
            <w:shd w:val="clear" w:color="auto" w:fill="auto"/>
            <w:noWrap/>
          </w:tcPr>
          <w:p w:rsidR="009A2711" w:rsidRDefault="009A2711" w:rsidP="00DE5A7B">
            <w:pPr>
              <w:pStyle w:val="TABLE-cell"/>
            </w:pPr>
            <w:r w:rsidRPr="00C91B9A">
              <w:t>- ACK</w:t>
            </w:r>
            <w:r>
              <w:t xml:space="preserve"> (0x50)</w:t>
            </w:r>
            <w:r w:rsidRPr="00C91B9A">
              <w:t xml:space="preserve"> + Present V/I Limit, </w:t>
            </w:r>
            <w:r>
              <w:rPr>
                <w:rFonts w:hint="eastAsia"/>
              </w:rPr>
              <w:t>或</w:t>
            </w:r>
          </w:p>
          <w:p w:rsidR="009A2711" w:rsidRDefault="009A2711" w:rsidP="00DE5A7B">
            <w:pPr>
              <w:pStyle w:val="TABLE-cell"/>
            </w:pPr>
            <w:r w:rsidRPr="00222093">
              <w:t>- NACK</w:t>
            </w:r>
            <w:r>
              <w:rPr>
                <w:szCs w:val="18"/>
              </w:rPr>
              <w:t>(0xA0)</w:t>
            </w:r>
            <w:r w:rsidRPr="00222093">
              <w:t xml:space="preserve"> (</w:t>
            </w:r>
            <w:r>
              <w:rPr>
                <w:rFonts w:hint="eastAsia"/>
              </w:rPr>
              <w:t>如果超出了</w:t>
            </w:r>
            <w:r w:rsidRPr="00222093">
              <w:t>Vmin/Vmax) + Present V/I Limit</w:t>
            </w:r>
          </w:p>
        </w:tc>
        <w:tc>
          <w:tcPr>
            <w:tcW w:w="1440" w:type="dxa"/>
            <w:noWrap/>
          </w:tcPr>
          <w:p w:rsidR="009A2711" w:rsidRPr="00772BFA" w:rsidRDefault="009A2711" w:rsidP="00DE5A7B">
            <w:pPr>
              <w:pStyle w:val="TABLE-cell"/>
            </w:pPr>
            <w:r>
              <w:rPr>
                <w:rFonts w:hint="eastAsia"/>
              </w:rPr>
              <w:t>必选</w:t>
            </w:r>
          </w:p>
        </w:tc>
      </w:tr>
      <w:tr w:rsidR="009A2711" w:rsidRPr="00772BFA" w:rsidTr="00DE5A7B">
        <w:trPr>
          <w:cantSplit/>
          <w:jc w:val="center"/>
        </w:trPr>
        <w:tc>
          <w:tcPr>
            <w:tcW w:w="2160" w:type="dxa"/>
            <w:shd w:val="clear" w:color="auto" w:fill="auto"/>
            <w:noWrap/>
          </w:tcPr>
          <w:p w:rsidR="009A2711" w:rsidRPr="00C91B9A" w:rsidRDefault="009A2711" w:rsidP="00DE5A7B">
            <w:pPr>
              <w:pStyle w:val="TABLE-cell"/>
            </w:pPr>
            <w:r>
              <w:rPr>
                <w:rFonts w:hint="eastAsia"/>
              </w:rPr>
              <w:t>降低</w:t>
            </w:r>
            <w:r>
              <w:t xml:space="preserve"> Vset</w:t>
            </w:r>
          </w:p>
        </w:tc>
        <w:tc>
          <w:tcPr>
            <w:tcW w:w="1440" w:type="dxa"/>
            <w:shd w:val="clear" w:color="auto" w:fill="auto"/>
          </w:tcPr>
          <w:p w:rsidR="009A2711" w:rsidRPr="00C91B9A" w:rsidRDefault="009A2711" w:rsidP="00DE5A7B">
            <w:pPr>
              <w:pStyle w:val="TABLE-cell"/>
            </w:pPr>
            <w:r>
              <w:t>0x 0C TBD</w:t>
            </w:r>
          </w:p>
        </w:tc>
        <w:tc>
          <w:tcPr>
            <w:tcW w:w="3960" w:type="dxa"/>
            <w:vMerge/>
            <w:shd w:val="clear" w:color="auto" w:fill="auto"/>
            <w:noWrap/>
          </w:tcPr>
          <w:p w:rsidR="009A2711" w:rsidRPr="00C91B9A" w:rsidRDefault="009A2711" w:rsidP="00DE5A7B">
            <w:pPr>
              <w:pStyle w:val="TABLE-cell"/>
            </w:pPr>
          </w:p>
        </w:tc>
        <w:tc>
          <w:tcPr>
            <w:tcW w:w="1440" w:type="dxa"/>
            <w:noWrap/>
          </w:tcPr>
          <w:p w:rsidR="009A2711" w:rsidRPr="00C91B9A" w:rsidRDefault="009A2711" w:rsidP="00DE5A7B">
            <w:pPr>
              <w:pStyle w:val="TABLE-cell"/>
            </w:pPr>
            <w:r>
              <w:rPr>
                <w:rFonts w:hint="eastAsia"/>
              </w:rPr>
              <w:t>必选</w:t>
            </w:r>
          </w:p>
        </w:tc>
      </w:tr>
      <w:tr w:rsidR="009A2711" w:rsidRPr="00772BFA" w:rsidTr="00DE5A7B">
        <w:trPr>
          <w:cantSplit/>
          <w:jc w:val="center"/>
        </w:trPr>
        <w:tc>
          <w:tcPr>
            <w:tcW w:w="2160" w:type="dxa"/>
            <w:shd w:val="clear" w:color="auto" w:fill="auto"/>
            <w:noWrap/>
          </w:tcPr>
          <w:p w:rsidR="009A2711" w:rsidRPr="00772BFA" w:rsidRDefault="009A2711" w:rsidP="00DE5A7B">
            <w:pPr>
              <w:pStyle w:val="TABLE-cell"/>
            </w:pPr>
            <w:r>
              <w:rPr>
                <w:rFonts w:hint="eastAsia"/>
              </w:rPr>
              <w:t>增加</w:t>
            </w:r>
            <w:r w:rsidRPr="00222093">
              <w:t>Ilim</w:t>
            </w:r>
          </w:p>
        </w:tc>
        <w:tc>
          <w:tcPr>
            <w:tcW w:w="1440" w:type="dxa"/>
            <w:shd w:val="clear" w:color="auto" w:fill="auto"/>
          </w:tcPr>
          <w:p w:rsidR="009A2711" w:rsidRDefault="009A2711" w:rsidP="00DE5A7B">
            <w:pPr>
              <w:pStyle w:val="TABLE-cell"/>
            </w:pPr>
            <w:r>
              <w:t>0x 0C TBD</w:t>
            </w:r>
          </w:p>
        </w:tc>
        <w:tc>
          <w:tcPr>
            <w:tcW w:w="3960" w:type="dxa"/>
            <w:shd w:val="clear" w:color="auto" w:fill="auto"/>
            <w:noWrap/>
          </w:tcPr>
          <w:p w:rsidR="009A2711" w:rsidRDefault="009A2711" w:rsidP="00DE5A7B">
            <w:pPr>
              <w:pStyle w:val="TABLE-cell"/>
            </w:pPr>
            <w:r>
              <w:t xml:space="preserve">- ACK (0x50) + Present V/I Limit, </w:t>
            </w:r>
            <w:r>
              <w:rPr>
                <w:rFonts w:hint="eastAsia"/>
              </w:rPr>
              <w:t>或</w:t>
            </w:r>
          </w:p>
          <w:p w:rsidR="009A2711" w:rsidRDefault="009A2711" w:rsidP="00DE5A7B">
            <w:pPr>
              <w:pStyle w:val="TABLE-cell"/>
            </w:pPr>
            <w:r>
              <w:t xml:space="preserve">- NACK </w:t>
            </w:r>
            <w:r>
              <w:rPr>
                <w:szCs w:val="18"/>
              </w:rPr>
              <w:t>(0xA0)</w:t>
            </w:r>
            <w:r>
              <w:t xml:space="preserve"> (</w:t>
            </w:r>
            <w:r>
              <w:rPr>
                <w:rFonts w:hint="eastAsia"/>
              </w:rPr>
              <w:t>如果超出了</w:t>
            </w:r>
            <w:r>
              <w:t>Imin/Imax) + Present V/I Limit</w:t>
            </w:r>
          </w:p>
        </w:tc>
        <w:tc>
          <w:tcPr>
            <w:tcW w:w="1440" w:type="dxa"/>
            <w:noWrap/>
          </w:tcPr>
          <w:p w:rsidR="009A2711" w:rsidRPr="00772BFA" w:rsidRDefault="009A2711" w:rsidP="00DE5A7B">
            <w:pPr>
              <w:pStyle w:val="TABLE-cell"/>
            </w:pPr>
            <w:r>
              <w:rPr>
                <w:rFonts w:hint="eastAsia"/>
              </w:rPr>
              <w:t>可选</w:t>
            </w:r>
          </w:p>
        </w:tc>
      </w:tr>
      <w:tr w:rsidR="009A2711" w:rsidRPr="00772BFA" w:rsidTr="00DE5A7B">
        <w:trPr>
          <w:cantSplit/>
          <w:jc w:val="center"/>
        </w:trPr>
        <w:tc>
          <w:tcPr>
            <w:tcW w:w="2160" w:type="dxa"/>
            <w:shd w:val="clear" w:color="auto" w:fill="auto"/>
            <w:noWrap/>
          </w:tcPr>
          <w:p w:rsidR="009A2711" w:rsidRPr="00222093" w:rsidRDefault="009A2711" w:rsidP="00DE5A7B">
            <w:pPr>
              <w:pStyle w:val="TABLE-cell"/>
            </w:pPr>
            <w:r>
              <w:rPr>
                <w:rFonts w:hint="eastAsia"/>
              </w:rPr>
              <w:t>降低</w:t>
            </w:r>
            <w:r w:rsidRPr="00222093">
              <w:t>Ilim</w:t>
            </w:r>
          </w:p>
        </w:tc>
        <w:tc>
          <w:tcPr>
            <w:tcW w:w="1440" w:type="dxa"/>
            <w:shd w:val="clear" w:color="auto" w:fill="auto"/>
          </w:tcPr>
          <w:p w:rsidR="009A2711" w:rsidRDefault="009A2711" w:rsidP="00DE5A7B">
            <w:pPr>
              <w:pStyle w:val="TABLE-cell"/>
            </w:pPr>
            <w:r>
              <w:t>0x 0C TBD</w:t>
            </w:r>
          </w:p>
        </w:tc>
        <w:tc>
          <w:tcPr>
            <w:tcW w:w="3960" w:type="dxa"/>
            <w:shd w:val="clear" w:color="auto" w:fill="auto"/>
            <w:noWrap/>
          </w:tcPr>
          <w:p w:rsidR="009A2711" w:rsidRDefault="009A2711" w:rsidP="00DE5A7B">
            <w:pPr>
              <w:pStyle w:val="TABLE-cell"/>
            </w:pPr>
          </w:p>
        </w:tc>
        <w:tc>
          <w:tcPr>
            <w:tcW w:w="1440" w:type="dxa"/>
            <w:noWrap/>
          </w:tcPr>
          <w:p w:rsidR="009A2711" w:rsidRPr="00222093" w:rsidRDefault="009A2711" w:rsidP="00DE5A7B">
            <w:pPr>
              <w:pStyle w:val="TABLE-cell"/>
            </w:pPr>
            <w:r>
              <w:rPr>
                <w:rFonts w:hint="eastAsia"/>
              </w:rPr>
              <w:t>可选</w:t>
            </w:r>
          </w:p>
        </w:tc>
      </w:tr>
    </w:tbl>
    <w:p w:rsidR="009A2711" w:rsidRDefault="009A2711" w:rsidP="009A2711">
      <w:pPr>
        <w:pStyle w:val="aff6"/>
        <w:rPr>
          <w:lang w:val="en-GB"/>
        </w:rPr>
      </w:pPr>
      <w:r w:rsidRPr="009A2711">
        <w:rPr>
          <w:rFonts w:hint="eastAsia"/>
          <w:lang w:val="en-GB"/>
        </w:rPr>
        <w:t>已经</w:t>
      </w:r>
      <w:r w:rsidRPr="009A2711">
        <w:rPr>
          <w:lang w:val="en-GB"/>
        </w:rPr>
        <w:t>定义的</w:t>
      </w:r>
      <w:r w:rsidRPr="009A2711">
        <w:rPr>
          <w:rFonts w:hint="eastAsia"/>
          <w:lang w:val="en-GB"/>
        </w:rPr>
        <w:t>和</w:t>
      </w:r>
      <w:r w:rsidRPr="009A2711">
        <w:rPr>
          <w:lang w:val="en-GB"/>
        </w:rPr>
        <w:t>标准的USB PD</w:t>
      </w:r>
      <w:r w:rsidRPr="009A2711">
        <w:rPr>
          <w:rFonts w:hint="eastAsia"/>
          <w:lang w:val="en-GB"/>
        </w:rPr>
        <w:t>信令消息将被用于</w:t>
      </w:r>
      <w:r w:rsidRPr="009A2711">
        <w:rPr>
          <w:lang w:val="en-GB"/>
        </w:rPr>
        <w:t>初始</w:t>
      </w:r>
      <w:r w:rsidRPr="009A2711">
        <w:rPr>
          <w:rFonts w:hint="eastAsia"/>
          <w:lang w:val="en-GB"/>
        </w:rPr>
        <w:t>化握手</w:t>
      </w:r>
      <w:r w:rsidRPr="009A2711">
        <w:rPr>
          <w:lang w:val="en-GB"/>
        </w:rPr>
        <w:t>协商</w:t>
      </w:r>
      <w:r w:rsidRPr="009A2711">
        <w:rPr>
          <w:rFonts w:hint="eastAsia"/>
          <w:lang w:val="en-GB"/>
        </w:rPr>
        <w:t>，以</w:t>
      </w:r>
      <w:r w:rsidRPr="009A2711">
        <w:rPr>
          <w:lang w:val="en-GB"/>
        </w:rPr>
        <w:t>保证进入安全的</w:t>
      </w:r>
      <w:r w:rsidRPr="009A2711">
        <w:rPr>
          <w:rFonts w:hint="eastAsia"/>
          <w:lang w:val="en-GB"/>
        </w:rPr>
        <w:t>5</w:t>
      </w:r>
      <w:r w:rsidRPr="009A2711">
        <w:rPr>
          <w:lang w:val="en-GB"/>
        </w:rPr>
        <w:t>V工作模式</w:t>
      </w:r>
      <w:r w:rsidRPr="009A2711">
        <w:rPr>
          <w:rFonts w:hint="eastAsia"/>
          <w:lang w:val="en-GB"/>
        </w:rPr>
        <w:t>、</w:t>
      </w:r>
      <w:r w:rsidRPr="009A2711">
        <w:rPr>
          <w:lang w:val="en-GB"/>
        </w:rPr>
        <w:t>和初始化其</w:t>
      </w:r>
      <w:r w:rsidRPr="009A2711">
        <w:rPr>
          <w:rFonts w:hint="eastAsia"/>
          <w:lang w:val="en-GB"/>
        </w:rPr>
        <w:t>它</w:t>
      </w:r>
      <w:r w:rsidRPr="009A2711">
        <w:rPr>
          <w:lang w:val="en-GB"/>
        </w:rPr>
        <w:t>非标准的自定义命令</w:t>
      </w:r>
      <w:r w:rsidRPr="009A2711">
        <w:rPr>
          <w:rFonts w:hint="eastAsia"/>
          <w:lang w:val="en-GB"/>
        </w:rPr>
        <w:t>V</w:t>
      </w:r>
      <w:r w:rsidRPr="009A2711">
        <w:rPr>
          <w:lang w:val="en-GB"/>
        </w:rPr>
        <w:t>DM</w:t>
      </w:r>
      <w:r w:rsidRPr="009A2711">
        <w:rPr>
          <w:rFonts w:hint="eastAsia"/>
          <w:lang w:val="en-GB"/>
        </w:rPr>
        <w:t>以及</w:t>
      </w:r>
      <w:r w:rsidRPr="009A2711">
        <w:rPr>
          <w:lang w:val="en-GB"/>
        </w:rPr>
        <w:t>相关行为。</w:t>
      </w:r>
    </w:p>
    <w:p w:rsidR="009A2711" w:rsidRDefault="009A2711" w:rsidP="009A2711">
      <w:pPr>
        <w:pStyle w:val="afff2"/>
        <w:rPr>
          <w:lang w:val="en-GB"/>
        </w:rPr>
      </w:pPr>
      <w:r w:rsidRPr="009A2711">
        <w:rPr>
          <w:rFonts w:hint="eastAsia"/>
          <w:lang w:val="en-GB"/>
        </w:rPr>
        <w:t>过温</w:t>
      </w:r>
      <w:r w:rsidRPr="009A2711">
        <w:rPr>
          <w:lang w:val="en-GB"/>
        </w:rPr>
        <w:t>和过</w:t>
      </w:r>
      <w:r w:rsidRPr="009A2711">
        <w:rPr>
          <w:rFonts w:hint="eastAsia"/>
          <w:lang w:val="en-GB"/>
        </w:rPr>
        <w:t>流</w:t>
      </w:r>
      <w:r w:rsidRPr="009A2711">
        <w:rPr>
          <w:lang w:val="en-GB"/>
        </w:rPr>
        <w:t>保护</w:t>
      </w:r>
      <w:r w:rsidRPr="009A2711">
        <w:rPr>
          <w:rFonts w:hint="eastAsia"/>
          <w:lang w:val="en-GB"/>
        </w:rPr>
        <w:t>机制应</w:t>
      </w:r>
      <w:r w:rsidRPr="009A2711">
        <w:rPr>
          <w:lang w:val="en-GB"/>
        </w:rPr>
        <w:t xml:space="preserve">遵循USB PD2.0 </w:t>
      </w:r>
      <w:r w:rsidRPr="009A2711">
        <w:rPr>
          <w:rFonts w:hint="eastAsia"/>
          <w:lang w:val="en-GB"/>
        </w:rPr>
        <w:t>和后续</w:t>
      </w:r>
      <w:r w:rsidRPr="009A2711">
        <w:rPr>
          <w:lang w:val="en-GB"/>
        </w:rPr>
        <w:t>版本</w:t>
      </w:r>
      <w:r w:rsidRPr="009A2711">
        <w:rPr>
          <w:rFonts w:hint="eastAsia"/>
          <w:lang w:val="en-GB"/>
        </w:rPr>
        <w:t>规范</w:t>
      </w:r>
      <w:r w:rsidRPr="009A2711">
        <w:rPr>
          <w:lang w:val="en-GB"/>
        </w:rPr>
        <w:t>。</w:t>
      </w:r>
    </w:p>
    <w:p w:rsidR="009A2711" w:rsidRPr="009A2711" w:rsidRDefault="009A2711" w:rsidP="009A2711">
      <w:pPr>
        <w:pStyle w:val="afc"/>
        <w:spacing w:before="312" w:after="312"/>
      </w:pPr>
      <w:r w:rsidRPr="009A2711">
        <w:rPr>
          <w:rFonts w:hint="eastAsia"/>
          <w:bCs/>
        </w:rPr>
        <w:t>协议工作特性</w:t>
      </w:r>
    </w:p>
    <w:p w:rsidR="009A2711" w:rsidRDefault="009A2711" w:rsidP="009A2711">
      <w:pPr>
        <w:pStyle w:val="afff2"/>
        <w:rPr>
          <w:lang w:val="en-GB"/>
        </w:rPr>
      </w:pPr>
      <w:r w:rsidRPr="009A2711">
        <w:t>适配器或</w:t>
      </w:r>
      <w:r w:rsidRPr="009A2711">
        <w:rPr>
          <w:rFonts w:hint="eastAsia"/>
        </w:rPr>
        <w:t>供电设备进入</w:t>
      </w:r>
      <w:r w:rsidRPr="009A2711">
        <w:t>高</w:t>
      </w:r>
      <w:r w:rsidRPr="009A2711">
        <w:rPr>
          <w:rFonts w:hint="eastAsia"/>
        </w:rPr>
        <w:t>压</w:t>
      </w:r>
      <w:r w:rsidRPr="009A2711">
        <w:t>工作模式</w:t>
      </w:r>
      <w:r w:rsidRPr="009A2711">
        <w:rPr>
          <w:rFonts w:hint="eastAsia"/>
        </w:rPr>
        <w:t>时应该满足表格</w:t>
      </w:r>
      <w:r w:rsidR="00C942C5">
        <w:rPr>
          <w:rFonts w:hint="eastAsia"/>
        </w:rPr>
        <w:t>C.</w:t>
      </w:r>
      <w:r w:rsidRPr="009A2711">
        <w:rPr>
          <w:rFonts w:hint="eastAsia"/>
        </w:rPr>
        <w:t>3 所</w:t>
      </w:r>
      <w:r w:rsidRPr="009A2711">
        <w:t>要求的</w:t>
      </w:r>
      <w:r w:rsidRPr="009A2711">
        <w:rPr>
          <w:lang w:val="en-GB"/>
        </w:rPr>
        <w:t>直流工作特性</w:t>
      </w:r>
      <w:r w:rsidRPr="009A2711">
        <w:rPr>
          <w:rFonts w:hint="eastAsia"/>
          <w:lang w:val="en-GB"/>
        </w:rPr>
        <w:t>。</w:t>
      </w:r>
    </w:p>
    <w:p w:rsidR="009A2711" w:rsidRDefault="009A2711" w:rsidP="009A2711">
      <w:pPr>
        <w:pStyle w:val="af9"/>
        <w:spacing w:before="156" w:after="156"/>
        <w:rPr>
          <w:lang w:val="en-GB"/>
        </w:rPr>
      </w:pPr>
      <w:r w:rsidRPr="009A2711">
        <w:rPr>
          <w:rFonts w:hint="eastAsia"/>
          <w:lang w:val="en-GB"/>
        </w:rPr>
        <w:t>直流工作特性最低要求</w:t>
      </w:r>
      <w:r w:rsidRPr="009A2711">
        <w:rPr>
          <w:lang w:val="en-GB"/>
        </w:rPr>
        <w:t xml:space="preserve"> (Type I)</w:t>
      </w:r>
    </w:p>
    <w:tbl>
      <w:tblPr>
        <w:tblW w:w="7447"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15" w:type="dxa"/>
          <w:right w:w="115" w:type="dxa"/>
        </w:tblCellMar>
        <w:tblLook w:val="0600"/>
      </w:tblPr>
      <w:tblGrid>
        <w:gridCol w:w="1600"/>
        <w:gridCol w:w="2700"/>
        <w:gridCol w:w="810"/>
        <w:gridCol w:w="930"/>
        <w:gridCol w:w="810"/>
        <w:gridCol w:w="597"/>
      </w:tblGrid>
      <w:tr w:rsidR="009A2711" w:rsidRPr="00772BFA" w:rsidTr="00DE5A7B">
        <w:trPr>
          <w:cantSplit/>
          <w:tblHeader/>
          <w:jc w:val="center"/>
        </w:trPr>
        <w:tc>
          <w:tcPr>
            <w:tcW w:w="1600" w:type="dxa"/>
            <w:tcBorders>
              <w:bottom w:val="single" w:sz="8" w:space="0" w:color="000000"/>
            </w:tcBorders>
            <w:shd w:val="clear" w:color="auto" w:fill="auto"/>
            <w:vAlign w:val="center"/>
            <w:hideMark/>
          </w:tcPr>
          <w:p w:rsidR="009A2711" w:rsidRPr="00772BFA" w:rsidRDefault="009A2711" w:rsidP="00DE5A7B">
            <w:pPr>
              <w:pStyle w:val="TABLE-col-heading"/>
              <w:rPr>
                <w:szCs w:val="18"/>
              </w:rPr>
            </w:pPr>
            <w:r>
              <w:rPr>
                <w:rFonts w:hint="eastAsia"/>
              </w:rPr>
              <w:t>符号</w:t>
            </w:r>
          </w:p>
        </w:tc>
        <w:tc>
          <w:tcPr>
            <w:tcW w:w="2700" w:type="dxa"/>
            <w:tcBorders>
              <w:bottom w:val="single" w:sz="8" w:space="0" w:color="000000"/>
            </w:tcBorders>
            <w:shd w:val="clear" w:color="auto" w:fill="auto"/>
            <w:vAlign w:val="center"/>
            <w:hideMark/>
          </w:tcPr>
          <w:p w:rsidR="009A2711" w:rsidRPr="00772BFA" w:rsidRDefault="009A2711" w:rsidP="00DE5A7B">
            <w:pPr>
              <w:pStyle w:val="TABLE-col-heading"/>
              <w:rPr>
                <w:szCs w:val="18"/>
              </w:rPr>
            </w:pPr>
            <w:r>
              <w:rPr>
                <w:rFonts w:hint="eastAsia"/>
              </w:rPr>
              <w:t>条件</w:t>
            </w:r>
          </w:p>
        </w:tc>
        <w:tc>
          <w:tcPr>
            <w:tcW w:w="810" w:type="dxa"/>
            <w:tcBorders>
              <w:bottom w:val="single" w:sz="8" w:space="0" w:color="000000"/>
            </w:tcBorders>
            <w:shd w:val="clear" w:color="auto" w:fill="auto"/>
            <w:vAlign w:val="center"/>
            <w:hideMark/>
          </w:tcPr>
          <w:p w:rsidR="009A2711" w:rsidRPr="00772BFA" w:rsidRDefault="009A2711" w:rsidP="00DE5A7B">
            <w:pPr>
              <w:pStyle w:val="TABLE-col-heading"/>
              <w:rPr>
                <w:szCs w:val="18"/>
              </w:rPr>
            </w:pPr>
            <w:r w:rsidRPr="00772BFA">
              <w:t>Min</w:t>
            </w:r>
          </w:p>
        </w:tc>
        <w:tc>
          <w:tcPr>
            <w:tcW w:w="930" w:type="dxa"/>
            <w:tcBorders>
              <w:bottom w:val="single" w:sz="8" w:space="0" w:color="000000"/>
            </w:tcBorders>
            <w:shd w:val="clear" w:color="auto" w:fill="auto"/>
            <w:vAlign w:val="center"/>
            <w:hideMark/>
          </w:tcPr>
          <w:p w:rsidR="009A2711" w:rsidRPr="00772BFA" w:rsidRDefault="009A2711" w:rsidP="00DE5A7B">
            <w:pPr>
              <w:pStyle w:val="TABLE-col-heading"/>
              <w:rPr>
                <w:szCs w:val="18"/>
              </w:rPr>
            </w:pPr>
            <w:r>
              <w:rPr>
                <w:rFonts w:hint="eastAsia"/>
              </w:rPr>
              <w:t>典型值</w:t>
            </w:r>
          </w:p>
        </w:tc>
        <w:tc>
          <w:tcPr>
            <w:tcW w:w="810" w:type="dxa"/>
            <w:tcBorders>
              <w:bottom w:val="single" w:sz="8" w:space="0" w:color="000000"/>
            </w:tcBorders>
            <w:shd w:val="clear" w:color="auto" w:fill="auto"/>
            <w:vAlign w:val="center"/>
            <w:hideMark/>
          </w:tcPr>
          <w:p w:rsidR="009A2711" w:rsidRPr="00772BFA" w:rsidRDefault="009A2711" w:rsidP="00DE5A7B">
            <w:pPr>
              <w:pStyle w:val="TABLE-col-heading"/>
            </w:pPr>
            <w:r w:rsidRPr="00772BFA">
              <w:t>Max</w:t>
            </w:r>
          </w:p>
        </w:tc>
        <w:tc>
          <w:tcPr>
            <w:tcW w:w="597" w:type="dxa"/>
            <w:tcBorders>
              <w:bottom w:val="single" w:sz="8" w:space="0" w:color="000000"/>
            </w:tcBorders>
            <w:shd w:val="clear" w:color="auto" w:fill="auto"/>
            <w:vAlign w:val="center"/>
            <w:hideMark/>
          </w:tcPr>
          <w:p w:rsidR="009A2711" w:rsidRPr="00772BFA" w:rsidRDefault="009A2711" w:rsidP="00DE5A7B">
            <w:pPr>
              <w:pStyle w:val="TABLE-col-heading"/>
              <w:rPr>
                <w:szCs w:val="18"/>
              </w:rPr>
            </w:pPr>
            <w:r>
              <w:rPr>
                <w:rFonts w:hint="eastAsia"/>
              </w:rPr>
              <w:t>单位</w:t>
            </w:r>
          </w:p>
        </w:tc>
      </w:tr>
      <w:tr w:rsidR="009A2711" w:rsidRPr="00772BFA" w:rsidTr="00DE5A7B">
        <w:trPr>
          <w:cantSplit/>
          <w:tblHeader/>
          <w:jc w:val="center"/>
        </w:trPr>
        <w:tc>
          <w:tcPr>
            <w:tcW w:w="7447" w:type="dxa"/>
            <w:gridSpan w:val="6"/>
            <w:tcBorders>
              <w:bottom w:val="single" w:sz="8" w:space="0" w:color="000000"/>
            </w:tcBorders>
            <w:shd w:val="clear" w:color="auto" w:fill="auto"/>
            <w:vAlign w:val="center"/>
          </w:tcPr>
          <w:p w:rsidR="009A2711" w:rsidRPr="00CC4870" w:rsidRDefault="009A2711" w:rsidP="00DE5A7B">
            <w:pPr>
              <w:pStyle w:val="TABLE-col-heading"/>
              <w:jc w:val="left"/>
              <w:rPr>
                <w:b w:val="0"/>
              </w:rPr>
            </w:pPr>
            <w:r>
              <w:rPr>
                <w:rFonts w:hint="eastAsia"/>
                <w:b w:val="0"/>
              </w:rPr>
              <w:t>使用</w:t>
            </w:r>
            <w:r>
              <w:rPr>
                <w:b w:val="0"/>
              </w:rPr>
              <w:t>D+/D-</w:t>
            </w:r>
            <w:r>
              <w:rPr>
                <w:rFonts w:hint="eastAsia"/>
                <w:b w:val="0"/>
              </w:rPr>
              <w:t>进行握手通信时</w:t>
            </w:r>
          </w:p>
        </w:tc>
      </w:tr>
      <w:tr w:rsidR="009A2711" w:rsidRPr="00772BFA" w:rsidTr="00DE5A7B">
        <w:trPr>
          <w:cantSplit/>
          <w:jc w:val="center"/>
        </w:trPr>
        <w:tc>
          <w:tcPr>
            <w:tcW w:w="1600" w:type="dxa"/>
            <w:shd w:val="clear" w:color="auto" w:fill="auto"/>
            <w:vAlign w:val="center"/>
            <w:hideMark/>
          </w:tcPr>
          <w:p w:rsidR="009A2711" w:rsidRPr="00772BFA" w:rsidRDefault="009A2711" w:rsidP="00DE5A7B">
            <w:pPr>
              <w:pStyle w:val="TABLE-cell"/>
            </w:pPr>
            <w:r w:rsidRPr="00772BFA">
              <w:t>V</w:t>
            </w:r>
            <w:r w:rsidRPr="00772BFA">
              <w:rPr>
                <w:vertAlign w:val="subscript"/>
              </w:rPr>
              <w:t>BUS,5V</w:t>
            </w:r>
          </w:p>
        </w:tc>
        <w:tc>
          <w:tcPr>
            <w:tcW w:w="2700" w:type="dxa"/>
            <w:shd w:val="clear" w:color="auto" w:fill="auto"/>
            <w:vAlign w:val="center"/>
            <w:hideMark/>
          </w:tcPr>
          <w:p w:rsidR="009A2711" w:rsidRPr="00772BFA" w:rsidRDefault="009A2711" w:rsidP="00DE5A7B">
            <w:pPr>
              <w:pStyle w:val="TABLE-cell"/>
            </w:pPr>
            <w:r>
              <w:rPr>
                <w:rFonts w:hint="eastAsia"/>
              </w:rPr>
              <w:t>上行供电设备输出</w:t>
            </w:r>
            <w:r>
              <w:rPr>
                <w:rFonts w:hint="eastAsia"/>
              </w:rPr>
              <w:t>5</w:t>
            </w:r>
            <w:r>
              <w:t>V</w:t>
            </w:r>
            <w:r>
              <w:rPr>
                <w:rFonts w:hint="eastAsia"/>
              </w:rPr>
              <w:t>时的</w:t>
            </w:r>
            <w:r>
              <w:t>输出范围</w:t>
            </w:r>
          </w:p>
        </w:tc>
        <w:tc>
          <w:tcPr>
            <w:tcW w:w="810" w:type="dxa"/>
            <w:shd w:val="clear" w:color="auto" w:fill="auto"/>
            <w:vAlign w:val="center"/>
            <w:hideMark/>
          </w:tcPr>
          <w:p w:rsidR="009A2711" w:rsidRPr="00772BFA" w:rsidRDefault="009A2711" w:rsidP="00DE5A7B">
            <w:pPr>
              <w:pStyle w:val="TABLE-cell"/>
              <w:rPr>
                <w:szCs w:val="18"/>
              </w:rPr>
            </w:pPr>
            <w:r w:rsidRPr="00772BFA">
              <w:t>4.75</w:t>
            </w:r>
          </w:p>
        </w:tc>
        <w:tc>
          <w:tcPr>
            <w:tcW w:w="930" w:type="dxa"/>
            <w:shd w:val="clear" w:color="auto" w:fill="auto"/>
            <w:vAlign w:val="center"/>
            <w:hideMark/>
          </w:tcPr>
          <w:p w:rsidR="009A2711" w:rsidRPr="00772BFA" w:rsidRDefault="009A2711" w:rsidP="00DE5A7B">
            <w:pPr>
              <w:pStyle w:val="TABLE-cell"/>
              <w:rPr>
                <w:szCs w:val="18"/>
              </w:rPr>
            </w:pPr>
            <w:r w:rsidRPr="00772BFA">
              <w:t>5</w:t>
            </w:r>
          </w:p>
        </w:tc>
        <w:tc>
          <w:tcPr>
            <w:tcW w:w="810" w:type="dxa"/>
            <w:shd w:val="clear" w:color="auto" w:fill="auto"/>
            <w:vAlign w:val="center"/>
            <w:hideMark/>
          </w:tcPr>
          <w:p w:rsidR="009A2711" w:rsidRPr="00772BFA" w:rsidRDefault="009A2711" w:rsidP="00DE5A7B">
            <w:pPr>
              <w:pStyle w:val="TABLE-cell"/>
              <w:rPr>
                <w:szCs w:val="18"/>
              </w:rPr>
            </w:pPr>
            <w:r w:rsidRPr="00772BFA">
              <w:t>5.25</w:t>
            </w:r>
          </w:p>
        </w:tc>
        <w:tc>
          <w:tcPr>
            <w:tcW w:w="597" w:type="dxa"/>
            <w:shd w:val="clear" w:color="auto" w:fill="auto"/>
            <w:vAlign w:val="center"/>
            <w:hideMark/>
          </w:tcPr>
          <w:p w:rsidR="009A2711" w:rsidRPr="00772BFA" w:rsidRDefault="009A2711" w:rsidP="00DE5A7B">
            <w:pPr>
              <w:pStyle w:val="TABLE-cell"/>
              <w:rPr>
                <w:szCs w:val="18"/>
              </w:rPr>
            </w:pPr>
            <w:r w:rsidRPr="00772BFA">
              <w:t>V</w:t>
            </w:r>
          </w:p>
        </w:tc>
      </w:tr>
      <w:tr w:rsidR="009A2711" w:rsidRPr="00772BFA" w:rsidTr="00DE5A7B">
        <w:trPr>
          <w:cantSplit/>
          <w:jc w:val="center"/>
        </w:trPr>
        <w:tc>
          <w:tcPr>
            <w:tcW w:w="1600" w:type="dxa"/>
            <w:shd w:val="clear" w:color="auto" w:fill="auto"/>
            <w:vAlign w:val="center"/>
            <w:hideMark/>
          </w:tcPr>
          <w:p w:rsidR="009A2711" w:rsidRPr="00772BFA" w:rsidRDefault="009A2711" w:rsidP="00DE5A7B">
            <w:pPr>
              <w:pStyle w:val="TABLE-cell"/>
            </w:pPr>
            <w:r w:rsidRPr="00772BFA">
              <w:t>V</w:t>
            </w:r>
            <w:r w:rsidRPr="00772BFA">
              <w:rPr>
                <w:vertAlign w:val="subscript"/>
              </w:rPr>
              <w:t>BUS,HV</w:t>
            </w:r>
          </w:p>
        </w:tc>
        <w:tc>
          <w:tcPr>
            <w:tcW w:w="2700" w:type="dxa"/>
            <w:shd w:val="clear" w:color="auto" w:fill="auto"/>
            <w:vAlign w:val="center"/>
            <w:hideMark/>
          </w:tcPr>
          <w:p w:rsidR="009A2711" w:rsidRPr="00772BFA" w:rsidRDefault="009A2711" w:rsidP="00DE5A7B">
            <w:pPr>
              <w:pStyle w:val="TABLE-cell"/>
            </w:pPr>
            <w:r>
              <w:rPr>
                <w:rFonts w:hint="eastAsia"/>
              </w:rPr>
              <w:t>上行供电设备</w:t>
            </w:r>
            <w:r>
              <w:t>输出</w:t>
            </w:r>
            <w:r>
              <w:rPr>
                <w:rFonts w:hint="eastAsia"/>
              </w:rPr>
              <w:t>9V</w:t>
            </w:r>
            <w:r>
              <w:rPr>
                <w:rFonts w:hint="eastAsia"/>
              </w:rPr>
              <w:t>或</w:t>
            </w:r>
            <w:r>
              <w:rPr>
                <w:rFonts w:hint="eastAsia"/>
              </w:rPr>
              <w:t>12V</w:t>
            </w:r>
            <w:r>
              <w:rPr>
                <w:rFonts w:hint="eastAsia"/>
              </w:rPr>
              <w:t>时的</w:t>
            </w:r>
            <w:r>
              <w:t>精度范围</w:t>
            </w:r>
          </w:p>
        </w:tc>
        <w:tc>
          <w:tcPr>
            <w:tcW w:w="810" w:type="dxa"/>
            <w:shd w:val="clear" w:color="auto" w:fill="auto"/>
            <w:vAlign w:val="center"/>
            <w:hideMark/>
          </w:tcPr>
          <w:p w:rsidR="009A2711" w:rsidRPr="00772BFA" w:rsidRDefault="009A2711" w:rsidP="00DE5A7B">
            <w:pPr>
              <w:pStyle w:val="TABLE-cell"/>
              <w:rPr>
                <w:szCs w:val="18"/>
              </w:rPr>
            </w:pPr>
            <w:r w:rsidRPr="00772BFA">
              <w:t>-</w:t>
            </w:r>
            <w:r>
              <w:t>5</w:t>
            </w:r>
          </w:p>
        </w:tc>
        <w:tc>
          <w:tcPr>
            <w:tcW w:w="930" w:type="dxa"/>
            <w:shd w:val="clear" w:color="auto" w:fill="auto"/>
            <w:vAlign w:val="center"/>
          </w:tcPr>
          <w:p w:rsidR="009A2711" w:rsidRPr="00772BFA" w:rsidRDefault="009A2711" w:rsidP="00DE5A7B">
            <w:pPr>
              <w:pStyle w:val="TABLE-cell"/>
              <w:rPr>
                <w:szCs w:val="18"/>
              </w:rPr>
            </w:pPr>
          </w:p>
        </w:tc>
        <w:tc>
          <w:tcPr>
            <w:tcW w:w="810" w:type="dxa"/>
            <w:shd w:val="clear" w:color="auto" w:fill="auto"/>
            <w:vAlign w:val="center"/>
            <w:hideMark/>
          </w:tcPr>
          <w:p w:rsidR="009A2711" w:rsidRPr="00772BFA" w:rsidRDefault="009A2711" w:rsidP="00DE5A7B">
            <w:pPr>
              <w:pStyle w:val="TABLE-cell"/>
              <w:rPr>
                <w:szCs w:val="18"/>
              </w:rPr>
            </w:pPr>
            <w:r w:rsidRPr="00772BFA">
              <w:t>+</w:t>
            </w:r>
            <w:r>
              <w:t>10</w:t>
            </w:r>
          </w:p>
        </w:tc>
        <w:tc>
          <w:tcPr>
            <w:tcW w:w="597" w:type="dxa"/>
            <w:shd w:val="clear" w:color="auto" w:fill="auto"/>
            <w:vAlign w:val="center"/>
            <w:hideMark/>
          </w:tcPr>
          <w:p w:rsidR="009A2711" w:rsidRPr="00772BFA" w:rsidRDefault="009A2711" w:rsidP="00DE5A7B">
            <w:pPr>
              <w:pStyle w:val="TABLE-cell"/>
              <w:rPr>
                <w:szCs w:val="18"/>
              </w:rPr>
            </w:pPr>
            <w:r w:rsidRPr="00772BFA">
              <w:t>%</w:t>
            </w:r>
          </w:p>
        </w:tc>
      </w:tr>
      <w:tr w:rsidR="009A2711" w:rsidRPr="00772BFA" w:rsidTr="00DE5A7B">
        <w:trPr>
          <w:cantSplit/>
          <w:jc w:val="center"/>
        </w:trPr>
        <w:tc>
          <w:tcPr>
            <w:tcW w:w="1600" w:type="dxa"/>
            <w:shd w:val="clear" w:color="auto" w:fill="auto"/>
            <w:vAlign w:val="center"/>
            <w:hideMark/>
          </w:tcPr>
          <w:p w:rsidR="009A2711" w:rsidRPr="00772BFA" w:rsidRDefault="009A2711" w:rsidP="00DE5A7B">
            <w:pPr>
              <w:pStyle w:val="TABLE-cell"/>
            </w:pPr>
            <w:r w:rsidRPr="00772BFA">
              <w:lastRenderedPageBreak/>
              <w:t>V</w:t>
            </w:r>
            <w:r w:rsidRPr="00772BFA">
              <w:rPr>
                <w:vertAlign w:val="subscript"/>
              </w:rPr>
              <w:t>DP_SRC</w:t>
            </w:r>
          </w:p>
        </w:tc>
        <w:tc>
          <w:tcPr>
            <w:tcW w:w="2700" w:type="dxa"/>
            <w:shd w:val="clear" w:color="auto" w:fill="auto"/>
            <w:vAlign w:val="center"/>
            <w:hideMark/>
          </w:tcPr>
          <w:p w:rsidR="009A2711" w:rsidRPr="00772BFA" w:rsidRDefault="009A2711" w:rsidP="00DE5A7B">
            <w:pPr>
              <w:pStyle w:val="TABLE-cell"/>
            </w:pPr>
            <w:r w:rsidRPr="00772BFA">
              <w:t>V</w:t>
            </w:r>
            <w:r w:rsidRPr="00772BFA">
              <w:rPr>
                <w:vertAlign w:val="subscript"/>
              </w:rPr>
              <w:t>DP_SRC</w:t>
            </w:r>
            <w:r>
              <w:rPr>
                <w:rFonts w:hint="eastAsia"/>
              </w:rPr>
              <w:t>应</w:t>
            </w:r>
            <w:r w:rsidRPr="00156904">
              <w:rPr>
                <w:rFonts w:hint="eastAsia"/>
              </w:rPr>
              <w:t>要</w:t>
            </w:r>
            <w:r>
              <w:rPr>
                <w:rFonts w:hint="eastAsia"/>
              </w:rPr>
              <w:t>能提</w:t>
            </w:r>
            <w:r>
              <w:t>供大于</w:t>
            </w:r>
            <w:r w:rsidRPr="00772BFA">
              <w:t xml:space="preserve"> 250</w:t>
            </w:r>
            <w:r w:rsidRPr="00772BFA">
              <w:sym w:font="Symbol" w:char="F06D"/>
            </w:r>
            <w:r w:rsidRPr="00772BFA">
              <w:t>A</w:t>
            </w:r>
            <w:r>
              <w:rPr>
                <w:rFonts w:hint="eastAsia"/>
              </w:rPr>
              <w:t>的</w:t>
            </w:r>
            <w:r>
              <w:t>电流</w:t>
            </w:r>
          </w:p>
        </w:tc>
        <w:tc>
          <w:tcPr>
            <w:tcW w:w="810" w:type="dxa"/>
            <w:shd w:val="clear" w:color="auto" w:fill="auto"/>
            <w:vAlign w:val="center"/>
            <w:hideMark/>
          </w:tcPr>
          <w:p w:rsidR="009A2711" w:rsidRPr="00772BFA" w:rsidRDefault="009A2711" w:rsidP="00DE5A7B">
            <w:pPr>
              <w:pStyle w:val="TABLE-cell"/>
              <w:rPr>
                <w:szCs w:val="18"/>
              </w:rPr>
            </w:pPr>
            <w:r w:rsidRPr="00772BFA">
              <w:t>0.5</w:t>
            </w:r>
          </w:p>
        </w:tc>
        <w:tc>
          <w:tcPr>
            <w:tcW w:w="930" w:type="dxa"/>
            <w:shd w:val="clear" w:color="auto" w:fill="auto"/>
            <w:vAlign w:val="center"/>
            <w:hideMark/>
          </w:tcPr>
          <w:p w:rsidR="009A2711" w:rsidRPr="00772BFA" w:rsidRDefault="009A2711" w:rsidP="00DE5A7B">
            <w:pPr>
              <w:pStyle w:val="TABLE-cell"/>
              <w:rPr>
                <w:szCs w:val="18"/>
              </w:rPr>
            </w:pPr>
            <w:r w:rsidRPr="00772BFA">
              <w:t>0.6</w:t>
            </w:r>
          </w:p>
        </w:tc>
        <w:tc>
          <w:tcPr>
            <w:tcW w:w="810" w:type="dxa"/>
            <w:shd w:val="clear" w:color="auto" w:fill="auto"/>
            <w:vAlign w:val="center"/>
            <w:hideMark/>
          </w:tcPr>
          <w:p w:rsidR="009A2711" w:rsidRPr="00772BFA" w:rsidRDefault="009A2711" w:rsidP="00DE5A7B">
            <w:pPr>
              <w:pStyle w:val="TABLE-cell"/>
              <w:rPr>
                <w:szCs w:val="18"/>
              </w:rPr>
            </w:pPr>
            <w:r w:rsidRPr="00772BFA">
              <w:t>0.7</w:t>
            </w:r>
          </w:p>
        </w:tc>
        <w:tc>
          <w:tcPr>
            <w:tcW w:w="597" w:type="dxa"/>
            <w:shd w:val="clear" w:color="auto" w:fill="auto"/>
            <w:vAlign w:val="center"/>
            <w:hideMark/>
          </w:tcPr>
          <w:p w:rsidR="009A2711" w:rsidRPr="00772BFA" w:rsidRDefault="009A2711" w:rsidP="00DE5A7B">
            <w:pPr>
              <w:pStyle w:val="TABLE-cell"/>
              <w:rPr>
                <w:szCs w:val="18"/>
              </w:rPr>
            </w:pPr>
            <w:r w:rsidRPr="00772BFA">
              <w:t>V</w:t>
            </w:r>
          </w:p>
        </w:tc>
      </w:tr>
      <w:tr w:rsidR="009A2711" w:rsidRPr="00772BFA" w:rsidTr="00DE5A7B">
        <w:trPr>
          <w:cantSplit/>
          <w:jc w:val="center"/>
        </w:trPr>
        <w:tc>
          <w:tcPr>
            <w:tcW w:w="1600" w:type="dxa"/>
            <w:shd w:val="clear" w:color="auto" w:fill="auto"/>
            <w:vAlign w:val="center"/>
            <w:hideMark/>
          </w:tcPr>
          <w:p w:rsidR="009A2711" w:rsidRPr="00772BFA" w:rsidRDefault="009A2711" w:rsidP="00DE5A7B">
            <w:pPr>
              <w:pStyle w:val="TABLE-cell"/>
            </w:pPr>
            <w:r w:rsidRPr="00772BFA">
              <w:t>V</w:t>
            </w:r>
            <w:r w:rsidRPr="00772BFA">
              <w:rPr>
                <w:vertAlign w:val="subscript"/>
              </w:rPr>
              <w:t>DM_SRC</w:t>
            </w:r>
          </w:p>
        </w:tc>
        <w:tc>
          <w:tcPr>
            <w:tcW w:w="2700" w:type="dxa"/>
            <w:shd w:val="clear" w:color="auto" w:fill="auto"/>
            <w:vAlign w:val="center"/>
            <w:hideMark/>
          </w:tcPr>
          <w:p w:rsidR="009A2711" w:rsidRPr="00772BFA" w:rsidRDefault="009A2711" w:rsidP="00DE5A7B">
            <w:pPr>
              <w:pStyle w:val="TABLE-cell"/>
            </w:pPr>
            <w:r w:rsidRPr="00772BFA">
              <w:t>V</w:t>
            </w:r>
            <w:r w:rsidRPr="00772BFA">
              <w:rPr>
                <w:vertAlign w:val="subscript"/>
              </w:rPr>
              <w:t>DM_SRC</w:t>
            </w:r>
            <w:r>
              <w:rPr>
                <w:rFonts w:hint="eastAsia"/>
              </w:rPr>
              <w:t>应要</w:t>
            </w:r>
            <w:r>
              <w:t>提供大于</w:t>
            </w:r>
            <w:r w:rsidRPr="00772BFA">
              <w:t>250</w:t>
            </w:r>
            <w:r w:rsidRPr="00772BFA">
              <w:sym w:font="Symbol" w:char="F06D"/>
            </w:r>
            <w:r w:rsidRPr="00772BFA">
              <w:t>A</w:t>
            </w:r>
            <w:r>
              <w:rPr>
                <w:rFonts w:hint="eastAsia"/>
              </w:rPr>
              <w:t>电流</w:t>
            </w:r>
          </w:p>
        </w:tc>
        <w:tc>
          <w:tcPr>
            <w:tcW w:w="810" w:type="dxa"/>
            <w:shd w:val="clear" w:color="auto" w:fill="auto"/>
            <w:vAlign w:val="center"/>
            <w:hideMark/>
          </w:tcPr>
          <w:p w:rsidR="009A2711" w:rsidRPr="00772BFA" w:rsidRDefault="009A2711" w:rsidP="00DE5A7B">
            <w:pPr>
              <w:pStyle w:val="TABLE-cell"/>
              <w:rPr>
                <w:szCs w:val="18"/>
              </w:rPr>
            </w:pPr>
            <w:r w:rsidRPr="00772BFA">
              <w:t>0.5</w:t>
            </w:r>
          </w:p>
        </w:tc>
        <w:tc>
          <w:tcPr>
            <w:tcW w:w="930" w:type="dxa"/>
            <w:shd w:val="clear" w:color="auto" w:fill="auto"/>
            <w:vAlign w:val="center"/>
            <w:hideMark/>
          </w:tcPr>
          <w:p w:rsidR="009A2711" w:rsidRPr="00772BFA" w:rsidRDefault="009A2711" w:rsidP="00DE5A7B">
            <w:pPr>
              <w:pStyle w:val="TABLE-cell"/>
              <w:rPr>
                <w:szCs w:val="18"/>
              </w:rPr>
            </w:pPr>
            <w:r w:rsidRPr="00772BFA">
              <w:t>0.6</w:t>
            </w:r>
          </w:p>
        </w:tc>
        <w:tc>
          <w:tcPr>
            <w:tcW w:w="810" w:type="dxa"/>
            <w:shd w:val="clear" w:color="auto" w:fill="auto"/>
            <w:vAlign w:val="center"/>
            <w:hideMark/>
          </w:tcPr>
          <w:p w:rsidR="009A2711" w:rsidRPr="00772BFA" w:rsidRDefault="009A2711" w:rsidP="00DE5A7B">
            <w:pPr>
              <w:pStyle w:val="TABLE-cell"/>
              <w:rPr>
                <w:szCs w:val="18"/>
              </w:rPr>
            </w:pPr>
            <w:r w:rsidRPr="00772BFA">
              <w:t>0.7</w:t>
            </w:r>
          </w:p>
        </w:tc>
        <w:tc>
          <w:tcPr>
            <w:tcW w:w="597" w:type="dxa"/>
            <w:shd w:val="clear" w:color="auto" w:fill="auto"/>
            <w:vAlign w:val="center"/>
            <w:hideMark/>
          </w:tcPr>
          <w:p w:rsidR="009A2711" w:rsidRPr="00772BFA" w:rsidRDefault="009A2711" w:rsidP="00DE5A7B">
            <w:pPr>
              <w:pStyle w:val="TABLE-cell"/>
              <w:rPr>
                <w:szCs w:val="18"/>
              </w:rPr>
            </w:pPr>
            <w:r w:rsidRPr="00772BFA">
              <w:t>V</w:t>
            </w:r>
          </w:p>
        </w:tc>
      </w:tr>
      <w:tr w:rsidR="009A2711" w:rsidRPr="00772BFA" w:rsidTr="00DE5A7B">
        <w:trPr>
          <w:cantSplit/>
          <w:jc w:val="center"/>
        </w:trPr>
        <w:tc>
          <w:tcPr>
            <w:tcW w:w="1600" w:type="dxa"/>
            <w:shd w:val="clear" w:color="auto" w:fill="auto"/>
            <w:vAlign w:val="center"/>
            <w:hideMark/>
          </w:tcPr>
          <w:p w:rsidR="009A2711" w:rsidRPr="00772BFA" w:rsidRDefault="009A2711" w:rsidP="00DE5A7B">
            <w:pPr>
              <w:pStyle w:val="TABLE-cell"/>
            </w:pPr>
            <w:bookmarkStart w:id="1173" w:name="OLE_LINK15"/>
            <w:bookmarkStart w:id="1174" w:name="OLE_LINK21"/>
            <w:bookmarkStart w:id="1175" w:name="OLE_LINK22"/>
            <w:r w:rsidRPr="00772BFA">
              <w:t>V</w:t>
            </w:r>
            <w:r w:rsidRPr="00772BFA">
              <w:rPr>
                <w:vertAlign w:val="subscript"/>
              </w:rPr>
              <w:t>DAT_REF</w:t>
            </w:r>
            <w:bookmarkEnd w:id="1173"/>
            <w:bookmarkEnd w:id="1174"/>
            <w:bookmarkEnd w:id="1175"/>
          </w:p>
        </w:tc>
        <w:tc>
          <w:tcPr>
            <w:tcW w:w="2700" w:type="dxa"/>
            <w:shd w:val="clear" w:color="auto" w:fill="auto"/>
            <w:vAlign w:val="center"/>
          </w:tcPr>
          <w:p w:rsidR="009A2711" w:rsidRPr="00772BFA" w:rsidRDefault="009A2711" w:rsidP="00DE5A7B">
            <w:pPr>
              <w:pStyle w:val="TABLE-cell"/>
            </w:pPr>
            <w:r>
              <w:t>D+/D-</w:t>
            </w:r>
            <w:r>
              <w:rPr>
                <w:rFonts w:hint="eastAsia"/>
              </w:rPr>
              <w:t>检测</w:t>
            </w:r>
            <w:r>
              <w:t>所用的参考电压</w:t>
            </w:r>
          </w:p>
        </w:tc>
        <w:tc>
          <w:tcPr>
            <w:tcW w:w="810" w:type="dxa"/>
            <w:shd w:val="clear" w:color="auto" w:fill="auto"/>
            <w:vAlign w:val="center"/>
            <w:hideMark/>
          </w:tcPr>
          <w:p w:rsidR="009A2711" w:rsidRPr="00772BFA" w:rsidRDefault="009A2711" w:rsidP="00DE5A7B">
            <w:pPr>
              <w:pStyle w:val="TABLE-cell"/>
              <w:rPr>
                <w:szCs w:val="18"/>
              </w:rPr>
            </w:pPr>
            <w:r w:rsidRPr="00772BFA">
              <w:t>0.25</w:t>
            </w:r>
          </w:p>
        </w:tc>
        <w:tc>
          <w:tcPr>
            <w:tcW w:w="930" w:type="dxa"/>
            <w:shd w:val="clear" w:color="auto" w:fill="auto"/>
            <w:vAlign w:val="center"/>
            <w:hideMark/>
          </w:tcPr>
          <w:p w:rsidR="009A2711" w:rsidRPr="00772BFA" w:rsidRDefault="009A2711" w:rsidP="00DE5A7B">
            <w:pPr>
              <w:pStyle w:val="TABLE-cell"/>
              <w:rPr>
                <w:szCs w:val="18"/>
              </w:rPr>
            </w:pPr>
            <w:r w:rsidRPr="00772BFA">
              <w:t>0.325</w:t>
            </w:r>
          </w:p>
        </w:tc>
        <w:tc>
          <w:tcPr>
            <w:tcW w:w="810" w:type="dxa"/>
            <w:shd w:val="clear" w:color="auto" w:fill="auto"/>
            <w:vAlign w:val="center"/>
            <w:hideMark/>
          </w:tcPr>
          <w:p w:rsidR="009A2711" w:rsidRPr="00772BFA" w:rsidRDefault="009A2711" w:rsidP="00DE5A7B">
            <w:pPr>
              <w:pStyle w:val="TABLE-cell"/>
              <w:rPr>
                <w:szCs w:val="18"/>
              </w:rPr>
            </w:pPr>
            <w:r w:rsidRPr="00772BFA">
              <w:t>0.4</w:t>
            </w:r>
          </w:p>
        </w:tc>
        <w:tc>
          <w:tcPr>
            <w:tcW w:w="597" w:type="dxa"/>
            <w:shd w:val="clear" w:color="auto" w:fill="auto"/>
            <w:vAlign w:val="center"/>
            <w:hideMark/>
          </w:tcPr>
          <w:p w:rsidR="009A2711" w:rsidRPr="00772BFA" w:rsidRDefault="009A2711" w:rsidP="00DE5A7B">
            <w:pPr>
              <w:pStyle w:val="TABLE-cell"/>
              <w:rPr>
                <w:szCs w:val="18"/>
              </w:rPr>
            </w:pPr>
            <w:r w:rsidRPr="00772BFA">
              <w:t>V</w:t>
            </w:r>
          </w:p>
        </w:tc>
      </w:tr>
      <w:tr w:rsidR="009A2711" w:rsidRPr="00772BFA" w:rsidTr="00DE5A7B">
        <w:trPr>
          <w:cantSplit/>
          <w:jc w:val="center"/>
        </w:trPr>
        <w:tc>
          <w:tcPr>
            <w:tcW w:w="1600" w:type="dxa"/>
            <w:shd w:val="clear" w:color="auto" w:fill="auto"/>
            <w:vAlign w:val="center"/>
            <w:hideMark/>
          </w:tcPr>
          <w:p w:rsidR="009A2711" w:rsidRPr="00772BFA" w:rsidRDefault="009A2711" w:rsidP="00DE5A7B">
            <w:pPr>
              <w:pStyle w:val="TABLE-cell"/>
            </w:pPr>
            <w:r w:rsidRPr="00772BFA">
              <w:t>V</w:t>
            </w:r>
            <w:r w:rsidRPr="00772BFA">
              <w:rPr>
                <w:vertAlign w:val="subscript"/>
              </w:rPr>
              <w:t>DP_UP</w:t>
            </w:r>
          </w:p>
        </w:tc>
        <w:tc>
          <w:tcPr>
            <w:tcW w:w="2700" w:type="dxa"/>
            <w:shd w:val="clear" w:color="auto" w:fill="auto"/>
            <w:vAlign w:val="center"/>
          </w:tcPr>
          <w:p w:rsidR="009A2711" w:rsidRPr="00772BFA" w:rsidRDefault="009A2711" w:rsidP="00DE5A7B">
            <w:pPr>
              <w:pStyle w:val="TABLE-cell"/>
            </w:pPr>
            <w:r w:rsidRPr="00772BFA">
              <w:t>D</w:t>
            </w:r>
            <w:r>
              <w:t>+</w:t>
            </w:r>
            <w:r>
              <w:rPr>
                <w:rFonts w:hint="eastAsia"/>
              </w:rPr>
              <w:t>上拉</w:t>
            </w:r>
            <w:r>
              <w:t>电压</w:t>
            </w:r>
          </w:p>
        </w:tc>
        <w:tc>
          <w:tcPr>
            <w:tcW w:w="810" w:type="dxa"/>
            <w:shd w:val="clear" w:color="auto" w:fill="auto"/>
            <w:vAlign w:val="center"/>
            <w:hideMark/>
          </w:tcPr>
          <w:p w:rsidR="009A2711" w:rsidRPr="00772BFA" w:rsidRDefault="009A2711" w:rsidP="00DE5A7B">
            <w:pPr>
              <w:pStyle w:val="TABLE-cell"/>
              <w:rPr>
                <w:szCs w:val="18"/>
              </w:rPr>
            </w:pPr>
            <w:r w:rsidRPr="00772BFA">
              <w:t>3</w:t>
            </w:r>
          </w:p>
        </w:tc>
        <w:tc>
          <w:tcPr>
            <w:tcW w:w="930" w:type="dxa"/>
            <w:shd w:val="clear" w:color="auto" w:fill="auto"/>
            <w:vAlign w:val="center"/>
            <w:hideMark/>
          </w:tcPr>
          <w:p w:rsidR="009A2711" w:rsidRPr="00772BFA" w:rsidRDefault="009A2711" w:rsidP="00DE5A7B">
            <w:pPr>
              <w:pStyle w:val="TABLE-cell"/>
              <w:rPr>
                <w:szCs w:val="18"/>
              </w:rPr>
            </w:pPr>
            <w:r w:rsidRPr="00772BFA">
              <w:t>3.3</w:t>
            </w:r>
          </w:p>
        </w:tc>
        <w:tc>
          <w:tcPr>
            <w:tcW w:w="810" w:type="dxa"/>
            <w:shd w:val="clear" w:color="auto" w:fill="auto"/>
            <w:vAlign w:val="center"/>
            <w:hideMark/>
          </w:tcPr>
          <w:p w:rsidR="009A2711" w:rsidRPr="00772BFA" w:rsidRDefault="009A2711" w:rsidP="00DE5A7B">
            <w:pPr>
              <w:pStyle w:val="TABLE-cell"/>
              <w:rPr>
                <w:szCs w:val="18"/>
              </w:rPr>
            </w:pPr>
            <w:r w:rsidRPr="00772BFA">
              <w:t>3.6</w:t>
            </w:r>
          </w:p>
        </w:tc>
        <w:tc>
          <w:tcPr>
            <w:tcW w:w="597" w:type="dxa"/>
            <w:shd w:val="clear" w:color="auto" w:fill="auto"/>
            <w:vAlign w:val="center"/>
            <w:hideMark/>
          </w:tcPr>
          <w:p w:rsidR="009A2711" w:rsidRPr="00772BFA" w:rsidRDefault="009A2711" w:rsidP="00DE5A7B">
            <w:pPr>
              <w:pStyle w:val="TABLE-cell"/>
              <w:rPr>
                <w:szCs w:val="18"/>
              </w:rPr>
            </w:pPr>
            <w:r w:rsidRPr="00772BFA">
              <w:t>V</w:t>
            </w:r>
          </w:p>
        </w:tc>
      </w:tr>
      <w:tr w:rsidR="009A2711" w:rsidRPr="00772BFA" w:rsidTr="00DE5A7B">
        <w:trPr>
          <w:cantSplit/>
          <w:jc w:val="center"/>
        </w:trPr>
        <w:tc>
          <w:tcPr>
            <w:tcW w:w="1600" w:type="dxa"/>
            <w:shd w:val="clear" w:color="auto" w:fill="auto"/>
            <w:vAlign w:val="center"/>
            <w:hideMark/>
          </w:tcPr>
          <w:p w:rsidR="009A2711" w:rsidRPr="00772BFA" w:rsidRDefault="009A2711" w:rsidP="00DE5A7B">
            <w:pPr>
              <w:pStyle w:val="TABLE-cell"/>
            </w:pPr>
            <w:r w:rsidRPr="00772BFA">
              <w:t>V</w:t>
            </w:r>
            <w:r w:rsidRPr="00772BFA">
              <w:rPr>
                <w:vertAlign w:val="subscript"/>
              </w:rPr>
              <w:t>DM_UP</w:t>
            </w:r>
          </w:p>
        </w:tc>
        <w:tc>
          <w:tcPr>
            <w:tcW w:w="2700" w:type="dxa"/>
            <w:shd w:val="clear" w:color="auto" w:fill="auto"/>
            <w:vAlign w:val="center"/>
          </w:tcPr>
          <w:p w:rsidR="009A2711" w:rsidRPr="00772BFA" w:rsidRDefault="009A2711" w:rsidP="00DE5A7B">
            <w:pPr>
              <w:pStyle w:val="TABLE-cell"/>
            </w:pPr>
            <w:r w:rsidRPr="00772BFA">
              <w:t xml:space="preserve">D- </w:t>
            </w:r>
            <w:r>
              <w:rPr>
                <w:rFonts w:hint="eastAsia"/>
              </w:rPr>
              <w:t>上拉电压</w:t>
            </w:r>
          </w:p>
        </w:tc>
        <w:tc>
          <w:tcPr>
            <w:tcW w:w="810" w:type="dxa"/>
            <w:shd w:val="clear" w:color="auto" w:fill="auto"/>
            <w:vAlign w:val="center"/>
            <w:hideMark/>
          </w:tcPr>
          <w:p w:rsidR="009A2711" w:rsidRPr="00772BFA" w:rsidRDefault="009A2711" w:rsidP="00DE5A7B">
            <w:pPr>
              <w:pStyle w:val="TABLE-cell"/>
              <w:rPr>
                <w:szCs w:val="18"/>
              </w:rPr>
            </w:pPr>
            <w:r w:rsidRPr="00772BFA">
              <w:t>3</w:t>
            </w:r>
          </w:p>
        </w:tc>
        <w:tc>
          <w:tcPr>
            <w:tcW w:w="930" w:type="dxa"/>
            <w:shd w:val="clear" w:color="auto" w:fill="auto"/>
            <w:vAlign w:val="center"/>
            <w:hideMark/>
          </w:tcPr>
          <w:p w:rsidR="009A2711" w:rsidRPr="00772BFA" w:rsidRDefault="009A2711" w:rsidP="00DE5A7B">
            <w:pPr>
              <w:pStyle w:val="TABLE-cell"/>
              <w:rPr>
                <w:szCs w:val="18"/>
              </w:rPr>
            </w:pPr>
            <w:r w:rsidRPr="00772BFA">
              <w:t>3.3</w:t>
            </w:r>
          </w:p>
        </w:tc>
        <w:tc>
          <w:tcPr>
            <w:tcW w:w="810" w:type="dxa"/>
            <w:shd w:val="clear" w:color="auto" w:fill="auto"/>
            <w:vAlign w:val="center"/>
            <w:hideMark/>
          </w:tcPr>
          <w:p w:rsidR="009A2711" w:rsidRPr="00772BFA" w:rsidRDefault="009A2711" w:rsidP="00DE5A7B">
            <w:pPr>
              <w:pStyle w:val="TABLE-cell"/>
              <w:rPr>
                <w:szCs w:val="18"/>
              </w:rPr>
            </w:pPr>
            <w:r w:rsidRPr="00772BFA">
              <w:t>3.6</w:t>
            </w:r>
          </w:p>
        </w:tc>
        <w:tc>
          <w:tcPr>
            <w:tcW w:w="597" w:type="dxa"/>
            <w:shd w:val="clear" w:color="auto" w:fill="auto"/>
            <w:vAlign w:val="center"/>
            <w:hideMark/>
          </w:tcPr>
          <w:p w:rsidR="009A2711" w:rsidRPr="00772BFA" w:rsidRDefault="009A2711" w:rsidP="00DE5A7B">
            <w:pPr>
              <w:pStyle w:val="TABLE-cell"/>
              <w:rPr>
                <w:szCs w:val="18"/>
              </w:rPr>
            </w:pPr>
            <w:r w:rsidRPr="00772BFA">
              <w:t>V</w:t>
            </w:r>
          </w:p>
        </w:tc>
      </w:tr>
      <w:tr w:rsidR="009A2711" w:rsidRPr="00772BFA" w:rsidTr="00DE5A7B">
        <w:trPr>
          <w:cantSplit/>
          <w:jc w:val="center"/>
        </w:trPr>
        <w:tc>
          <w:tcPr>
            <w:tcW w:w="1600" w:type="dxa"/>
            <w:shd w:val="clear" w:color="auto" w:fill="auto"/>
            <w:vAlign w:val="center"/>
            <w:hideMark/>
          </w:tcPr>
          <w:p w:rsidR="009A2711" w:rsidRPr="00772BFA" w:rsidRDefault="009A2711" w:rsidP="00DE5A7B">
            <w:pPr>
              <w:pStyle w:val="TABLE-cell"/>
            </w:pPr>
            <w:bookmarkStart w:id="1176" w:name="OLE_LINK10"/>
            <w:bookmarkStart w:id="1177" w:name="OLE_LINK11"/>
            <w:bookmarkStart w:id="1178" w:name="_Hlk453062685"/>
            <w:r w:rsidRPr="00772BFA">
              <w:t>V</w:t>
            </w:r>
            <w:r w:rsidRPr="00772BFA">
              <w:rPr>
                <w:vertAlign w:val="subscript"/>
              </w:rPr>
              <w:t>SEL_REF</w:t>
            </w:r>
            <w:bookmarkEnd w:id="1176"/>
            <w:bookmarkEnd w:id="1177"/>
          </w:p>
        </w:tc>
        <w:tc>
          <w:tcPr>
            <w:tcW w:w="2700" w:type="dxa"/>
            <w:shd w:val="clear" w:color="auto" w:fill="auto"/>
            <w:vAlign w:val="center"/>
            <w:hideMark/>
          </w:tcPr>
          <w:p w:rsidR="009A2711" w:rsidRPr="00772BFA" w:rsidRDefault="009A2711" w:rsidP="00DE5A7B">
            <w:pPr>
              <w:pStyle w:val="TABLE-cell"/>
              <w:rPr>
                <w:color w:val="000000"/>
              </w:rPr>
            </w:pPr>
            <w:r>
              <w:rPr>
                <w:rFonts w:hint="eastAsia"/>
              </w:rPr>
              <w:t>为了便携设备能够请求上行供电设备输出</w:t>
            </w:r>
            <w:r>
              <w:t>不同</w:t>
            </w:r>
            <w:r>
              <w:rPr>
                <w:rFonts w:hint="eastAsia"/>
              </w:rPr>
              <w:t>电压所用</w:t>
            </w:r>
            <w:r>
              <w:t>的</w:t>
            </w:r>
            <w:r w:rsidRPr="00772BFA">
              <w:t>2</w:t>
            </w:r>
            <w:r>
              <w:t>.0</w:t>
            </w:r>
            <w:r w:rsidRPr="00772BFA">
              <w:t xml:space="preserve">V </w:t>
            </w:r>
            <w:r>
              <w:rPr>
                <w:rFonts w:hint="eastAsia"/>
              </w:rPr>
              <w:t>参考电压</w:t>
            </w:r>
            <w:r>
              <w:t>(</w:t>
            </w:r>
            <w:r w:rsidR="00A02A26">
              <w:fldChar w:fldCharType="begin"/>
            </w:r>
            <w:r>
              <w:instrText xml:space="preserve"> REF _Ref418786148 \h </w:instrText>
            </w:r>
            <w:r w:rsidR="00A02A26">
              <w:fldChar w:fldCharType="separate"/>
            </w:r>
            <w:r w:rsidR="008B532D">
              <w:rPr>
                <w:rFonts w:hint="eastAsia"/>
                <w:b/>
                <w:bCs w:val="0"/>
              </w:rPr>
              <w:t>错误！未找到引用源。</w:t>
            </w:r>
            <w:r w:rsidR="00A02A26">
              <w:fldChar w:fldCharType="end"/>
            </w:r>
            <w:r>
              <w:rPr>
                <w:rFonts w:hint="eastAsia"/>
              </w:rPr>
              <w:t>7</w:t>
            </w:r>
            <w:r>
              <w:t>)</w:t>
            </w:r>
            <w:r>
              <w:rPr>
                <w:rFonts w:hint="eastAsia"/>
              </w:rPr>
              <w:t>的</w:t>
            </w:r>
            <w:r>
              <w:t>精度范围</w:t>
            </w:r>
          </w:p>
        </w:tc>
        <w:tc>
          <w:tcPr>
            <w:tcW w:w="810" w:type="dxa"/>
            <w:shd w:val="clear" w:color="auto" w:fill="auto"/>
            <w:vAlign w:val="center"/>
            <w:hideMark/>
          </w:tcPr>
          <w:p w:rsidR="009A2711" w:rsidRPr="00772BFA" w:rsidRDefault="009A2711" w:rsidP="00DE5A7B">
            <w:pPr>
              <w:pStyle w:val="TABLE-cell"/>
              <w:rPr>
                <w:szCs w:val="18"/>
              </w:rPr>
            </w:pPr>
            <w:r w:rsidRPr="00772BFA">
              <w:t>1.8</w:t>
            </w:r>
          </w:p>
        </w:tc>
        <w:tc>
          <w:tcPr>
            <w:tcW w:w="930" w:type="dxa"/>
            <w:shd w:val="clear" w:color="auto" w:fill="auto"/>
            <w:vAlign w:val="center"/>
            <w:hideMark/>
          </w:tcPr>
          <w:p w:rsidR="009A2711" w:rsidRPr="00772BFA" w:rsidRDefault="009A2711" w:rsidP="00DE5A7B">
            <w:pPr>
              <w:pStyle w:val="TABLE-cell"/>
              <w:rPr>
                <w:szCs w:val="18"/>
              </w:rPr>
            </w:pPr>
            <w:r w:rsidRPr="00772BFA">
              <w:t>2</w:t>
            </w:r>
          </w:p>
        </w:tc>
        <w:tc>
          <w:tcPr>
            <w:tcW w:w="810" w:type="dxa"/>
            <w:shd w:val="clear" w:color="auto" w:fill="auto"/>
            <w:vAlign w:val="center"/>
            <w:hideMark/>
          </w:tcPr>
          <w:p w:rsidR="009A2711" w:rsidRPr="00772BFA" w:rsidRDefault="009A2711" w:rsidP="00DE5A7B">
            <w:pPr>
              <w:pStyle w:val="TABLE-cell"/>
              <w:rPr>
                <w:szCs w:val="18"/>
              </w:rPr>
            </w:pPr>
            <w:r w:rsidRPr="00772BFA">
              <w:t>2.2</w:t>
            </w:r>
          </w:p>
        </w:tc>
        <w:tc>
          <w:tcPr>
            <w:tcW w:w="597" w:type="dxa"/>
            <w:shd w:val="clear" w:color="auto" w:fill="auto"/>
            <w:vAlign w:val="center"/>
            <w:hideMark/>
          </w:tcPr>
          <w:p w:rsidR="009A2711" w:rsidRPr="00772BFA" w:rsidRDefault="009A2711" w:rsidP="00DE5A7B">
            <w:pPr>
              <w:pStyle w:val="TABLE-cell"/>
              <w:rPr>
                <w:szCs w:val="18"/>
              </w:rPr>
            </w:pPr>
            <w:r w:rsidRPr="00772BFA">
              <w:t>V</w:t>
            </w:r>
          </w:p>
        </w:tc>
      </w:tr>
      <w:tr w:rsidR="009A2711" w:rsidRPr="00772BFA" w:rsidTr="00DE5A7B">
        <w:trPr>
          <w:cantSplit/>
          <w:jc w:val="center"/>
        </w:trPr>
        <w:tc>
          <w:tcPr>
            <w:tcW w:w="1600" w:type="dxa"/>
            <w:shd w:val="clear" w:color="auto" w:fill="auto"/>
            <w:vAlign w:val="center"/>
            <w:hideMark/>
          </w:tcPr>
          <w:p w:rsidR="009A2711" w:rsidRPr="00772BFA" w:rsidRDefault="009A2711" w:rsidP="00DE5A7B">
            <w:pPr>
              <w:pStyle w:val="TABLE-cell"/>
            </w:pPr>
            <w:r w:rsidRPr="00772BFA">
              <w:t>V</w:t>
            </w:r>
            <w:r w:rsidRPr="00772BFA">
              <w:rPr>
                <w:vertAlign w:val="subscript"/>
              </w:rPr>
              <w:t>OTG_SESS_VLD</w:t>
            </w:r>
          </w:p>
        </w:tc>
        <w:tc>
          <w:tcPr>
            <w:tcW w:w="2700" w:type="dxa"/>
            <w:shd w:val="clear" w:color="auto" w:fill="auto"/>
            <w:vAlign w:val="center"/>
            <w:hideMark/>
          </w:tcPr>
          <w:p w:rsidR="009A2711" w:rsidRPr="00772BFA" w:rsidRDefault="009A2711" w:rsidP="00DE5A7B">
            <w:pPr>
              <w:pStyle w:val="TABLE-cell"/>
            </w:pPr>
            <w:r>
              <w:t xml:space="preserve">D+/D- </w:t>
            </w:r>
            <w:r>
              <w:t>短路</w:t>
            </w:r>
            <w:r>
              <w:rPr>
                <w:rFonts w:hint="eastAsia"/>
              </w:rPr>
              <w:t>时</w:t>
            </w:r>
            <w:r>
              <w:t>，</w:t>
            </w:r>
            <w:r>
              <w:rPr>
                <w:rFonts w:hint="eastAsia"/>
              </w:rPr>
              <w:t>上行供电设备</w:t>
            </w:r>
            <w:r>
              <w:t>输出的</w:t>
            </w:r>
            <w:r>
              <w:rPr>
                <w:rFonts w:hint="eastAsia"/>
              </w:rPr>
              <w:t>最小</w:t>
            </w:r>
            <w:r>
              <w:t>电压</w:t>
            </w:r>
            <w:r>
              <w:rPr>
                <w:rFonts w:hint="eastAsia"/>
              </w:rPr>
              <w:t>范围</w:t>
            </w:r>
          </w:p>
        </w:tc>
        <w:tc>
          <w:tcPr>
            <w:tcW w:w="810" w:type="dxa"/>
            <w:shd w:val="clear" w:color="auto" w:fill="auto"/>
            <w:vAlign w:val="center"/>
            <w:hideMark/>
          </w:tcPr>
          <w:p w:rsidR="009A2711" w:rsidRPr="00772BFA" w:rsidRDefault="009A2711" w:rsidP="00DE5A7B">
            <w:pPr>
              <w:pStyle w:val="TABLE-cell"/>
              <w:rPr>
                <w:szCs w:val="18"/>
              </w:rPr>
            </w:pPr>
            <w:r w:rsidRPr="00772BFA">
              <w:t>0.8</w:t>
            </w:r>
          </w:p>
        </w:tc>
        <w:tc>
          <w:tcPr>
            <w:tcW w:w="930" w:type="dxa"/>
            <w:shd w:val="clear" w:color="auto" w:fill="auto"/>
            <w:vAlign w:val="center"/>
          </w:tcPr>
          <w:p w:rsidR="009A2711" w:rsidRPr="00772BFA" w:rsidRDefault="009A2711" w:rsidP="00DE5A7B">
            <w:pPr>
              <w:pStyle w:val="TABLE-cell"/>
              <w:rPr>
                <w:szCs w:val="18"/>
              </w:rPr>
            </w:pPr>
          </w:p>
        </w:tc>
        <w:tc>
          <w:tcPr>
            <w:tcW w:w="810" w:type="dxa"/>
            <w:shd w:val="clear" w:color="auto" w:fill="auto"/>
            <w:vAlign w:val="center"/>
            <w:hideMark/>
          </w:tcPr>
          <w:p w:rsidR="009A2711" w:rsidRPr="00772BFA" w:rsidRDefault="009A2711" w:rsidP="00DE5A7B">
            <w:pPr>
              <w:pStyle w:val="TABLE-cell"/>
              <w:rPr>
                <w:szCs w:val="18"/>
              </w:rPr>
            </w:pPr>
            <w:r w:rsidRPr="00772BFA">
              <w:t>4.0</w:t>
            </w:r>
          </w:p>
        </w:tc>
        <w:tc>
          <w:tcPr>
            <w:tcW w:w="597" w:type="dxa"/>
            <w:shd w:val="clear" w:color="auto" w:fill="auto"/>
            <w:vAlign w:val="center"/>
            <w:hideMark/>
          </w:tcPr>
          <w:p w:rsidR="009A2711" w:rsidRPr="00772BFA" w:rsidRDefault="009A2711" w:rsidP="00DE5A7B">
            <w:pPr>
              <w:pStyle w:val="TABLE-cell"/>
              <w:rPr>
                <w:szCs w:val="18"/>
              </w:rPr>
            </w:pPr>
            <w:r w:rsidRPr="00772BFA">
              <w:t>V</w:t>
            </w:r>
          </w:p>
        </w:tc>
      </w:tr>
      <w:tr w:rsidR="009A2711" w:rsidRPr="00772BFA" w:rsidTr="00DE5A7B">
        <w:trPr>
          <w:cantSplit/>
          <w:jc w:val="center"/>
        </w:trPr>
        <w:tc>
          <w:tcPr>
            <w:tcW w:w="1600" w:type="dxa"/>
            <w:shd w:val="clear" w:color="auto" w:fill="auto"/>
            <w:vAlign w:val="center"/>
          </w:tcPr>
          <w:p w:rsidR="009A2711" w:rsidRPr="00E01D36" w:rsidRDefault="009A2711" w:rsidP="00DE5A7B">
            <w:pPr>
              <w:pStyle w:val="TABLE-cell"/>
            </w:pPr>
            <w:bookmarkStart w:id="1179" w:name="_Hlk453063955"/>
            <w:r w:rsidRPr="00E01D36">
              <w:t>I</w:t>
            </w:r>
            <w:r w:rsidRPr="00E01D36">
              <w:rPr>
                <w:vertAlign w:val="subscript"/>
              </w:rPr>
              <w:t>HVDCP</w:t>
            </w:r>
          </w:p>
        </w:tc>
        <w:tc>
          <w:tcPr>
            <w:tcW w:w="2700" w:type="dxa"/>
            <w:shd w:val="clear" w:color="auto" w:fill="auto"/>
            <w:vAlign w:val="center"/>
          </w:tcPr>
          <w:p w:rsidR="009A2711" w:rsidRPr="00E01D36" w:rsidRDefault="009A2711" w:rsidP="00DE5A7B">
            <w:pPr>
              <w:pStyle w:val="TABLE-cell"/>
              <w:rPr>
                <w:lang w:val="en-US"/>
              </w:rPr>
            </w:pPr>
            <w:r w:rsidRPr="00E01D36">
              <w:rPr>
                <w:rFonts w:hint="eastAsia"/>
              </w:rPr>
              <w:t>所有</w:t>
            </w:r>
            <w:r w:rsidRPr="00E01D36">
              <w:t xml:space="preserve">HVDCP </w:t>
            </w:r>
            <w:r w:rsidRPr="00E01D36">
              <w:rPr>
                <w:rFonts w:hint="eastAsia"/>
              </w:rPr>
              <w:t>要求支持</w:t>
            </w:r>
            <w:r w:rsidRPr="00E01D36">
              <w:t>的</w:t>
            </w:r>
            <w:r w:rsidRPr="00E01D36">
              <w:rPr>
                <w:rFonts w:hint="eastAsia"/>
                <w:lang w:val="en-US"/>
              </w:rPr>
              <w:t>额定</w:t>
            </w:r>
            <w:r w:rsidRPr="00E01D36">
              <w:rPr>
                <w:lang w:val="en-US"/>
              </w:rPr>
              <w:t>电流的范围</w:t>
            </w:r>
          </w:p>
        </w:tc>
        <w:tc>
          <w:tcPr>
            <w:tcW w:w="810" w:type="dxa"/>
            <w:shd w:val="clear" w:color="auto" w:fill="auto"/>
            <w:vAlign w:val="center"/>
          </w:tcPr>
          <w:p w:rsidR="009A2711" w:rsidRPr="00E01D36" w:rsidRDefault="009A2711" w:rsidP="00DE5A7B">
            <w:pPr>
              <w:pStyle w:val="TABLE-cell"/>
            </w:pPr>
            <w:r w:rsidRPr="00E01D36">
              <w:t>500</w:t>
            </w:r>
          </w:p>
        </w:tc>
        <w:tc>
          <w:tcPr>
            <w:tcW w:w="930" w:type="dxa"/>
            <w:shd w:val="clear" w:color="auto" w:fill="auto"/>
            <w:vAlign w:val="center"/>
          </w:tcPr>
          <w:p w:rsidR="009A2711" w:rsidRPr="00E01D36" w:rsidRDefault="009A2711" w:rsidP="00DE5A7B">
            <w:pPr>
              <w:pStyle w:val="TABLE-cell"/>
              <w:rPr>
                <w:szCs w:val="18"/>
              </w:rPr>
            </w:pPr>
          </w:p>
        </w:tc>
        <w:tc>
          <w:tcPr>
            <w:tcW w:w="810" w:type="dxa"/>
            <w:shd w:val="clear" w:color="auto" w:fill="auto"/>
            <w:vAlign w:val="center"/>
          </w:tcPr>
          <w:p w:rsidR="009A2711" w:rsidRPr="00E01D36" w:rsidRDefault="009A2711" w:rsidP="00DE5A7B">
            <w:pPr>
              <w:pStyle w:val="TABLE-cell"/>
            </w:pPr>
            <w:r w:rsidRPr="00E01D36">
              <w:t>4900</w:t>
            </w:r>
          </w:p>
        </w:tc>
        <w:tc>
          <w:tcPr>
            <w:tcW w:w="597" w:type="dxa"/>
            <w:shd w:val="clear" w:color="auto" w:fill="auto"/>
            <w:vAlign w:val="center"/>
          </w:tcPr>
          <w:p w:rsidR="009A2711" w:rsidRPr="00772BFA" w:rsidRDefault="009A2711" w:rsidP="00DE5A7B">
            <w:pPr>
              <w:pStyle w:val="TABLE-cell"/>
            </w:pPr>
            <w:r w:rsidRPr="00E01D36">
              <w:t>mA</w:t>
            </w:r>
          </w:p>
        </w:tc>
      </w:tr>
      <w:bookmarkEnd w:id="1179"/>
      <w:tr w:rsidR="009A2711" w:rsidRPr="00772BFA" w:rsidTr="00DE5A7B">
        <w:trPr>
          <w:cantSplit/>
          <w:jc w:val="center"/>
        </w:trPr>
        <w:tc>
          <w:tcPr>
            <w:tcW w:w="1600" w:type="dxa"/>
            <w:shd w:val="clear" w:color="auto" w:fill="auto"/>
            <w:vAlign w:val="center"/>
            <w:hideMark/>
          </w:tcPr>
          <w:p w:rsidR="009A2711" w:rsidRPr="00772BFA" w:rsidRDefault="009A2711" w:rsidP="00DE5A7B">
            <w:pPr>
              <w:pStyle w:val="TABLE-cell"/>
            </w:pPr>
            <w:r w:rsidRPr="00772BFA">
              <w:t>I</w:t>
            </w:r>
            <w:r w:rsidRPr="00772BFA">
              <w:rPr>
                <w:vertAlign w:val="subscript"/>
              </w:rPr>
              <w:t>DM_SINK</w:t>
            </w:r>
          </w:p>
        </w:tc>
        <w:tc>
          <w:tcPr>
            <w:tcW w:w="2700" w:type="dxa"/>
            <w:shd w:val="clear" w:color="auto" w:fill="auto"/>
            <w:vAlign w:val="center"/>
          </w:tcPr>
          <w:p w:rsidR="009A2711" w:rsidRPr="00772BFA" w:rsidRDefault="009A2711" w:rsidP="00DE5A7B">
            <w:pPr>
              <w:pStyle w:val="TABLE-cell"/>
            </w:pPr>
            <w:r w:rsidRPr="00772BFA">
              <w:t xml:space="preserve">D- </w:t>
            </w:r>
            <w:r w:rsidRPr="00C33BA7">
              <w:rPr>
                <w:rFonts w:hint="eastAsia"/>
              </w:rPr>
              <w:t>吸收电流</w:t>
            </w:r>
            <w:r>
              <w:rPr>
                <w:rFonts w:hint="eastAsia"/>
              </w:rPr>
              <w:t>的</w:t>
            </w:r>
            <w:r>
              <w:t>范围</w:t>
            </w:r>
          </w:p>
        </w:tc>
        <w:tc>
          <w:tcPr>
            <w:tcW w:w="810" w:type="dxa"/>
            <w:shd w:val="clear" w:color="auto" w:fill="auto"/>
            <w:vAlign w:val="center"/>
            <w:hideMark/>
          </w:tcPr>
          <w:p w:rsidR="009A2711" w:rsidRPr="00772BFA" w:rsidRDefault="009A2711" w:rsidP="00DE5A7B">
            <w:pPr>
              <w:pStyle w:val="TABLE-cell"/>
              <w:rPr>
                <w:szCs w:val="18"/>
              </w:rPr>
            </w:pPr>
            <w:r w:rsidRPr="00772BFA">
              <w:t>50</w:t>
            </w:r>
          </w:p>
        </w:tc>
        <w:tc>
          <w:tcPr>
            <w:tcW w:w="930" w:type="dxa"/>
            <w:shd w:val="clear" w:color="auto" w:fill="auto"/>
            <w:vAlign w:val="center"/>
          </w:tcPr>
          <w:p w:rsidR="009A2711" w:rsidRPr="00772BFA" w:rsidRDefault="009A2711" w:rsidP="00DE5A7B">
            <w:pPr>
              <w:pStyle w:val="TABLE-cell"/>
              <w:rPr>
                <w:szCs w:val="18"/>
              </w:rPr>
            </w:pPr>
          </w:p>
        </w:tc>
        <w:tc>
          <w:tcPr>
            <w:tcW w:w="810" w:type="dxa"/>
            <w:shd w:val="clear" w:color="auto" w:fill="auto"/>
            <w:vAlign w:val="center"/>
            <w:hideMark/>
          </w:tcPr>
          <w:p w:rsidR="009A2711" w:rsidRPr="00772BFA" w:rsidRDefault="009A2711" w:rsidP="00DE5A7B">
            <w:pPr>
              <w:pStyle w:val="TABLE-cell"/>
              <w:rPr>
                <w:szCs w:val="18"/>
              </w:rPr>
            </w:pPr>
            <w:r w:rsidRPr="00772BFA">
              <w:t>150</w:t>
            </w:r>
          </w:p>
        </w:tc>
        <w:tc>
          <w:tcPr>
            <w:tcW w:w="597" w:type="dxa"/>
            <w:shd w:val="clear" w:color="auto" w:fill="auto"/>
            <w:vAlign w:val="center"/>
            <w:hideMark/>
          </w:tcPr>
          <w:p w:rsidR="009A2711" w:rsidRPr="00772BFA" w:rsidRDefault="009A2711" w:rsidP="00DE5A7B">
            <w:pPr>
              <w:pStyle w:val="TABLE-cell"/>
              <w:rPr>
                <w:szCs w:val="18"/>
              </w:rPr>
            </w:pPr>
            <w:r w:rsidRPr="00772BFA">
              <w:sym w:font="Symbol" w:char="F06D"/>
            </w:r>
            <w:r w:rsidRPr="00772BFA">
              <w:t>A</w:t>
            </w:r>
          </w:p>
        </w:tc>
      </w:tr>
      <w:tr w:rsidR="009A2711" w:rsidRPr="00772BFA" w:rsidTr="00DE5A7B">
        <w:trPr>
          <w:cantSplit/>
          <w:jc w:val="center"/>
        </w:trPr>
        <w:tc>
          <w:tcPr>
            <w:tcW w:w="1600" w:type="dxa"/>
            <w:shd w:val="clear" w:color="auto" w:fill="auto"/>
            <w:vAlign w:val="center"/>
            <w:hideMark/>
          </w:tcPr>
          <w:p w:rsidR="009A2711" w:rsidRPr="00772BFA" w:rsidRDefault="009A2711" w:rsidP="00DE5A7B">
            <w:pPr>
              <w:pStyle w:val="TABLE-cell"/>
            </w:pPr>
            <w:r w:rsidRPr="00772BFA">
              <w:t>I</w:t>
            </w:r>
            <w:r w:rsidRPr="00772BFA">
              <w:rPr>
                <w:vertAlign w:val="subscript"/>
              </w:rPr>
              <w:t>DP_SINK</w:t>
            </w:r>
          </w:p>
        </w:tc>
        <w:tc>
          <w:tcPr>
            <w:tcW w:w="2700" w:type="dxa"/>
            <w:shd w:val="clear" w:color="auto" w:fill="auto"/>
            <w:vAlign w:val="center"/>
          </w:tcPr>
          <w:p w:rsidR="009A2711" w:rsidRPr="00772BFA" w:rsidRDefault="009A2711" w:rsidP="00DE5A7B">
            <w:pPr>
              <w:pStyle w:val="TABLE-cell"/>
            </w:pPr>
            <w:r w:rsidRPr="00772BFA">
              <w:t>D+</w:t>
            </w:r>
            <w:r w:rsidRPr="00C33BA7">
              <w:rPr>
                <w:rFonts w:hint="eastAsia"/>
              </w:rPr>
              <w:t>吸收电流</w:t>
            </w:r>
            <w:r>
              <w:rPr>
                <w:rFonts w:hint="eastAsia"/>
              </w:rPr>
              <w:t>的</w:t>
            </w:r>
            <w:r>
              <w:t>范围</w:t>
            </w:r>
          </w:p>
        </w:tc>
        <w:tc>
          <w:tcPr>
            <w:tcW w:w="810" w:type="dxa"/>
            <w:shd w:val="clear" w:color="auto" w:fill="auto"/>
            <w:vAlign w:val="center"/>
            <w:hideMark/>
          </w:tcPr>
          <w:p w:rsidR="009A2711" w:rsidRPr="00772BFA" w:rsidRDefault="009A2711" w:rsidP="00DE5A7B">
            <w:pPr>
              <w:pStyle w:val="TABLE-cell"/>
              <w:rPr>
                <w:szCs w:val="18"/>
              </w:rPr>
            </w:pPr>
            <w:r w:rsidRPr="00772BFA">
              <w:t>50</w:t>
            </w:r>
          </w:p>
        </w:tc>
        <w:tc>
          <w:tcPr>
            <w:tcW w:w="930" w:type="dxa"/>
            <w:shd w:val="clear" w:color="auto" w:fill="auto"/>
            <w:vAlign w:val="center"/>
          </w:tcPr>
          <w:p w:rsidR="009A2711" w:rsidRPr="00772BFA" w:rsidRDefault="009A2711" w:rsidP="00DE5A7B">
            <w:pPr>
              <w:pStyle w:val="TABLE-cell"/>
              <w:rPr>
                <w:szCs w:val="18"/>
              </w:rPr>
            </w:pPr>
          </w:p>
        </w:tc>
        <w:tc>
          <w:tcPr>
            <w:tcW w:w="810" w:type="dxa"/>
            <w:shd w:val="clear" w:color="auto" w:fill="auto"/>
            <w:vAlign w:val="center"/>
            <w:hideMark/>
          </w:tcPr>
          <w:p w:rsidR="009A2711" w:rsidRPr="00772BFA" w:rsidRDefault="009A2711" w:rsidP="00DE5A7B">
            <w:pPr>
              <w:pStyle w:val="TABLE-cell"/>
              <w:rPr>
                <w:szCs w:val="18"/>
              </w:rPr>
            </w:pPr>
            <w:r w:rsidRPr="00772BFA">
              <w:t>150</w:t>
            </w:r>
          </w:p>
        </w:tc>
        <w:tc>
          <w:tcPr>
            <w:tcW w:w="597" w:type="dxa"/>
            <w:shd w:val="clear" w:color="auto" w:fill="auto"/>
            <w:vAlign w:val="center"/>
            <w:hideMark/>
          </w:tcPr>
          <w:p w:rsidR="009A2711" w:rsidRPr="00772BFA" w:rsidRDefault="009A2711" w:rsidP="00DE5A7B">
            <w:pPr>
              <w:pStyle w:val="TABLE-cell"/>
              <w:rPr>
                <w:szCs w:val="18"/>
              </w:rPr>
            </w:pPr>
            <w:r w:rsidRPr="00772BFA">
              <w:sym w:font="Symbol" w:char="F06D"/>
            </w:r>
            <w:r w:rsidRPr="00772BFA">
              <w:t>A</w:t>
            </w:r>
          </w:p>
        </w:tc>
      </w:tr>
      <w:tr w:rsidR="009A2711" w:rsidRPr="00772BFA" w:rsidTr="00DE5A7B">
        <w:trPr>
          <w:cantSplit/>
          <w:jc w:val="center"/>
        </w:trPr>
        <w:tc>
          <w:tcPr>
            <w:tcW w:w="1600" w:type="dxa"/>
            <w:shd w:val="clear" w:color="auto" w:fill="auto"/>
            <w:vAlign w:val="center"/>
            <w:hideMark/>
          </w:tcPr>
          <w:p w:rsidR="009A2711" w:rsidRPr="00772BFA" w:rsidRDefault="009A2711" w:rsidP="00DE5A7B">
            <w:pPr>
              <w:pStyle w:val="TABLE-cell"/>
            </w:pPr>
            <w:bookmarkStart w:id="1180" w:name="OLE_LINK16"/>
            <w:bookmarkStart w:id="1181" w:name="OLE_LINK17"/>
            <w:r w:rsidRPr="00772BFA">
              <w:t>I</w:t>
            </w:r>
            <w:r w:rsidRPr="00772BFA">
              <w:rPr>
                <w:vertAlign w:val="subscript"/>
              </w:rPr>
              <w:t>DP_SRC</w:t>
            </w:r>
            <w:bookmarkEnd w:id="1180"/>
            <w:bookmarkEnd w:id="1181"/>
          </w:p>
        </w:tc>
        <w:tc>
          <w:tcPr>
            <w:tcW w:w="2700" w:type="dxa"/>
            <w:shd w:val="clear" w:color="auto" w:fill="auto"/>
            <w:vAlign w:val="center"/>
          </w:tcPr>
          <w:p w:rsidR="009A2711" w:rsidRPr="00772BFA" w:rsidRDefault="009A2711" w:rsidP="00DE5A7B">
            <w:pPr>
              <w:pStyle w:val="TABLE-cell"/>
            </w:pPr>
            <w:r>
              <w:rPr>
                <w:rFonts w:hint="eastAsia"/>
              </w:rPr>
              <w:t xml:space="preserve">DCD </w:t>
            </w:r>
            <w:r>
              <w:rPr>
                <w:rFonts w:hint="eastAsia"/>
              </w:rPr>
              <w:t>检测</w:t>
            </w:r>
            <w:r>
              <w:t>的电流源</w:t>
            </w:r>
            <w:r>
              <w:rPr>
                <w:rFonts w:hint="eastAsia"/>
              </w:rPr>
              <w:t>的大小</w:t>
            </w:r>
          </w:p>
        </w:tc>
        <w:tc>
          <w:tcPr>
            <w:tcW w:w="810" w:type="dxa"/>
            <w:shd w:val="clear" w:color="auto" w:fill="auto"/>
            <w:vAlign w:val="center"/>
            <w:hideMark/>
          </w:tcPr>
          <w:p w:rsidR="009A2711" w:rsidRPr="00772BFA" w:rsidRDefault="009A2711" w:rsidP="00DE5A7B">
            <w:pPr>
              <w:pStyle w:val="TABLE-cell"/>
              <w:rPr>
                <w:szCs w:val="18"/>
              </w:rPr>
            </w:pPr>
            <w:r w:rsidRPr="00772BFA">
              <w:t>7</w:t>
            </w:r>
          </w:p>
        </w:tc>
        <w:tc>
          <w:tcPr>
            <w:tcW w:w="930" w:type="dxa"/>
            <w:shd w:val="clear" w:color="auto" w:fill="auto"/>
            <w:vAlign w:val="center"/>
          </w:tcPr>
          <w:p w:rsidR="009A2711" w:rsidRPr="00772BFA" w:rsidRDefault="009A2711" w:rsidP="00DE5A7B">
            <w:pPr>
              <w:pStyle w:val="TABLE-cell"/>
              <w:rPr>
                <w:szCs w:val="18"/>
              </w:rPr>
            </w:pPr>
          </w:p>
        </w:tc>
        <w:tc>
          <w:tcPr>
            <w:tcW w:w="810" w:type="dxa"/>
            <w:shd w:val="clear" w:color="auto" w:fill="auto"/>
            <w:vAlign w:val="center"/>
            <w:hideMark/>
          </w:tcPr>
          <w:p w:rsidR="009A2711" w:rsidRPr="00772BFA" w:rsidRDefault="009A2711" w:rsidP="00DE5A7B">
            <w:pPr>
              <w:pStyle w:val="TABLE-cell"/>
              <w:rPr>
                <w:szCs w:val="18"/>
              </w:rPr>
            </w:pPr>
            <w:r w:rsidRPr="00772BFA">
              <w:t>13</w:t>
            </w:r>
          </w:p>
        </w:tc>
        <w:tc>
          <w:tcPr>
            <w:tcW w:w="597" w:type="dxa"/>
            <w:shd w:val="clear" w:color="auto" w:fill="auto"/>
            <w:vAlign w:val="center"/>
            <w:hideMark/>
          </w:tcPr>
          <w:p w:rsidR="009A2711" w:rsidRPr="00772BFA" w:rsidRDefault="009A2711" w:rsidP="00DE5A7B">
            <w:pPr>
              <w:pStyle w:val="TABLE-cell"/>
              <w:rPr>
                <w:szCs w:val="18"/>
              </w:rPr>
            </w:pPr>
            <w:r w:rsidRPr="00772BFA">
              <w:sym w:font="Symbol" w:char="F06D"/>
            </w:r>
            <w:r w:rsidRPr="00772BFA">
              <w:t>A</w:t>
            </w:r>
          </w:p>
        </w:tc>
      </w:tr>
      <w:tr w:rsidR="009A2711" w:rsidRPr="00772BFA" w:rsidTr="00DE5A7B">
        <w:trPr>
          <w:cantSplit/>
          <w:jc w:val="center"/>
        </w:trPr>
        <w:tc>
          <w:tcPr>
            <w:tcW w:w="1600" w:type="dxa"/>
            <w:shd w:val="clear" w:color="auto" w:fill="auto"/>
            <w:vAlign w:val="center"/>
            <w:hideMark/>
          </w:tcPr>
          <w:p w:rsidR="009A2711" w:rsidRPr="00772BFA" w:rsidRDefault="009A2711" w:rsidP="00DE5A7B">
            <w:pPr>
              <w:pStyle w:val="TABLE-cell"/>
            </w:pPr>
            <w:r w:rsidRPr="00772BFA">
              <w:t>R</w:t>
            </w:r>
            <w:r w:rsidRPr="00772BFA">
              <w:rPr>
                <w:vertAlign w:val="subscript"/>
              </w:rPr>
              <w:t>DAT_LKG</w:t>
            </w:r>
          </w:p>
        </w:tc>
        <w:tc>
          <w:tcPr>
            <w:tcW w:w="2700" w:type="dxa"/>
            <w:shd w:val="clear" w:color="auto" w:fill="auto"/>
            <w:vAlign w:val="center"/>
          </w:tcPr>
          <w:p w:rsidR="009A2711" w:rsidRPr="00772BFA" w:rsidRDefault="009A2711" w:rsidP="00DE5A7B">
            <w:pPr>
              <w:pStyle w:val="TABLE-cell"/>
            </w:pPr>
            <w:r>
              <w:t>D+/D-</w:t>
            </w:r>
            <w:r>
              <w:rPr>
                <w:rFonts w:hint="eastAsia"/>
              </w:rPr>
              <w:t>的对地</w:t>
            </w:r>
            <w:r>
              <w:t>阻抗</w:t>
            </w:r>
          </w:p>
        </w:tc>
        <w:tc>
          <w:tcPr>
            <w:tcW w:w="810" w:type="dxa"/>
            <w:shd w:val="clear" w:color="auto" w:fill="auto"/>
            <w:vAlign w:val="center"/>
            <w:hideMark/>
          </w:tcPr>
          <w:p w:rsidR="009A2711" w:rsidRPr="00772BFA" w:rsidRDefault="009A2711" w:rsidP="00DE5A7B">
            <w:pPr>
              <w:pStyle w:val="TABLE-cell"/>
              <w:rPr>
                <w:szCs w:val="18"/>
              </w:rPr>
            </w:pPr>
            <w:r w:rsidRPr="00772BFA">
              <w:t>300</w:t>
            </w:r>
          </w:p>
        </w:tc>
        <w:tc>
          <w:tcPr>
            <w:tcW w:w="930" w:type="dxa"/>
            <w:shd w:val="clear" w:color="auto" w:fill="auto"/>
            <w:vAlign w:val="center"/>
            <w:hideMark/>
          </w:tcPr>
          <w:p w:rsidR="009A2711" w:rsidRPr="00772BFA" w:rsidRDefault="009A2711" w:rsidP="00DE5A7B">
            <w:pPr>
              <w:pStyle w:val="TABLE-cell"/>
              <w:rPr>
                <w:szCs w:val="18"/>
              </w:rPr>
            </w:pPr>
            <w:r>
              <w:t>900</w:t>
            </w:r>
          </w:p>
        </w:tc>
        <w:tc>
          <w:tcPr>
            <w:tcW w:w="810" w:type="dxa"/>
            <w:shd w:val="clear" w:color="auto" w:fill="auto"/>
            <w:vAlign w:val="center"/>
            <w:hideMark/>
          </w:tcPr>
          <w:p w:rsidR="009A2711" w:rsidRPr="00772BFA" w:rsidRDefault="009A2711" w:rsidP="00DE5A7B">
            <w:pPr>
              <w:pStyle w:val="TABLE-cell"/>
              <w:rPr>
                <w:szCs w:val="18"/>
              </w:rPr>
            </w:pPr>
            <w:r>
              <w:t>1</w:t>
            </w:r>
            <w:r w:rsidRPr="00772BFA">
              <w:t>500</w:t>
            </w:r>
          </w:p>
        </w:tc>
        <w:tc>
          <w:tcPr>
            <w:tcW w:w="597" w:type="dxa"/>
            <w:shd w:val="clear" w:color="auto" w:fill="auto"/>
            <w:vAlign w:val="center"/>
            <w:hideMark/>
          </w:tcPr>
          <w:p w:rsidR="009A2711" w:rsidRPr="00772BFA" w:rsidRDefault="009A2711" w:rsidP="00DE5A7B">
            <w:pPr>
              <w:pStyle w:val="TABLE-cell"/>
              <w:rPr>
                <w:szCs w:val="18"/>
              </w:rPr>
            </w:pPr>
            <w:r w:rsidRPr="00772BFA">
              <w:t>k</w:t>
            </w:r>
            <w:r w:rsidRPr="00772BFA">
              <w:rPr>
                <w:rFonts w:ascii="Symbol" w:hAnsi="Symbol"/>
              </w:rPr>
              <w:t></w:t>
            </w:r>
          </w:p>
        </w:tc>
      </w:tr>
      <w:tr w:rsidR="009A2711" w:rsidRPr="00772BFA" w:rsidTr="00DE5A7B">
        <w:trPr>
          <w:cantSplit/>
          <w:jc w:val="center"/>
        </w:trPr>
        <w:tc>
          <w:tcPr>
            <w:tcW w:w="1600" w:type="dxa"/>
            <w:shd w:val="clear" w:color="auto" w:fill="auto"/>
            <w:vAlign w:val="center"/>
            <w:hideMark/>
          </w:tcPr>
          <w:p w:rsidR="009A2711" w:rsidRPr="00772BFA" w:rsidRDefault="009A2711" w:rsidP="00DE5A7B">
            <w:pPr>
              <w:pStyle w:val="TABLE-cell"/>
            </w:pPr>
            <w:r w:rsidRPr="00772BFA">
              <w:t>R</w:t>
            </w:r>
            <w:r w:rsidRPr="00772BFA">
              <w:rPr>
                <w:vertAlign w:val="subscript"/>
              </w:rPr>
              <w:t>DCP_DAT</w:t>
            </w:r>
          </w:p>
        </w:tc>
        <w:tc>
          <w:tcPr>
            <w:tcW w:w="2700" w:type="dxa"/>
            <w:shd w:val="clear" w:color="auto" w:fill="auto"/>
            <w:vAlign w:val="center"/>
          </w:tcPr>
          <w:p w:rsidR="009A2711" w:rsidRPr="00682551" w:rsidRDefault="009A2711" w:rsidP="00DE5A7B">
            <w:pPr>
              <w:pStyle w:val="TABLE-cell"/>
              <w:rPr>
                <w:vertAlign w:val="subscript"/>
                <w:lang w:val="en-US"/>
              </w:rPr>
            </w:pPr>
            <w:r>
              <w:rPr>
                <w:rFonts w:hint="eastAsia"/>
              </w:rPr>
              <w:t>在</w:t>
            </w:r>
            <w:r>
              <w:rPr>
                <w:rFonts w:hint="eastAsia"/>
              </w:rPr>
              <w:t xml:space="preserve">DCP </w:t>
            </w:r>
            <w:r>
              <w:rPr>
                <w:rFonts w:hint="eastAsia"/>
              </w:rPr>
              <w:t>模式</w:t>
            </w:r>
            <w:r>
              <w:rPr>
                <w:lang w:val="en-US"/>
              </w:rPr>
              <w:t xml:space="preserve">,HVDCP </w:t>
            </w:r>
            <w:r>
              <w:rPr>
                <w:rFonts w:hint="eastAsia"/>
                <w:lang w:val="en-US"/>
              </w:rPr>
              <w:t>的</w:t>
            </w:r>
            <w:r>
              <w:rPr>
                <w:lang w:val="en-US"/>
              </w:rPr>
              <w:t>D+/D-</w:t>
            </w:r>
            <w:r>
              <w:rPr>
                <w:rFonts w:hint="eastAsia"/>
                <w:lang w:val="en-US"/>
              </w:rPr>
              <w:t>之间</w:t>
            </w:r>
            <w:r>
              <w:rPr>
                <w:lang w:val="en-US"/>
              </w:rPr>
              <w:t>的阻抗</w:t>
            </w:r>
          </w:p>
        </w:tc>
        <w:tc>
          <w:tcPr>
            <w:tcW w:w="810" w:type="dxa"/>
            <w:shd w:val="clear" w:color="auto" w:fill="auto"/>
            <w:vAlign w:val="center"/>
          </w:tcPr>
          <w:p w:rsidR="009A2711" w:rsidRPr="00772BFA" w:rsidRDefault="009A2711" w:rsidP="00DE5A7B">
            <w:pPr>
              <w:pStyle w:val="TABLE-cell"/>
              <w:rPr>
                <w:szCs w:val="18"/>
              </w:rPr>
            </w:pPr>
          </w:p>
        </w:tc>
        <w:tc>
          <w:tcPr>
            <w:tcW w:w="930" w:type="dxa"/>
            <w:shd w:val="clear" w:color="auto" w:fill="auto"/>
            <w:vAlign w:val="center"/>
            <w:hideMark/>
          </w:tcPr>
          <w:p w:rsidR="009A2711" w:rsidRPr="00E01D36" w:rsidRDefault="009A2711" w:rsidP="00DE5A7B">
            <w:pPr>
              <w:pStyle w:val="TABLE-cell"/>
              <w:rPr>
                <w:szCs w:val="18"/>
              </w:rPr>
            </w:pPr>
            <w:r w:rsidRPr="00E01D36">
              <w:t>20</w:t>
            </w:r>
          </w:p>
        </w:tc>
        <w:tc>
          <w:tcPr>
            <w:tcW w:w="810" w:type="dxa"/>
            <w:shd w:val="clear" w:color="auto" w:fill="auto"/>
            <w:vAlign w:val="center"/>
            <w:hideMark/>
          </w:tcPr>
          <w:p w:rsidR="009A2711" w:rsidRPr="00E01D36" w:rsidRDefault="009A2711" w:rsidP="00DE5A7B">
            <w:pPr>
              <w:pStyle w:val="TABLE-cell"/>
              <w:rPr>
                <w:szCs w:val="18"/>
              </w:rPr>
            </w:pPr>
            <w:r w:rsidRPr="00E01D36">
              <w:t>80</w:t>
            </w:r>
          </w:p>
        </w:tc>
        <w:tc>
          <w:tcPr>
            <w:tcW w:w="597" w:type="dxa"/>
            <w:shd w:val="clear" w:color="auto" w:fill="auto"/>
            <w:vAlign w:val="center"/>
            <w:hideMark/>
          </w:tcPr>
          <w:p w:rsidR="009A2711" w:rsidRPr="00E01D36" w:rsidRDefault="009A2711" w:rsidP="00DE5A7B">
            <w:pPr>
              <w:pStyle w:val="TABLE-cell"/>
              <w:rPr>
                <w:szCs w:val="18"/>
              </w:rPr>
            </w:pPr>
            <w:r w:rsidRPr="00E01D36">
              <w:rPr>
                <w:rFonts w:ascii="Symbol" w:hAnsi="Symbol"/>
              </w:rPr>
              <w:t></w:t>
            </w:r>
          </w:p>
        </w:tc>
      </w:tr>
      <w:tr w:rsidR="009A2711" w:rsidRPr="00772BFA" w:rsidTr="00DE5A7B">
        <w:trPr>
          <w:cantSplit/>
          <w:jc w:val="center"/>
        </w:trPr>
        <w:tc>
          <w:tcPr>
            <w:tcW w:w="1600" w:type="dxa"/>
            <w:shd w:val="clear" w:color="auto" w:fill="auto"/>
            <w:vAlign w:val="center"/>
            <w:hideMark/>
          </w:tcPr>
          <w:p w:rsidR="009A2711" w:rsidRPr="00772BFA" w:rsidRDefault="009A2711" w:rsidP="00DE5A7B">
            <w:pPr>
              <w:pStyle w:val="TABLE-cell"/>
            </w:pPr>
            <w:r w:rsidRPr="00772BFA">
              <w:t>R</w:t>
            </w:r>
            <w:r w:rsidRPr="00772BFA">
              <w:rPr>
                <w:vertAlign w:val="subscript"/>
              </w:rPr>
              <w:t>DM_DWM</w:t>
            </w:r>
          </w:p>
        </w:tc>
        <w:tc>
          <w:tcPr>
            <w:tcW w:w="2700" w:type="dxa"/>
            <w:shd w:val="clear" w:color="auto" w:fill="auto"/>
            <w:vAlign w:val="center"/>
          </w:tcPr>
          <w:p w:rsidR="009A2711" w:rsidRPr="00772BFA" w:rsidRDefault="009A2711" w:rsidP="00DE5A7B">
            <w:pPr>
              <w:pStyle w:val="TABLE-cell"/>
            </w:pPr>
            <w:r w:rsidRPr="00772BFA">
              <w:t xml:space="preserve">D- </w:t>
            </w:r>
            <w:r>
              <w:rPr>
                <w:rFonts w:hint="eastAsia"/>
              </w:rPr>
              <w:t>下拉阻值</w:t>
            </w:r>
          </w:p>
        </w:tc>
        <w:tc>
          <w:tcPr>
            <w:tcW w:w="810" w:type="dxa"/>
            <w:shd w:val="clear" w:color="auto" w:fill="auto"/>
            <w:vAlign w:val="center"/>
            <w:hideMark/>
          </w:tcPr>
          <w:p w:rsidR="009A2711" w:rsidRPr="00772BFA" w:rsidRDefault="009A2711" w:rsidP="00DE5A7B">
            <w:pPr>
              <w:pStyle w:val="TABLE-cell"/>
              <w:rPr>
                <w:szCs w:val="18"/>
              </w:rPr>
            </w:pPr>
            <w:r w:rsidRPr="00772BFA">
              <w:t>14.25</w:t>
            </w:r>
          </w:p>
        </w:tc>
        <w:tc>
          <w:tcPr>
            <w:tcW w:w="930" w:type="dxa"/>
            <w:shd w:val="clear" w:color="auto" w:fill="auto"/>
            <w:vAlign w:val="center"/>
            <w:hideMark/>
          </w:tcPr>
          <w:p w:rsidR="009A2711" w:rsidRPr="00772BFA" w:rsidRDefault="009A2711" w:rsidP="00DE5A7B">
            <w:pPr>
              <w:pStyle w:val="TABLE-cell"/>
              <w:rPr>
                <w:szCs w:val="18"/>
              </w:rPr>
            </w:pPr>
            <w:r w:rsidRPr="00772BFA">
              <w:t>19.53</w:t>
            </w:r>
          </w:p>
        </w:tc>
        <w:tc>
          <w:tcPr>
            <w:tcW w:w="810" w:type="dxa"/>
            <w:shd w:val="clear" w:color="auto" w:fill="auto"/>
            <w:vAlign w:val="center"/>
            <w:hideMark/>
          </w:tcPr>
          <w:p w:rsidR="009A2711" w:rsidRPr="00772BFA" w:rsidRDefault="009A2711" w:rsidP="00DE5A7B">
            <w:pPr>
              <w:pStyle w:val="TABLE-cell"/>
              <w:rPr>
                <w:szCs w:val="18"/>
              </w:rPr>
            </w:pPr>
            <w:r w:rsidRPr="00772BFA">
              <w:t>24.8</w:t>
            </w:r>
          </w:p>
        </w:tc>
        <w:tc>
          <w:tcPr>
            <w:tcW w:w="597" w:type="dxa"/>
            <w:shd w:val="clear" w:color="auto" w:fill="auto"/>
            <w:vAlign w:val="center"/>
            <w:hideMark/>
          </w:tcPr>
          <w:p w:rsidR="009A2711" w:rsidRPr="00772BFA" w:rsidRDefault="009A2711" w:rsidP="00DE5A7B">
            <w:pPr>
              <w:pStyle w:val="TABLE-cell"/>
              <w:rPr>
                <w:szCs w:val="18"/>
              </w:rPr>
            </w:pPr>
            <w:r w:rsidRPr="00772BFA">
              <w:t>k</w:t>
            </w:r>
            <w:r w:rsidRPr="00772BFA">
              <w:rPr>
                <w:rFonts w:ascii="Symbol" w:hAnsi="Symbol"/>
              </w:rPr>
              <w:t></w:t>
            </w:r>
          </w:p>
        </w:tc>
      </w:tr>
      <w:tr w:rsidR="009A2711" w:rsidRPr="00772BFA" w:rsidTr="00DE5A7B">
        <w:trPr>
          <w:cantSplit/>
          <w:jc w:val="center"/>
        </w:trPr>
        <w:tc>
          <w:tcPr>
            <w:tcW w:w="1600" w:type="dxa"/>
            <w:shd w:val="clear" w:color="auto" w:fill="auto"/>
            <w:vAlign w:val="center"/>
            <w:hideMark/>
          </w:tcPr>
          <w:p w:rsidR="009A2711" w:rsidRPr="00772BFA" w:rsidRDefault="009A2711" w:rsidP="00DE5A7B">
            <w:pPr>
              <w:pStyle w:val="TABLE-cell"/>
            </w:pPr>
            <w:r w:rsidRPr="00772BFA">
              <w:t>R</w:t>
            </w:r>
            <w:r w:rsidRPr="00772BFA">
              <w:rPr>
                <w:vertAlign w:val="subscript"/>
              </w:rPr>
              <w:t>DM_UP</w:t>
            </w:r>
          </w:p>
        </w:tc>
        <w:tc>
          <w:tcPr>
            <w:tcW w:w="2700" w:type="dxa"/>
            <w:shd w:val="clear" w:color="auto" w:fill="auto"/>
            <w:vAlign w:val="center"/>
          </w:tcPr>
          <w:p w:rsidR="009A2711" w:rsidRPr="00772BFA" w:rsidRDefault="009A2711" w:rsidP="00DE5A7B">
            <w:pPr>
              <w:pStyle w:val="TABLE-cell"/>
            </w:pPr>
            <w:r w:rsidRPr="00772BFA">
              <w:t xml:space="preserve">D- </w:t>
            </w:r>
            <w:r>
              <w:rPr>
                <w:rFonts w:hint="eastAsia"/>
              </w:rPr>
              <w:t>上拉阻值</w:t>
            </w:r>
          </w:p>
        </w:tc>
        <w:tc>
          <w:tcPr>
            <w:tcW w:w="810" w:type="dxa"/>
            <w:shd w:val="clear" w:color="auto" w:fill="auto"/>
            <w:vAlign w:val="center"/>
            <w:hideMark/>
          </w:tcPr>
          <w:p w:rsidR="009A2711" w:rsidRPr="00772BFA" w:rsidRDefault="009A2711" w:rsidP="00DE5A7B">
            <w:pPr>
              <w:pStyle w:val="TABLE-cell"/>
              <w:rPr>
                <w:szCs w:val="18"/>
              </w:rPr>
            </w:pPr>
            <w:r w:rsidRPr="00772BFA">
              <w:t>0.9</w:t>
            </w:r>
          </w:p>
        </w:tc>
        <w:tc>
          <w:tcPr>
            <w:tcW w:w="930" w:type="dxa"/>
            <w:shd w:val="clear" w:color="auto" w:fill="auto"/>
            <w:vAlign w:val="center"/>
            <w:hideMark/>
          </w:tcPr>
          <w:p w:rsidR="009A2711" w:rsidRPr="00772BFA" w:rsidRDefault="009A2711" w:rsidP="00DE5A7B">
            <w:pPr>
              <w:pStyle w:val="TABLE-cell"/>
              <w:rPr>
                <w:szCs w:val="18"/>
              </w:rPr>
            </w:pPr>
            <w:r w:rsidRPr="00772BFA">
              <w:t>1.24</w:t>
            </w:r>
          </w:p>
        </w:tc>
        <w:tc>
          <w:tcPr>
            <w:tcW w:w="810" w:type="dxa"/>
            <w:shd w:val="clear" w:color="auto" w:fill="auto"/>
            <w:vAlign w:val="center"/>
            <w:hideMark/>
          </w:tcPr>
          <w:p w:rsidR="009A2711" w:rsidRPr="00772BFA" w:rsidRDefault="009A2711" w:rsidP="00DE5A7B">
            <w:pPr>
              <w:pStyle w:val="TABLE-cell"/>
              <w:rPr>
                <w:szCs w:val="18"/>
              </w:rPr>
            </w:pPr>
            <w:r w:rsidRPr="00772BFA">
              <w:t>1.57</w:t>
            </w:r>
          </w:p>
        </w:tc>
        <w:tc>
          <w:tcPr>
            <w:tcW w:w="597" w:type="dxa"/>
            <w:shd w:val="clear" w:color="auto" w:fill="auto"/>
            <w:vAlign w:val="center"/>
            <w:hideMark/>
          </w:tcPr>
          <w:p w:rsidR="009A2711" w:rsidRPr="00772BFA" w:rsidRDefault="009A2711" w:rsidP="00DE5A7B">
            <w:pPr>
              <w:pStyle w:val="TABLE-cell"/>
              <w:rPr>
                <w:szCs w:val="18"/>
              </w:rPr>
            </w:pPr>
            <w:r w:rsidRPr="00772BFA">
              <w:t>k</w:t>
            </w:r>
            <w:r w:rsidRPr="00772BFA">
              <w:rPr>
                <w:rFonts w:ascii="Symbol" w:hAnsi="Symbol"/>
              </w:rPr>
              <w:t></w:t>
            </w:r>
          </w:p>
        </w:tc>
      </w:tr>
      <w:tr w:rsidR="009A2711" w:rsidRPr="00772BFA" w:rsidTr="00DE5A7B">
        <w:trPr>
          <w:cantSplit/>
          <w:jc w:val="center"/>
        </w:trPr>
        <w:tc>
          <w:tcPr>
            <w:tcW w:w="1600" w:type="dxa"/>
            <w:shd w:val="clear" w:color="auto" w:fill="auto"/>
            <w:vAlign w:val="center"/>
            <w:hideMark/>
          </w:tcPr>
          <w:p w:rsidR="009A2711" w:rsidRPr="00772BFA" w:rsidRDefault="009A2711" w:rsidP="00DE5A7B">
            <w:pPr>
              <w:pStyle w:val="TABLE-cell"/>
            </w:pPr>
            <w:r w:rsidRPr="00772BFA">
              <w:t>R</w:t>
            </w:r>
            <w:r w:rsidRPr="00772BFA">
              <w:rPr>
                <w:vertAlign w:val="subscript"/>
              </w:rPr>
              <w:t>DP_UP</w:t>
            </w:r>
          </w:p>
        </w:tc>
        <w:tc>
          <w:tcPr>
            <w:tcW w:w="2700" w:type="dxa"/>
            <w:shd w:val="clear" w:color="auto" w:fill="auto"/>
            <w:vAlign w:val="center"/>
          </w:tcPr>
          <w:p w:rsidR="009A2711" w:rsidRPr="00772BFA" w:rsidRDefault="009A2711" w:rsidP="00DE5A7B">
            <w:pPr>
              <w:pStyle w:val="TABLE-cell"/>
            </w:pPr>
            <w:r w:rsidRPr="00772BFA">
              <w:t xml:space="preserve">D+ </w:t>
            </w:r>
            <w:r>
              <w:rPr>
                <w:rFonts w:hint="eastAsia"/>
              </w:rPr>
              <w:t>上拉阻值</w:t>
            </w:r>
          </w:p>
        </w:tc>
        <w:tc>
          <w:tcPr>
            <w:tcW w:w="810" w:type="dxa"/>
            <w:shd w:val="clear" w:color="auto" w:fill="auto"/>
            <w:vAlign w:val="center"/>
            <w:hideMark/>
          </w:tcPr>
          <w:p w:rsidR="009A2711" w:rsidRPr="00772BFA" w:rsidRDefault="009A2711" w:rsidP="00DE5A7B">
            <w:pPr>
              <w:pStyle w:val="TABLE-cell"/>
              <w:rPr>
                <w:szCs w:val="18"/>
              </w:rPr>
            </w:pPr>
            <w:r w:rsidRPr="00772BFA">
              <w:t>0.9</w:t>
            </w:r>
          </w:p>
        </w:tc>
        <w:tc>
          <w:tcPr>
            <w:tcW w:w="930" w:type="dxa"/>
            <w:shd w:val="clear" w:color="auto" w:fill="auto"/>
            <w:vAlign w:val="center"/>
            <w:hideMark/>
          </w:tcPr>
          <w:p w:rsidR="009A2711" w:rsidRPr="00772BFA" w:rsidRDefault="009A2711" w:rsidP="00DE5A7B">
            <w:pPr>
              <w:pStyle w:val="TABLE-cell"/>
              <w:rPr>
                <w:szCs w:val="18"/>
              </w:rPr>
            </w:pPr>
            <w:r w:rsidRPr="00772BFA">
              <w:t>1.24</w:t>
            </w:r>
          </w:p>
        </w:tc>
        <w:tc>
          <w:tcPr>
            <w:tcW w:w="810" w:type="dxa"/>
            <w:shd w:val="clear" w:color="auto" w:fill="auto"/>
            <w:vAlign w:val="center"/>
            <w:hideMark/>
          </w:tcPr>
          <w:p w:rsidR="009A2711" w:rsidRPr="00772BFA" w:rsidRDefault="009A2711" w:rsidP="00DE5A7B">
            <w:pPr>
              <w:pStyle w:val="TABLE-cell"/>
              <w:rPr>
                <w:szCs w:val="18"/>
              </w:rPr>
            </w:pPr>
            <w:r w:rsidRPr="00772BFA">
              <w:t>1.57</w:t>
            </w:r>
          </w:p>
        </w:tc>
        <w:tc>
          <w:tcPr>
            <w:tcW w:w="597" w:type="dxa"/>
            <w:shd w:val="clear" w:color="auto" w:fill="auto"/>
            <w:vAlign w:val="center"/>
            <w:hideMark/>
          </w:tcPr>
          <w:p w:rsidR="009A2711" w:rsidRPr="00772BFA" w:rsidRDefault="009A2711" w:rsidP="00DE5A7B">
            <w:pPr>
              <w:pStyle w:val="TABLE-cell"/>
              <w:rPr>
                <w:szCs w:val="18"/>
              </w:rPr>
            </w:pPr>
            <w:r w:rsidRPr="00772BFA">
              <w:t>k</w:t>
            </w:r>
            <w:r w:rsidRPr="00772BFA">
              <w:rPr>
                <w:rFonts w:ascii="Symbol" w:hAnsi="Symbol"/>
              </w:rPr>
              <w:t></w:t>
            </w:r>
          </w:p>
        </w:tc>
      </w:tr>
      <w:tr w:rsidR="009A2711" w:rsidRPr="00772BFA" w:rsidTr="00DE5A7B">
        <w:trPr>
          <w:cantSplit/>
          <w:jc w:val="center"/>
        </w:trPr>
        <w:tc>
          <w:tcPr>
            <w:tcW w:w="1600" w:type="dxa"/>
            <w:shd w:val="clear" w:color="auto" w:fill="auto"/>
            <w:vAlign w:val="center"/>
            <w:hideMark/>
          </w:tcPr>
          <w:p w:rsidR="009A2711" w:rsidRPr="00772BFA" w:rsidRDefault="009A2711" w:rsidP="00DE5A7B">
            <w:pPr>
              <w:pStyle w:val="TABLE-cell"/>
            </w:pPr>
            <w:r w:rsidRPr="00772BFA">
              <w:t>T</w:t>
            </w:r>
            <w:r w:rsidRPr="00772BFA">
              <w:rPr>
                <w:vertAlign w:val="subscript"/>
              </w:rPr>
              <w:t>GLITCH_DM_LOW</w:t>
            </w:r>
          </w:p>
        </w:tc>
        <w:tc>
          <w:tcPr>
            <w:tcW w:w="2700" w:type="dxa"/>
            <w:shd w:val="clear" w:color="auto" w:fill="auto"/>
            <w:vAlign w:val="center"/>
            <w:hideMark/>
          </w:tcPr>
          <w:p w:rsidR="009A2711" w:rsidRPr="00772BFA" w:rsidRDefault="009A2711" w:rsidP="00DE5A7B">
            <w:pPr>
              <w:pStyle w:val="TABLE-cell"/>
            </w:pPr>
            <w:r>
              <w:rPr>
                <w:rFonts w:hint="eastAsia"/>
              </w:rPr>
              <w:t>在上行供电设备的</w:t>
            </w:r>
            <w:r w:rsidRPr="00772BFA">
              <w:t xml:space="preserve"> D+/</w:t>
            </w:r>
            <w:r>
              <w:t>D</w:t>
            </w:r>
            <w:r w:rsidRPr="00772BFA">
              <w:t>-</w:t>
            </w:r>
            <w:r>
              <w:rPr>
                <w:rFonts w:hint="eastAsia"/>
              </w:rPr>
              <w:t>断开以及</w:t>
            </w:r>
            <w:r w:rsidRPr="00772BFA">
              <w:t>Rdm_dwn</w:t>
            </w:r>
            <w:r>
              <w:rPr>
                <w:rFonts w:hint="eastAsia"/>
              </w:rPr>
              <w:t>触发</w:t>
            </w:r>
            <w:r>
              <w:t>之后</w:t>
            </w:r>
            <w:r w:rsidRPr="00772BFA">
              <w:t xml:space="preserve"> ,</w:t>
            </w:r>
            <w:r>
              <w:rPr>
                <w:rFonts w:hint="eastAsia"/>
              </w:rPr>
              <w:t>便携设备在</w:t>
            </w:r>
            <w:r>
              <w:t>拉高</w:t>
            </w:r>
            <w:r>
              <w:rPr>
                <w:rFonts w:hint="eastAsia"/>
              </w:rPr>
              <w:t>D</w:t>
            </w:r>
            <w:r>
              <w:t>-</w:t>
            </w:r>
            <w:r>
              <w:rPr>
                <w:rFonts w:hint="eastAsia"/>
              </w:rPr>
              <w:t>之前，检测</w:t>
            </w:r>
            <w:r>
              <w:t xml:space="preserve">D- </w:t>
            </w:r>
            <w:r>
              <w:rPr>
                <w:rFonts w:hint="eastAsia"/>
              </w:rPr>
              <w:t>保持</w:t>
            </w:r>
            <w:r>
              <w:t>低电平的</w:t>
            </w:r>
            <w:r>
              <w:rPr>
                <w:rFonts w:hint="eastAsia"/>
              </w:rPr>
              <w:t>时间要求</w:t>
            </w:r>
            <w:r w:rsidRPr="00772BFA">
              <w:t>.</w:t>
            </w:r>
          </w:p>
        </w:tc>
        <w:tc>
          <w:tcPr>
            <w:tcW w:w="810" w:type="dxa"/>
            <w:shd w:val="clear" w:color="auto" w:fill="auto"/>
            <w:vAlign w:val="center"/>
            <w:hideMark/>
          </w:tcPr>
          <w:p w:rsidR="009A2711" w:rsidRPr="00772BFA" w:rsidRDefault="009A2711" w:rsidP="00DE5A7B">
            <w:pPr>
              <w:pStyle w:val="TABLE-cell"/>
              <w:rPr>
                <w:szCs w:val="18"/>
              </w:rPr>
            </w:pPr>
            <w:r w:rsidRPr="00772BFA">
              <w:t>1</w:t>
            </w:r>
          </w:p>
        </w:tc>
        <w:tc>
          <w:tcPr>
            <w:tcW w:w="930" w:type="dxa"/>
            <w:shd w:val="clear" w:color="auto" w:fill="auto"/>
            <w:vAlign w:val="center"/>
          </w:tcPr>
          <w:p w:rsidR="009A2711" w:rsidRPr="00772BFA" w:rsidRDefault="009A2711" w:rsidP="00DE5A7B">
            <w:pPr>
              <w:pStyle w:val="TABLE-cell"/>
              <w:rPr>
                <w:szCs w:val="18"/>
              </w:rPr>
            </w:pPr>
          </w:p>
        </w:tc>
        <w:tc>
          <w:tcPr>
            <w:tcW w:w="810" w:type="dxa"/>
            <w:shd w:val="clear" w:color="auto" w:fill="auto"/>
            <w:vAlign w:val="center"/>
          </w:tcPr>
          <w:p w:rsidR="009A2711" w:rsidRPr="00772BFA" w:rsidRDefault="009A2711" w:rsidP="00DE5A7B">
            <w:pPr>
              <w:pStyle w:val="TABLE-cell"/>
              <w:rPr>
                <w:szCs w:val="18"/>
              </w:rPr>
            </w:pPr>
          </w:p>
        </w:tc>
        <w:tc>
          <w:tcPr>
            <w:tcW w:w="597" w:type="dxa"/>
            <w:shd w:val="clear" w:color="auto" w:fill="auto"/>
            <w:vAlign w:val="center"/>
            <w:hideMark/>
          </w:tcPr>
          <w:p w:rsidR="009A2711" w:rsidRPr="00772BFA" w:rsidRDefault="009A2711" w:rsidP="00DE5A7B">
            <w:pPr>
              <w:pStyle w:val="TABLE-cell"/>
              <w:rPr>
                <w:szCs w:val="18"/>
              </w:rPr>
            </w:pPr>
            <w:r w:rsidRPr="00772BFA">
              <w:t>ms</w:t>
            </w:r>
          </w:p>
        </w:tc>
      </w:tr>
      <w:tr w:rsidR="009A2711" w:rsidRPr="00772BFA" w:rsidTr="00DE5A7B">
        <w:trPr>
          <w:cantSplit/>
          <w:jc w:val="center"/>
        </w:trPr>
        <w:tc>
          <w:tcPr>
            <w:tcW w:w="1600" w:type="dxa"/>
            <w:shd w:val="clear" w:color="auto" w:fill="auto"/>
            <w:vAlign w:val="center"/>
            <w:hideMark/>
          </w:tcPr>
          <w:p w:rsidR="009A2711" w:rsidRPr="00772BFA" w:rsidRDefault="009A2711" w:rsidP="00DE5A7B">
            <w:pPr>
              <w:pStyle w:val="TABLE-cell"/>
            </w:pPr>
            <w:r w:rsidRPr="00772BFA">
              <w:t>T</w:t>
            </w:r>
            <w:r w:rsidRPr="00772BFA">
              <w:rPr>
                <w:vertAlign w:val="subscript"/>
              </w:rPr>
              <w:t>GLITCH_DM_HIGH</w:t>
            </w:r>
          </w:p>
        </w:tc>
        <w:tc>
          <w:tcPr>
            <w:tcW w:w="2700" w:type="dxa"/>
            <w:shd w:val="clear" w:color="auto" w:fill="auto"/>
            <w:vAlign w:val="center"/>
            <w:hideMark/>
          </w:tcPr>
          <w:p w:rsidR="009A2711" w:rsidRPr="00BE6C98" w:rsidRDefault="009A2711" w:rsidP="00DE5A7B">
            <w:pPr>
              <w:pStyle w:val="TABLE-cell"/>
            </w:pPr>
            <w:r>
              <w:rPr>
                <w:rFonts w:hint="eastAsia"/>
              </w:rPr>
              <w:t>上行供电设备断开</w:t>
            </w:r>
            <w:r>
              <w:t xml:space="preserve">D+/D- </w:t>
            </w:r>
            <w:r>
              <w:rPr>
                <w:rFonts w:hint="eastAsia"/>
              </w:rPr>
              <w:t>和</w:t>
            </w:r>
            <w:r w:rsidRPr="00772BFA">
              <w:t xml:space="preserve"> Rdm_dwn</w:t>
            </w:r>
            <w:r>
              <w:rPr>
                <w:rFonts w:hint="eastAsia"/>
              </w:rPr>
              <w:t>触发后</w:t>
            </w:r>
            <w:r>
              <w:t>,</w:t>
            </w:r>
            <w:r>
              <w:rPr>
                <w:rFonts w:hint="eastAsia"/>
              </w:rPr>
              <w:t>便携设备</w:t>
            </w:r>
            <w:r>
              <w:t>检测到</w:t>
            </w:r>
            <w:r>
              <w:rPr>
                <w:rFonts w:hint="eastAsia"/>
              </w:rPr>
              <w:t xml:space="preserve">D- </w:t>
            </w:r>
            <w:r>
              <w:rPr>
                <w:rFonts w:hint="eastAsia"/>
              </w:rPr>
              <w:t>是</w:t>
            </w:r>
            <w:r>
              <w:t>低电平</w:t>
            </w:r>
            <w:r>
              <w:rPr>
                <w:rFonts w:hint="eastAsia"/>
              </w:rPr>
              <w:t>之后</w:t>
            </w:r>
            <w:r>
              <w:t>，在拉高</w:t>
            </w:r>
            <w:r>
              <w:rPr>
                <w:rFonts w:hint="eastAsia"/>
              </w:rPr>
              <w:t>D-</w:t>
            </w:r>
            <w:r>
              <w:rPr>
                <w:rFonts w:hint="eastAsia"/>
              </w:rPr>
              <w:t>和请求新的输出电压之前</w:t>
            </w:r>
            <w:r>
              <w:t>的等待</w:t>
            </w:r>
            <w:r>
              <w:rPr>
                <w:rFonts w:hint="eastAsia"/>
              </w:rPr>
              <w:t>时间</w:t>
            </w:r>
          </w:p>
        </w:tc>
        <w:tc>
          <w:tcPr>
            <w:tcW w:w="810" w:type="dxa"/>
            <w:shd w:val="clear" w:color="auto" w:fill="auto"/>
            <w:vAlign w:val="center"/>
            <w:hideMark/>
          </w:tcPr>
          <w:p w:rsidR="009A2711" w:rsidRPr="00772BFA" w:rsidRDefault="009A2711" w:rsidP="00DE5A7B">
            <w:pPr>
              <w:pStyle w:val="TABLE-cell"/>
              <w:rPr>
                <w:szCs w:val="18"/>
              </w:rPr>
            </w:pPr>
            <w:r w:rsidRPr="00772BFA">
              <w:t>40</w:t>
            </w:r>
          </w:p>
        </w:tc>
        <w:tc>
          <w:tcPr>
            <w:tcW w:w="930" w:type="dxa"/>
            <w:shd w:val="clear" w:color="auto" w:fill="auto"/>
            <w:vAlign w:val="center"/>
          </w:tcPr>
          <w:p w:rsidR="009A2711" w:rsidRPr="00772BFA" w:rsidRDefault="009A2711" w:rsidP="00DE5A7B">
            <w:pPr>
              <w:pStyle w:val="TABLE-cell"/>
              <w:rPr>
                <w:szCs w:val="18"/>
              </w:rPr>
            </w:pPr>
          </w:p>
        </w:tc>
        <w:tc>
          <w:tcPr>
            <w:tcW w:w="810" w:type="dxa"/>
            <w:shd w:val="clear" w:color="auto" w:fill="auto"/>
            <w:vAlign w:val="center"/>
          </w:tcPr>
          <w:p w:rsidR="009A2711" w:rsidRPr="00772BFA" w:rsidRDefault="009A2711" w:rsidP="00DE5A7B">
            <w:pPr>
              <w:pStyle w:val="TABLE-cell"/>
              <w:rPr>
                <w:szCs w:val="18"/>
              </w:rPr>
            </w:pPr>
          </w:p>
        </w:tc>
        <w:tc>
          <w:tcPr>
            <w:tcW w:w="597" w:type="dxa"/>
            <w:shd w:val="clear" w:color="auto" w:fill="auto"/>
            <w:vAlign w:val="center"/>
            <w:hideMark/>
          </w:tcPr>
          <w:p w:rsidR="009A2711" w:rsidRPr="00772BFA" w:rsidRDefault="009A2711" w:rsidP="00DE5A7B">
            <w:pPr>
              <w:pStyle w:val="TABLE-cell"/>
              <w:rPr>
                <w:szCs w:val="18"/>
              </w:rPr>
            </w:pPr>
            <w:r w:rsidRPr="00772BFA">
              <w:t>ms</w:t>
            </w:r>
          </w:p>
        </w:tc>
      </w:tr>
      <w:tr w:rsidR="009A2711" w:rsidRPr="00772BFA" w:rsidTr="00DE5A7B">
        <w:trPr>
          <w:cantSplit/>
          <w:jc w:val="center"/>
        </w:trPr>
        <w:tc>
          <w:tcPr>
            <w:tcW w:w="1600" w:type="dxa"/>
            <w:shd w:val="clear" w:color="auto" w:fill="auto"/>
            <w:vAlign w:val="center"/>
            <w:hideMark/>
          </w:tcPr>
          <w:p w:rsidR="009A2711" w:rsidRPr="00772BFA" w:rsidRDefault="009A2711" w:rsidP="00DE5A7B">
            <w:pPr>
              <w:pStyle w:val="TABLE-cell"/>
            </w:pPr>
            <w:r w:rsidRPr="00772BFA">
              <w:t>T</w:t>
            </w:r>
            <w:r w:rsidRPr="00772BFA">
              <w:rPr>
                <w:vertAlign w:val="subscript"/>
              </w:rPr>
              <w:t>GLITCH_BC_DONE</w:t>
            </w:r>
          </w:p>
        </w:tc>
        <w:tc>
          <w:tcPr>
            <w:tcW w:w="2700" w:type="dxa"/>
            <w:shd w:val="clear" w:color="auto" w:fill="auto"/>
            <w:vAlign w:val="center"/>
            <w:hideMark/>
          </w:tcPr>
          <w:p w:rsidR="009A2711" w:rsidRPr="00640E31" w:rsidRDefault="009A2711" w:rsidP="00DE5A7B">
            <w:pPr>
              <w:pStyle w:val="TABLE-cell"/>
              <w:rPr>
                <w:lang w:val="en-US"/>
              </w:rPr>
            </w:pPr>
            <w:r>
              <w:rPr>
                <w:rFonts w:hint="eastAsia"/>
              </w:rPr>
              <w:t>在</w:t>
            </w:r>
            <w:r>
              <w:rPr>
                <w:rFonts w:hint="eastAsia"/>
              </w:rPr>
              <w:t xml:space="preserve">BC1.2 </w:t>
            </w:r>
            <w:r>
              <w:rPr>
                <w:rFonts w:hint="eastAsia"/>
              </w:rPr>
              <w:t>检测</w:t>
            </w:r>
            <w:r>
              <w:t>完成之后，</w:t>
            </w:r>
            <w:r w:rsidRPr="00772BFA">
              <w:t>Rdm_dwn</w:t>
            </w:r>
            <w:r>
              <w:rPr>
                <w:rFonts w:hint="eastAsia"/>
              </w:rPr>
              <w:t>触发</w:t>
            </w:r>
            <w:r>
              <w:t>之</w:t>
            </w:r>
            <w:r>
              <w:rPr>
                <w:rFonts w:hint="eastAsia"/>
              </w:rPr>
              <w:t>前</w:t>
            </w:r>
            <w:r>
              <w:t>，</w:t>
            </w:r>
            <w:r>
              <w:rPr>
                <w:rFonts w:hint="eastAsia"/>
              </w:rPr>
              <w:t>上行供电设备检测</w:t>
            </w:r>
            <w:r>
              <w:rPr>
                <w:rFonts w:hint="eastAsia"/>
              </w:rPr>
              <w:t xml:space="preserve">D+ </w:t>
            </w:r>
            <w:r>
              <w:rPr>
                <w:rFonts w:hint="eastAsia"/>
              </w:rPr>
              <w:t>电压</w:t>
            </w:r>
            <w:r>
              <w:t>高于</w:t>
            </w:r>
            <w:r w:rsidRPr="00772BFA">
              <w:t>V</w:t>
            </w:r>
            <w:r w:rsidRPr="00772BFA">
              <w:rPr>
                <w:vertAlign w:val="subscript"/>
              </w:rPr>
              <w:t>DAT_REF</w:t>
            </w:r>
            <w:r>
              <w:rPr>
                <w:vertAlign w:val="subscript"/>
                <w:lang w:val="en-US"/>
              </w:rPr>
              <w:t xml:space="preserve">D </w:t>
            </w:r>
            <w:r>
              <w:rPr>
                <w:rFonts w:hint="eastAsia"/>
                <w:lang w:val="en-US"/>
              </w:rPr>
              <w:t>低于</w:t>
            </w:r>
            <w:r w:rsidRPr="00772BFA">
              <w:t>V</w:t>
            </w:r>
            <w:r w:rsidRPr="00772BFA">
              <w:rPr>
                <w:vertAlign w:val="subscript"/>
              </w:rPr>
              <w:t>SEL_REF</w:t>
            </w:r>
            <w:r>
              <w:rPr>
                <w:rFonts w:hint="eastAsia"/>
                <w:lang w:val="en-US"/>
              </w:rPr>
              <w:t>的</w:t>
            </w:r>
            <w:r>
              <w:rPr>
                <w:lang w:val="en-US"/>
              </w:rPr>
              <w:t>时间</w:t>
            </w:r>
            <w:r>
              <w:rPr>
                <w:rFonts w:hint="eastAsia"/>
                <w:lang w:val="en-US"/>
              </w:rPr>
              <w:t>要求</w:t>
            </w:r>
            <w:r>
              <w:rPr>
                <w:lang w:val="en-US"/>
              </w:rPr>
              <w:t>。</w:t>
            </w:r>
          </w:p>
        </w:tc>
        <w:tc>
          <w:tcPr>
            <w:tcW w:w="810" w:type="dxa"/>
            <w:shd w:val="clear" w:color="auto" w:fill="auto"/>
            <w:vAlign w:val="center"/>
            <w:hideMark/>
          </w:tcPr>
          <w:p w:rsidR="009A2711" w:rsidRPr="00772BFA" w:rsidRDefault="009A2711" w:rsidP="00DE5A7B">
            <w:pPr>
              <w:pStyle w:val="TABLE-cell"/>
              <w:rPr>
                <w:szCs w:val="18"/>
              </w:rPr>
            </w:pPr>
            <w:r w:rsidRPr="00772BFA">
              <w:t>1</w:t>
            </w:r>
          </w:p>
        </w:tc>
        <w:tc>
          <w:tcPr>
            <w:tcW w:w="930" w:type="dxa"/>
            <w:shd w:val="clear" w:color="auto" w:fill="auto"/>
            <w:vAlign w:val="center"/>
          </w:tcPr>
          <w:p w:rsidR="009A2711" w:rsidRPr="00772BFA" w:rsidRDefault="009A2711" w:rsidP="00DE5A7B">
            <w:pPr>
              <w:pStyle w:val="TABLE-cell"/>
              <w:rPr>
                <w:szCs w:val="18"/>
              </w:rPr>
            </w:pPr>
          </w:p>
        </w:tc>
        <w:tc>
          <w:tcPr>
            <w:tcW w:w="810" w:type="dxa"/>
            <w:shd w:val="clear" w:color="auto" w:fill="auto"/>
            <w:vAlign w:val="center"/>
            <w:hideMark/>
          </w:tcPr>
          <w:p w:rsidR="009A2711" w:rsidRPr="00772BFA" w:rsidRDefault="009A2711" w:rsidP="00DE5A7B">
            <w:pPr>
              <w:pStyle w:val="TABLE-cell"/>
              <w:rPr>
                <w:szCs w:val="18"/>
              </w:rPr>
            </w:pPr>
            <w:r w:rsidRPr="00772BFA">
              <w:t>1.5</w:t>
            </w:r>
          </w:p>
        </w:tc>
        <w:tc>
          <w:tcPr>
            <w:tcW w:w="597" w:type="dxa"/>
            <w:shd w:val="clear" w:color="auto" w:fill="auto"/>
            <w:vAlign w:val="center"/>
            <w:hideMark/>
          </w:tcPr>
          <w:p w:rsidR="009A2711" w:rsidRPr="00772BFA" w:rsidRDefault="009A2711" w:rsidP="00DE5A7B">
            <w:pPr>
              <w:pStyle w:val="TABLE-cell"/>
              <w:rPr>
                <w:szCs w:val="18"/>
              </w:rPr>
            </w:pPr>
            <w:r w:rsidRPr="00772BFA">
              <w:t>sec</w:t>
            </w:r>
          </w:p>
        </w:tc>
      </w:tr>
      <w:tr w:rsidR="009A2711" w:rsidRPr="00772BFA" w:rsidTr="00DE5A7B">
        <w:trPr>
          <w:cantSplit/>
          <w:jc w:val="center"/>
        </w:trPr>
        <w:tc>
          <w:tcPr>
            <w:tcW w:w="1600" w:type="dxa"/>
            <w:shd w:val="clear" w:color="auto" w:fill="auto"/>
            <w:vAlign w:val="center"/>
            <w:hideMark/>
          </w:tcPr>
          <w:p w:rsidR="009A2711" w:rsidRPr="00772BFA" w:rsidRDefault="009A2711" w:rsidP="00DE5A7B">
            <w:pPr>
              <w:pStyle w:val="TABLE-cell"/>
            </w:pPr>
            <w:bookmarkStart w:id="1182" w:name="OLE_LINK19"/>
            <w:bookmarkStart w:id="1183" w:name="OLE_LINK20"/>
            <w:r w:rsidRPr="00772BFA">
              <w:t>T</w:t>
            </w:r>
            <w:r w:rsidRPr="00772BFA">
              <w:rPr>
                <w:vertAlign w:val="subscript"/>
              </w:rPr>
              <w:t>GLITCH_V_CHANGE</w:t>
            </w:r>
            <w:bookmarkEnd w:id="1182"/>
            <w:bookmarkEnd w:id="1183"/>
          </w:p>
        </w:tc>
        <w:tc>
          <w:tcPr>
            <w:tcW w:w="2700" w:type="dxa"/>
            <w:shd w:val="clear" w:color="auto" w:fill="auto"/>
            <w:vAlign w:val="center"/>
            <w:hideMark/>
          </w:tcPr>
          <w:p w:rsidR="009A2711" w:rsidRDefault="009A2711" w:rsidP="00DE5A7B">
            <w:pPr>
              <w:pStyle w:val="TABLE-cell"/>
            </w:pPr>
          </w:p>
          <w:p w:rsidR="009A2711" w:rsidRDefault="009A2711" w:rsidP="00DE5A7B">
            <w:pPr>
              <w:pStyle w:val="TABLE-cell"/>
            </w:pPr>
            <w:r>
              <w:rPr>
                <w:rFonts w:hint="eastAsia"/>
              </w:rPr>
              <w:t>在</w:t>
            </w:r>
            <w:r w:rsidRPr="007C648C">
              <w:rPr>
                <w:rFonts w:hint="eastAsia"/>
              </w:rPr>
              <w:t>便携设备</w:t>
            </w:r>
            <w:r>
              <w:t>改变</w:t>
            </w:r>
            <w:r>
              <w:t xml:space="preserve">D+/D- </w:t>
            </w:r>
            <w:r>
              <w:rPr>
                <w:rFonts w:hint="eastAsia"/>
              </w:rPr>
              <w:t>电压</w:t>
            </w:r>
            <w:r>
              <w:t>组合请求</w:t>
            </w:r>
            <w:r>
              <w:rPr>
                <w:rFonts w:hint="eastAsia"/>
              </w:rPr>
              <w:t>相应的</w:t>
            </w:r>
            <w:r>
              <w:t>的</w:t>
            </w:r>
            <w:r>
              <w:rPr>
                <w:rFonts w:hint="eastAsia"/>
              </w:rPr>
              <w:t>输入</w:t>
            </w:r>
            <w:r>
              <w:t>电压</w:t>
            </w:r>
            <w:r>
              <w:rPr>
                <w:rFonts w:hint="eastAsia"/>
              </w:rPr>
              <w:t>之后，</w:t>
            </w:r>
            <w:r>
              <w:rPr>
                <w:rFonts w:hint="eastAsia"/>
              </w:rPr>
              <w:t>H</w:t>
            </w:r>
            <w:r>
              <w:t>VDCP</w:t>
            </w:r>
            <w:r>
              <w:rPr>
                <w:rFonts w:hint="eastAsia"/>
              </w:rPr>
              <w:t>在改变</w:t>
            </w:r>
            <w:r>
              <w:t>输出电压之前检测</w:t>
            </w:r>
            <w:r>
              <w:rPr>
                <w:rFonts w:hint="eastAsia"/>
              </w:rPr>
              <w:t xml:space="preserve">D+/D- </w:t>
            </w:r>
            <w:r>
              <w:rPr>
                <w:rFonts w:hint="eastAsia"/>
              </w:rPr>
              <w:t>新</w:t>
            </w:r>
            <w:r>
              <w:t>电平组合持续时间</w:t>
            </w:r>
            <w:r>
              <w:rPr>
                <w:rFonts w:hint="eastAsia"/>
              </w:rPr>
              <w:t>要求</w:t>
            </w:r>
            <w:r>
              <w:t>范围</w:t>
            </w:r>
            <w:r>
              <w:rPr>
                <w:rFonts w:hint="eastAsia"/>
              </w:rPr>
              <w:t>。</w:t>
            </w:r>
          </w:p>
          <w:p w:rsidR="009A2711" w:rsidRDefault="009A2711" w:rsidP="00DE5A7B">
            <w:pPr>
              <w:pStyle w:val="TABLE-cell"/>
            </w:pPr>
            <w:r>
              <w:rPr>
                <w:rFonts w:hint="eastAsia"/>
              </w:rPr>
              <w:t>并且</w:t>
            </w:r>
            <w:r>
              <w:rPr>
                <w:rFonts w:hint="eastAsia"/>
              </w:rPr>
              <w:t>HV</w:t>
            </w:r>
            <w:r>
              <w:t>DCP</w:t>
            </w:r>
            <w:r>
              <w:rPr>
                <w:rFonts w:hint="eastAsia"/>
              </w:rPr>
              <w:t>在</w:t>
            </w:r>
            <w:r>
              <w:t>接到请求后</w:t>
            </w:r>
            <w:r>
              <w:rPr>
                <w:rFonts w:hint="eastAsia"/>
              </w:rPr>
              <w:t>必须</w:t>
            </w:r>
            <w:r>
              <w:t>在</w:t>
            </w:r>
            <w:r>
              <w:t xml:space="preserve">Tv_new_request </w:t>
            </w:r>
            <w:r>
              <w:rPr>
                <w:rFonts w:hint="eastAsia"/>
              </w:rPr>
              <w:t>时间内改变</w:t>
            </w:r>
            <w:r>
              <w:t>输出电压</w:t>
            </w:r>
            <w:r>
              <w:rPr>
                <w:rFonts w:hint="eastAsia"/>
              </w:rPr>
              <w:t>。</w:t>
            </w:r>
          </w:p>
          <w:p w:rsidR="009A2711" w:rsidRPr="007C648C" w:rsidRDefault="009A2711" w:rsidP="00DE5A7B">
            <w:pPr>
              <w:pStyle w:val="TABLE-cell"/>
            </w:pPr>
          </w:p>
        </w:tc>
        <w:tc>
          <w:tcPr>
            <w:tcW w:w="810" w:type="dxa"/>
            <w:shd w:val="clear" w:color="auto" w:fill="auto"/>
            <w:vAlign w:val="center"/>
            <w:hideMark/>
          </w:tcPr>
          <w:p w:rsidR="009A2711" w:rsidRPr="00772BFA" w:rsidRDefault="009A2711" w:rsidP="00DE5A7B">
            <w:pPr>
              <w:pStyle w:val="TABLE-cell"/>
              <w:rPr>
                <w:szCs w:val="18"/>
              </w:rPr>
            </w:pPr>
            <w:r w:rsidRPr="00772BFA">
              <w:t>20</w:t>
            </w:r>
          </w:p>
        </w:tc>
        <w:tc>
          <w:tcPr>
            <w:tcW w:w="930" w:type="dxa"/>
            <w:shd w:val="clear" w:color="auto" w:fill="auto"/>
            <w:vAlign w:val="center"/>
            <w:hideMark/>
          </w:tcPr>
          <w:p w:rsidR="009A2711" w:rsidRPr="00772BFA" w:rsidRDefault="009A2711" w:rsidP="00DE5A7B">
            <w:pPr>
              <w:pStyle w:val="TABLE-cell"/>
              <w:rPr>
                <w:szCs w:val="18"/>
              </w:rPr>
            </w:pPr>
          </w:p>
        </w:tc>
        <w:tc>
          <w:tcPr>
            <w:tcW w:w="810" w:type="dxa"/>
            <w:shd w:val="clear" w:color="auto" w:fill="auto"/>
            <w:vAlign w:val="center"/>
            <w:hideMark/>
          </w:tcPr>
          <w:p w:rsidR="009A2711" w:rsidRPr="00772BFA" w:rsidRDefault="009A2711" w:rsidP="00DE5A7B">
            <w:pPr>
              <w:pStyle w:val="TABLE-cell"/>
              <w:rPr>
                <w:szCs w:val="18"/>
              </w:rPr>
            </w:pPr>
          </w:p>
        </w:tc>
        <w:tc>
          <w:tcPr>
            <w:tcW w:w="597" w:type="dxa"/>
            <w:shd w:val="clear" w:color="auto" w:fill="auto"/>
            <w:vAlign w:val="center"/>
            <w:hideMark/>
          </w:tcPr>
          <w:p w:rsidR="009A2711" w:rsidRPr="00772BFA" w:rsidRDefault="009A2711" w:rsidP="00DE5A7B">
            <w:pPr>
              <w:pStyle w:val="TABLE-cell"/>
              <w:rPr>
                <w:szCs w:val="18"/>
              </w:rPr>
            </w:pPr>
            <w:r w:rsidRPr="00772BFA">
              <w:t>ms</w:t>
            </w:r>
          </w:p>
        </w:tc>
      </w:tr>
      <w:tr w:rsidR="009A2711" w:rsidRPr="00772BFA" w:rsidTr="00DE5A7B">
        <w:trPr>
          <w:cantSplit/>
          <w:jc w:val="center"/>
        </w:trPr>
        <w:tc>
          <w:tcPr>
            <w:tcW w:w="1600" w:type="dxa"/>
            <w:shd w:val="clear" w:color="auto" w:fill="auto"/>
            <w:vAlign w:val="center"/>
            <w:hideMark/>
          </w:tcPr>
          <w:p w:rsidR="009A2711" w:rsidRPr="00772BFA" w:rsidRDefault="009A2711" w:rsidP="00DE5A7B">
            <w:pPr>
              <w:pStyle w:val="TABLE-cell"/>
            </w:pPr>
            <w:r w:rsidRPr="00772BFA">
              <w:lastRenderedPageBreak/>
              <w:t>T</w:t>
            </w:r>
            <w:r w:rsidRPr="00772BFA">
              <w:rPr>
                <w:vertAlign w:val="subscript"/>
              </w:rPr>
              <w:t>V_NEW_REQUEST</w:t>
            </w:r>
          </w:p>
        </w:tc>
        <w:tc>
          <w:tcPr>
            <w:tcW w:w="2700" w:type="dxa"/>
            <w:shd w:val="clear" w:color="auto" w:fill="auto"/>
            <w:vAlign w:val="center"/>
            <w:hideMark/>
          </w:tcPr>
          <w:p w:rsidR="009A2711" w:rsidRPr="00772BFA" w:rsidRDefault="009A2711" w:rsidP="00DE5A7B">
            <w:pPr>
              <w:pStyle w:val="TABLE-cell"/>
            </w:pPr>
            <w:r>
              <w:rPr>
                <w:rFonts w:hint="eastAsia"/>
              </w:rPr>
              <w:t>便携设备前后两次</w:t>
            </w:r>
            <w:r>
              <w:t>请求</w:t>
            </w:r>
            <w:r>
              <w:rPr>
                <w:rFonts w:hint="eastAsia"/>
              </w:rPr>
              <w:t>上行供电设备改变输出</w:t>
            </w:r>
            <w:r>
              <w:t>电压的时间间隔</w:t>
            </w:r>
            <w:r>
              <w:rPr>
                <w:rFonts w:hint="eastAsia"/>
              </w:rPr>
              <w:t>要求</w:t>
            </w:r>
            <w:r>
              <w:t>。</w:t>
            </w:r>
          </w:p>
        </w:tc>
        <w:tc>
          <w:tcPr>
            <w:tcW w:w="810" w:type="dxa"/>
            <w:shd w:val="clear" w:color="auto" w:fill="auto"/>
            <w:vAlign w:val="center"/>
            <w:hideMark/>
          </w:tcPr>
          <w:p w:rsidR="009A2711" w:rsidRPr="00772BFA" w:rsidRDefault="009A2711" w:rsidP="00DE5A7B">
            <w:pPr>
              <w:pStyle w:val="TABLE-cell"/>
              <w:rPr>
                <w:szCs w:val="18"/>
              </w:rPr>
            </w:pPr>
            <w:r w:rsidRPr="00772BFA">
              <w:t>200</w:t>
            </w:r>
          </w:p>
        </w:tc>
        <w:tc>
          <w:tcPr>
            <w:tcW w:w="930" w:type="dxa"/>
            <w:shd w:val="clear" w:color="auto" w:fill="auto"/>
            <w:vAlign w:val="center"/>
          </w:tcPr>
          <w:p w:rsidR="009A2711" w:rsidRPr="00772BFA" w:rsidRDefault="009A2711" w:rsidP="00DE5A7B">
            <w:pPr>
              <w:pStyle w:val="TABLE-cell"/>
              <w:rPr>
                <w:szCs w:val="18"/>
              </w:rPr>
            </w:pPr>
          </w:p>
        </w:tc>
        <w:tc>
          <w:tcPr>
            <w:tcW w:w="810" w:type="dxa"/>
            <w:shd w:val="clear" w:color="auto" w:fill="auto"/>
            <w:vAlign w:val="center"/>
          </w:tcPr>
          <w:p w:rsidR="009A2711" w:rsidRPr="00772BFA" w:rsidRDefault="009A2711" w:rsidP="00DE5A7B">
            <w:pPr>
              <w:pStyle w:val="TABLE-cell"/>
              <w:rPr>
                <w:szCs w:val="18"/>
              </w:rPr>
            </w:pPr>
          </w:p>
        </w:tc>
        <w:tc>
          <w:tcPr>
            <w:tcW w:w="597" w:type="dxa"/>
            <w:shd w:val="clear" w:color="auto" w:fill="auto"/>
            <w:vAlign w:val="center"/>
            <w:hideMark/>
          </w:tcPr>
          <w:p w:rsidR="009A2711" w:rsidRPr="00772BFA" w:rsidRDefault="009A2711" w:rsidP="00DE5A7B">
            <w:pPr>
              <w:pStyle w:val="TABLE-cell"/>
              <w:rPr>
                <w:szCs w:val="18"/>
              </w:rPr>
            </w:pPr>
            <w:r w:rsidRPr="00772BFA">
              <w:t>ms</w:t>
            </w:r>
          </w:p>
        </w:tc>
      </w:tr>
      <w:tr w:rsidR="009A2711" w:rsidRPr="00772BFA" w:rsidTr="00DE5A7B">
        <w:trPr>
          <w:cantSplit/>
          <w:jc w:val="center"/>
        </w:trPr>
        <w:tc>
          <w:tcPr>
            <w:tcW w:w="1600" w:type="dxa"/>
            <w:shd w:val="clear" w:color="auto" w:fill="auto"/>
            <w:vAlign w:val="center"/>
            <w:hideMark/>
          </w:tcPr>
          <w:p w:rsidR="009A2711" w:rsidRPr="00772BFA" w:rsidRDefault="009A2711" w:rsidP="00DE5A7B">
            <w:pPr>
              <w:pStyle w:val="TABLE-cell"/>
            </w:pPr>
            <w:r w:rsidRPr="00772BFA">
              <w:t>T</w:t>
            </w:r>
            <w:r w:rsidRPr="00772BFA">
              <w:rPr>
                <w:vertAlign w:val="subscript"/>
              </w:rPr>
              <w:t>V_UNPLUG</w:t>
            </w:r>
          </w:p>
        </w:tc>
        <w:tc>
          <w:tcPr>
            <w:tcW w:w="2700" w:type="dxa"/>
            <w:shd w:val="clear" w:color="auto" w:fill="auto"/>
            <w:vAlign w:val="center"/>
            <w:hideMark/>
          </w:tcPr>
          <w:p w:rsidR="009A2711" w:rsidRPr="00772BFA" w:rsidRDefault="009A2711" w:rsidP="00DE5A7B">
            <w:pPr>
              <w:pStyle w:val="TABLE-cell"/>
            </w:pPr>
            <w:r>
              <w:rPr>
                <w:rFonts w:hint="eastAsia"/>
              </w:rPr>
              <w:t>在上行供电设备在</w:t>
            </w:r>
            <w:r>
              <w:t>和</w:t>
            </w:r>
            <w:r>
              <w:rPr>
                <w:rFonts w:hint="eastAsia"/>
              </w:rPr>
              <w:t>便携设备</w:t>
            </w:r>
            <w:r>
              <w:t>断开连接</w:t>
            </w:r>
            <w:r>
              <w:rPr>
                <w:rFonts w:hint="eastAsia"/>
              </w:rPr>
              <w:t>之后</w:t>
            </w:r>
            <w:r>
              <w:t>，</w:t>
            </w:r>
            <w:r>
              <w:rPr>
                <w:rFonts w:hint="eastAsia"/>
              </w:rPr>
              <w:t>上行供电设备输出</w:t>
            </w:r>
            <w:r>
              <w:t>电压恢复</w:t>
            </w:r>
            <w:r>
              <w:rPr>
                <w:rFonts w:hint="eastAsia"/>
                <w:lang w:val="en-US"/>
              </w:rPr>
              <w:t>回</w:t>
            </w:r>
            <w:r>
              <w:rPr>
                <w:rFonts w:hint="eastAsia"/>
              </w:rPr>
              <w:t xml:space="preserve">5V </w:t>
            </w:r>
            <w:r>
              <w:rPr>
                <w:rFonts w:hint="eastAsia"/>
              </w:rPr>
              <w:t>的</w:t>
            </w:r>
            <w:r>
              <w:t>时间要求。</w:t>
            </w:r>
          </w:p>
        </w:tc>
        <w:tc>
          <w:tcPr>
            <w:tcW w:w="810" w:type="dxa"/>
            <w:shd w:val="clear" w:color="auto" w:fill="auto"/>
            <w:vAlign w:val="center"/>
          </w:tcPr>
          <w:p w:rsidR="009A2711" w:rsidRPr="00772BFA" w:rsidRDefault="009A2711" w:rsidP="00DE5A7B">
            <w:pPr>
              <w:pStyle w:val="TABLE-cell"/>
              <w:rPr>
                <w:szCs w:val="18"/>
              </w:rPr>
            </w:pPr>
          </w:p>
        </w:tc>
        <w:tc>
          <w:tcPr>
            <w:tcW w:w="930" w:type="dxa"/>
            <w:shd w:val="clear" w:color="auto" w:fill="auto"/>
            <w:vAlign w:val="center"/>
          </w:tcPr>
          <w:p w:rsidR="009A2711" w:rsidRPr="00772BFA" w:rsidRDefault="009A2711" w:rsidP="00DE5A7B">
            <w:pPr>
              <w:pStyle w:val="TABLE-cell"/>
              <w:rPr>
                <w:szCs w:val="18"/>
              </w:rPr>
            </w:pPr>
          </w:p>
        </w:tc>
        <w:tc>
          <w:tcPr>
            <w:tcW w:w="810" w:type="dxa"/>
            <w:shd w:val="clear" w:color="auto" w:fill="auto"/>
            <w:vAlign w:val="center"/>
            <w:hideMark/>
          </w:tcPr>
          <w:p w:rsidR="009A2711" w:rsidRPr="00772BFA" w:rsidRDefault="009A2711" w:rsidP="00DE5A7B">
            <w:pPr>
              <w:pStyle w:val="TABLE-cell"/>
              <w:rPr>
                <w:szCs w:val="18"/>
              </w:rPr>
            </w:pPr>
            <w:r w:rsidRPr="00772BFA">
              <w:t>500</w:t>
            </w:r>
          </w:p>
        </w:tc>
        <w:tc>
          <w:tcPr>
            <w:tcW w:w="597" w:type="dxa"/>
            <w:shd w:val="clear" w:color="auto" w:fill="auto"/>
            <w:vAlign w:val="center"/>
            <w:hideMark/>
          </w:tcPr>
          <w:p w:rsidR="009A2711" w:rsidRPr="00772BFA" w:rsidRDefault="009A2711" w:rsidP="00DE5A7B">
            <w:pPr>
              <w:pStyle w:val="TABLE-cell"/>
              <w:rPr>
                <w:szCs w:val="18"/>
              </w:rPr>
            </w:pPr>
            <w:r w:rsidRPr="00772BFA">
              <w:t>ms</w:t>
            </w:r>
          </w:p>
        </w:tc>
      </w:tr>
      <w:tr w:rsidR="009A2711" w:rsidRPr="00772BFA" w:rsidTr="00DE5A7B">
        <w:trPr>
          <w:cantSplit/>
          <w:jc w:val="center"/>
        </w:trPr>
        <w:tc>
          <w:tcPr>
            <w:tcW w:w="1600" w:type="dxa"/>
            <w:shd w:val="clear" w:color="auto" w:fill="auto"/>
            <w:vAlign w:val="center"/>
            <w:hideMark/>
          </w:tcPr>
          <w:p w:rsidR="009A2711" w:rsidRPr="00772BFA" w:rsidRDefault="009A2711" w:rsidP="00DE5A7B">
            <w:pPr>
              <w:pStyle w:val="TABLE-cell"/>
            </w:pPr>
            <w:r w:rsidRPr="00772BFA">
              <w:t>T</w:t>
            </w:r>
            <w:r w:rsidRPr="00772BFA">
              <w:rPr>
                <w:vertAlign w:val="subscript"/>
              </w:rPr>
              <w:t>D+_D-_SHORT</w:t>
            </w:r>
          </w:p>
        </w:tc>
        <w:tc>
          <w:tcPr>
            <w:tcW w:w="2700" w:type="dxa"/>
            <w:shd w:val="clear" w:color="auto" w:fill="auto"/>
            <w:vAlign w:val="center"/>
            <w:hideMark/>
          </w:tcPr>
          <w:p w:rsidR="009A2711" w:rsidRPr="00772BFA" w:rsidRDefault="009A2711" w:rsidP="00DE5A7B">
            <w:pPr>
              <w:pStyle w:val="TABLE-cell"/>
            </w:pPr>
            <w:r>
              <w:rPr>
                <w:rFonts w:hint="eastAsia"/>
              </w:rPr>
              <w:t>上行供电设备和便携设备</w:t>
            </w:r>
            <w:r>
              <w:t>断开</w:t>
            </w:r>
            <w:r>
              <w:rPr>
                <w:rFonts w:hint="eastAsia"/>
              </w:rPr>
              <w:t>连接</w:t>
            </w:r>
            <w:r>
              <w:t>，</w:t>
            </w:r>
            <w:r>
              <w:rPr>
                <w:rFonts w:hint="eastAsia"/>
              </w:rPr>
              <w:t>上行供电设备检测</w:t>
            </w:r>
            <w:r>
              <w:t>到</w:t>
            </w:r>
            <w:r>
              <w:rPr>
                <w:rFonts w:hint="eastAsia"/>
              </w:rPr>
              <w:t xml:space="preserve">D+ </w:t>
            </w:r>
            <w:r>
              <w:rPr>
                <w:rFonts w:hint="eastAsia"/>
              </w:rPr>
              <w:t>变</w:t>
            </w:r>
            <w:r>
              <w:t>低电平</w:t>
            </w:r>
            <w:r>
              <w:rPr>
                <w:rFonts w:hint="eastAsia"/>
              </w:rPr>
              <w:t>之后</w:t>
            </w:r>
            <w:r>
              <w:rPr>
                <w:lang w:val="en-US"/>
              </w:rPr>
              <w:t>,</w:t>
            </w:r>
            <w:r>
              <w:t xml:space="preserve"> D</w:t>
            </w:r>
            <w:r>
              <w:rPr>
                <w:rFonts w:hint="eastAsia"/>
              </w:rPr>
              <w:t xml:space="preserve">+/D- </w:t>
            </w:r>
            <w:r>
              <w:rPr>
                <w:rFonts w:hint="eastAsia"/>
              </w:rPr>
              <w:t>恢复短接的</w:t>
            </w:r>
            <w:r>
              <w:t>时间</w:t>
            </w:r>
            <w:r>
              <w:rPr>
                <w:rFonts w:hint="eastAsia"/>
              </w:rPr>
              <w:t>要求</w:t>
            </w:r>
            <w:r>
              <w:t>。</w:t>
            </w:r>
          </w:p>
        </w:tc>
        <w:tc>
          <w:tcPr>
            <w:tcW w:w="810" w:type="dxa"/>
            <w:shd w:val="clear" w:color="auto" w:fill="auto"/>
            <w:vAlign w:val="center"/>
          </w:tcPr>
          <w:p w:rsidR="009A2711" w:rsidRPr="00772BFA" w:rsidRDefault="009A2711" w:rsidP="00DE5A7B">
            <w:pPr>
              <w:pStyle w:val="TABLE-cell"/>
              <w:rPr>
                <w:szCs w:val="18"/>
              </w:rPr>
            </w:pPr>
          </w:p>
        </w:tc>
        <w:tc>
          <w:tcPr>
            <w:tcW w:w="930" w:type="dxa"/>
            <w:shd w:val="clear" w:color="auto" w:fill="auto"/>
            <w:vAlign w:val="center"/>
            <w:hideMark/>
          </w:tcPr>
          <w:p w:rsidR="009A2711" w:rsidRPr="00772BFA" w:rsidRDefault="009A2711" w:rsidP="00DE5A7B">
            <w:pPr>
              <w:pStyle w:val="TABLE-cell"/>
              <w:rPr>
                <w:szCs w:val="18"/>
              </w:rPr>
            </w:pPr>
            <w:r w:rsidRPr="00772BFA">
              <w:t>10</w:t>
            </w:r>
          </w:p>
        </w:tc>
        <w:tc>
          <w:tcPr>
            <w:tcW w:w="810" w:type="dxa"/>
            <w:shd w:val="clear" w:color="auto" w:fill="auto"/>
            <w:vAlign w:val="center"/>
            <w:hideMark/>
          </w:tcPr>
          <w:p w:rsidR="009A2711" w:rsidRPr="00772BFA" w:rsidRDefault="009A2711" w:rsidP="00DE5A7B">
            <w:pPr>
              <w:pStyle w:val="TABLE-cell"/>
              <w:rPr>
                <w:szCs w:val="18"/>
              </w:rPr>
            </w:pPr>
            <w:r w:rsidRPr="00772BFA">
              <w:t>20</w:t>
            </w:r>
          </w:p>
        </w:tc>
        <w:tc>
          <w:tcPr>
            <w:tcW w:w="597" w:type="dxa"/>
            <w:shd w:val="clear" w:color="auto" w:fill="auto"/>
            <w:vAlign w:val="center"/>
            <w:hideMark/>
          </w:tcPr>
          <w:p w:rsidR="009A2711" w:rsidRPr="00772BFA" w:rsidRDefault="009A2711" w:rsidP="00DE5A7B">
            <w:pPr>
              <w:pStyle w:val="TABLE-cell"/>
              <w:rPr>
                <w:szCs w:val="18"/>
              </w:rPr>
            </w:pPr>
            <w:r w:rsidRPr="00772BFA">
              <w:t>ms</w:t>
            </w:r>
          </w:p>
        </w:tc>
      </w:tr>
      <w:tr w:rsidR="009A2711" w:rsidRPr="00772BFA" w:rsidTr="00DE5A7B">
        <w:trPr>
          <w:cantSplit/>
          <w:trHeight w:val="2566"/>
          <w:jc w:val="center"/>
        </w:trPr>
        <w:tc>
          <w:tcPr>
            <w:tcW w:w="1600" w:type="dxa"/>
            <w:shd w:val="clear" w:color="auto" w:fill="auto"/>
            <w:vAlign w:val="center"/>
            <w:hideMark/>
          </w:tcPr>
          <w:p w:rsidR="009A2711" w:rsidRPr="00772BFA" w:rsidRDefault="009A2711" w:rsidP="00DE5A7B">
            <w:pPr>
              <w:pStyle w:val="TABLE-cell"/>
              <w:rPr>
                <w:vertAlign w:val="subscript"/>
              </w:rPr>
            </w:pPr>
            <w:r w:rsidRPr="00772BFA">
              <w:t>C</w:t>
            </w:r>
            <w:r w:rsidRPr="00772BFA">
              <w:rPr>
                <w:vertAlign w:val="subscript"/>
              </w:rPr>
              <w:t>DCP_PWR</w:t>
            </w:r>
          </w:p>
        </w:tc>
        <w:tc>
          <w:tcPr>
            <w:tcW w:w="2700" w:type="dxa"/>
            <w:shd w:val="clear" w:color="auto" w:fill="auto"/>
            <w:vAlign w:val="center"/>
            <w:hideMark/>
          </w:tcPr>
          <w:p w:rsidR="009A2711" w:rsidRPr="00772BFA" w:rsidRDefault="009A2711" w:rsidP="00DE5A7B">
            <w:pPr>
              <w:pStyle w:val="TABLE-cell"/>
            </w:pPr>
            <w:r>
              <w:t xml:space="preserve">D+/D- </w:t>
            </w:r>
            <w:r>
              <w:rPr>
                <w:rFonts w:hint="eastAsia"/>
                <w:lang w:val="en-US"/>
              </w:rPr>
              <w:t>对地</w:t>
            </w:r>
            <w:r>
              <w:rPr>
                <w:lang w:val="en-US"/>
              </w:rPr>
              <w:t>的等效电容</w:t>
            </w:r>
            <w:r>
              <w:rPr>
                <w:rFonts w:hint="eastAsia"/>
                <w:lang w:val="en-US"/>
              </w:rPr>
              <w:t>大小要求</w:t>
            </w:r>
          </w:p>
        </w:tc>
        <w:tc>
          <w:tcPr>
            <w:tcW w:w="810" w:type="dxa"/>
            <w:shd w:val="clear" w:color="auto" w:fill="auto"/>
            <w:vAlign w:val="center"/>
          </w:tcPr>
          <w:p w:rsidR="009A2711" w:rsidRPr="00772BFA" w:rsidRDefault="009A2711" w:rsidP="00DE5A7B">
            <w:pPr>
              <w:pStyle w:val="TABLE-cell"/>
              <w:rPr>
                <w:szCs w:val="18"/>
              </w:rPr>
            </w:pPr>
          </w:p>
        </w:tc>
        <w:tc>
          <w:tcPr>
            <w:tcW w:w="930" w:type="dxa"/>
            <w:shd w:val="clear" w:color="auto" w:fill="auto"/>
            <w:vAlign w:val="center"/>
          </w:tcPr>
          <w:p w:rsidR="009A2711" w:rsidRPr="00772BFA" w:rsidRDefault="009A2711" w:rsidP="00DE5A7B">
            <w:pPr>
              <w:pStyle w:val="TABLE-cell"/>
              <w:rPr>
                <w:szCs w:val="18"/>
              </w:rPr>
            </w:pPr>
          </w:p>
        </w:tc>
        <w:tc>
          <w:tcPr>
            <w:tcW w:w="810" w:type="dxa"/>
            <w:shd w:val="clear" w:color="auto" w:fill="auto"/>
            <w:vAlign w:val="center"/>
            <w:hideMark/>
          </w:tcPr>
          <w:p w:rsidR="009A2711" w:rsidRPr="00772BFA" w:rsidRDefault="009A2711" w:rsidP="00DE5A7B">
            <w:pPr>
              <w:pStyle w:val="TABLE-cell"/>
              <w:rPr>
                <w:szCs w:val="18"/>
              </w:rPr>
            </w:pPr>
            <w:r w:rsidRPr="00772BFA">
              <w:t>1</w:t>
            </w:r>
          </w:p>
        </w:tc>
        <w:tc>
          <w:tcPr>
            <w:tcW w:w="597" w:type="dxa"/>
            <w:shd w:val="clear" w:color="auto" w:fill="auto"/>
            <w:vAlign w:val="center"/>
            <w:hideMark/>
          </w:tcPr>
          <w:p w:rsidR="009A2711" w:rsidRPr="00772BFA" w:rsidRDefault="009A2711" w:rsidP="00DE5A7B">
            <w:pPr>
              <w:pStyle w:val="TABLE-cell"/>
              <w:rPr>
                <w:szCs w:val="18"/>
              </w:rPr>
            </w:pPr>
            <w:r w:rsidRPr="00772BFA">
              <w:t>nF</w:t>
            </w:r>
          </w:p>
        </w:tc>
      </w:tr>
    </w:tbl>
    <w:bookmarkEnd w:id="1178"/>
    <w:p w:rsidR="009A2711" w:rsidRPr="009A2711" w:rsidRDefault="009A2711" w:rsidP="009A2711">
      <w:pPr>
        <w:pStyle w:val="aff6"/>
        <w:rPr>
          <w:lang w:val="en-GB"/>
        </w:rPr>
      </w:pPr>
      <w:r w:rsidRPr="009A2711">
        <w:rPr>
          <w:rFonts w:hint="eastAsia"/>
          <w:lang w:val="en-GB"/>
        </w:rPr>
        <w:t>类型Ⅰ</w:t>
      </w:r>
      <w:r w:rsidRPr="009A2711">
        <w:rPr>
          <w:rFonts w:hint="eastAsia"/>
        </w:rPr>
        <w:t>的</w:t>
      </w:r>
      <w:r w:rsidRPr="009A2711">
        <w:t>适配器</w:t>
      </w:r>
      <w:r w:rsidRPr="009A2711">
        <w:rPr>
          <w:rFonts w:hint="eastAsia"/>
        </w:rPr>
        <w:t>或直流</w:t>
      </w:r>
      <w:r w:rsidRPr="009A2711">
        <w:t>电</w:t>
      </w:r>
      <w:r w:rsidRPr="009A2711">
        <w:rPr>
          <w:rFonts w:hint="eastAsia"/>
        </w:rPr>
        <w:t>力提供</w:t>
      </w:r>
      <w:r w:rsidRPr="009A2711">
        <w:t>源</w:t>
      </w:r>
      <w:r w:rsidRPr="009A2711">
        <w:rPr>
          <w:rFonts w:hint="eastAsia"/>
        </w:rPr>
        <w:t>必须</w:t>
      </w:r>
      <w:r w:rsidRPr="009A2711">
        <w:t>支持</w:t>
      </w:r>
      <w:r w:rsidRPr="009A2711">
        <w:rPr>
          <w:lang w:val="en-GB"/>
        </w:rPr>
        <w:t>5V/3A, 9V/2A, 12V/1.5A 或更大的功率</w:t>
      </w:r>
      <w:r w:rsidRPr="009A2711">
        <w:rPr>
          <w:rFonts w:hint="eastAsia"/>
          <w:lang w:val="en-GB"/>
        </w:rPr>
        <w:t>。</w:t>
      </w:r>
    </w:p>
    <w:p w:rsidR="009A2711" w:rsidRDefault="009A2711" w:rsidP="009A2711">
      <w:pPr>
        <w:pStyle w:val="afff2"/>
      </w:pPr>
      <w:r w:rsidRPr="009A2711">
        <w:rPr>
          <w:rFonts w:hint="eastAsia"/>
        </w:rPr>
        <w:t>类型Ⅱ的适配器或直流电力提供源进入大电流工作模式的时候要求满足表格</w:t>
      </w:r>
      <w:r w:rsidR="00C942C5">
        <w:rPr>
          <w:rFonts w:hint="eastAsia"/>
        </w:rPr>
        <w:t>C.</w:t>
      </w:r>
      <w:r w:rsidRPr="009A2711">
        <w:t>4</w:t>
      </w:r>
      <w:r w:rsidRPr="009A2711">
        <w:rPr>
          <w:rFonts w:hint="eastAsia"/>
        </w:rPr>
        <w:t>所规定的直流工</w:t>
      </w:r>
      <w:r w:rsidRPr="009A2711">
        <w:t>作特性,</w:t>
      </w:r>
      <w:r w:rsidRPr="009A2711">
        <w:rPr>
          <w:rFonts w:hint="eastAsia"/>
        </w:rPr>
        <w:t>此外类型Ⅱ的</w:t>
      </w:r>
      <w:r w:rsidRPr="009A2711">
        <w:t>适配器</w:t>
      </w:r>
      <w:r w:rsidRPr="009A2711">
        <w:rPr>
          <w:rFonts w:hint="eastAsia"/>
        </w:rPr>
        <w:t>或直流</w:t>
      </w:r>
      <w:r w:rsidRPr="009A2711">
        <w:t>电</w:t>
      </w:r>
      <w:r w:rsidRPr="009A2711">
        <w:rPr>
          <w:rFonts w:hint="eastAsia"/>
        </w:rPr>
        <w:t>力提供</w:t>
      </w:r>
      <w:r w:rsidRPr="009A2711">
        <w:t>源</w:t>
      </w:r>
      <w:r w:rsidRPr="009A2711">
        <w:rPr>
          <w:rFonts w:hint="eastAsia"/>
        </w:rPr>
        <w:t>工作</w:t>
      </w:r>
      <w:r w:rsidRPr="009A2711">
        <w:t>在大电流模式</w:t>
      </w:r>
      <w:r w:rsidRPr="009A2711">
        <w:rPr>
          <w:rFonts w:hint="eastAsia"/>
        </w:rPr>
        <w:t>下时</w:t>
      </w:r>
      <w:r w:rsidRPr="009A2711">
        <w:t>不</w:t>
      </w:r>
      <w:r w:rsidRPr="009A2711">
        <w:rPr>
          <w:rFonts w:hint="eastAsia"/>
        </w:rPr>
        <w:t>应</w:t>
      </w:r>
      <w:r w:rsidRPr="009A2711">
        <w:t>调高输</w:t>
      </w:r>
      <w:r w:rsidRPr="009A2711">
        <w:rPr>
          <w:rFonts w:hint="eastAsia"/>
        </w:rPr>
        <w:t>出</w:t>
      </w:r>
      <w:r w:rsidRPr="009A2711">
        <w:t>电压来补偿线</w:t>
      </w:r>
      <w:r w:rsidRPr="009A2711">
        <w:rPr>
          <w:rFonts w:hint="eastAsia"/>
        </w:rPr>
        <w:t>缆</w:t>
      </w:r>
      <w:r w:rsidRPr="009A2711">
        <w:t>上的压降,</w:t>
      </w:r>
      <w:r w:rsidRPr="009A2711">
        <w:rPr>
          <w:rFonts w:hint="eastAsia"/>
        </w:rPr>
        <w:t>但是应满足表格</w:t>
      </w:r>
      <w:r w:rsidR="00C942C5">
        <w:rPr>
          <w:rFonts w:hint="eastAsia"/>
        </w:rPr>
        <w:t>C.</w:t>
      </w:r>
      <w:r w:rsidRPr="009A2711">
        <w:t>3</w:t>
      </w:r>
      <w:r w:rsidRPr="009A2711">
        <w:rPr>
          <w:rFonts w:hint="eastAsia"/>
        </w:rPr>
        <w:t>所规定</w:t>
      </w:r>
      <w:r w:rsidRPr="009A2711">
        <w:t>的</w:t>
      </w:r>
      <w:r w:rsidRPr="009A2711">
        <w:rPr>
          <w:rFonts w:hint="eastAsia"/>
        </w:rPr>
        <w:t>直流工作特性来</w:t>
      </w:r>
      <w:r w:rsidRPr="009A2711">
        <w:t>确保</w:t>
      </w:r>
      <w:r w:rsidRPr="009A2711">
        <w:rPr>
          <w:rFonts w:hint="eastAsia"/>
        </w:rPr>
        <w:t>支持已有</w:t>
      </w:r>
      <w:r w:rsidRPr="009A2711">
        <w:t>设备</w:t>
      </w:r>
      <w:r w:rsidRPr="009A2711">
        <w:rPr>
          <w:rFonts w:hint="eastAsia"/>
        </w:rPr>
        <w:t>。</w:t>
      </w:r>
    </w:p>
    <w:p w:rsidR="009A2711" w:rsidRDefault="009A2711" w:rsidP="009A2711">
      <w:pPr>
        <w:pStyle w:val="af9"/>
        <w:spacing w:before="156" w:after="156"/>
        <w:rPr>
          <w:lang w:val="en-GB"/>
        </w:rPr>
      </w:pPr>
      <w:r w:rsidRPr="009A2711">
        <w:rPr>
          <w:rFonts w:hint="eastAsia"/>
          <w:lang w:val="en-GB"/>
        </w:rPr>
        <w:t>直流工作特性最低要求</w:t>
      </w:r>
      <w:r w:rsidRPr="009A2711">
        <w:rPr>
          <w:lang w:val="en-GB"/>
        </w:rPr>
        <w:t xml:space="preserve">(Type </w:t>
      </w:r>
      <w:r w:rsidRPr="009A2711">
        <w:rPr>
          <w:rFonts w:hint="eastAsia"/>
        </w:rPr>
        <w:t>Ⅱ</w:t>
      </w:r>
      <w:r w:rsidRPr="009A2711">
        <w:rPr>
          <w:lang w:val="en-GB"/>
        </w:rPr>
        <w:t>)</w:t>
      </w:r>
    </w:p>
    <w:tbl>
      <w:tblPr>
        <w:tblW w:w="751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15" w:type="dxa"/>
          <w:right w:w="115" w:type="dxa"/>
        </w:tblCellMar>
        <w:tblLook w:val="0600"/>
      </w:tblPr>
      <w:tblGrid>
        <w:gridCol w:w="1502"/>
        <w:gridCol w:w="2487"/>
        <w:gridCol w:w="917"/>
        <w:gridCol w:w="977"/>
        <w:gridCol w:w="820"/>
        <w:gridCol w:w="816"/>
      </w:tblGrid>
      <w:tr w:rsidR="009A2711" w:rsidRPr="00772BFA" w:rsidTr="00DE5A7B">
        <w:trPr>
          <w:cantSplit/>
          <w:tblHeader/>
          <w:jc w:val="center"/>
        </w:trPr>
        <w:tc>
          <w:tcPr>
            <w:tcW w:w="1502" w:type="dxa"/>
            <w:tcBorders>
              <w:bottom w:val="single" w:sz="8" w:space="0" w:color="000000"/>
            </w:tcBorders>
            <w:shd w:val="clear" w:color="auto" w:fill="auto"/>
            <w:vAlign w:val="center"/>
            <w:hideMark/>
          </w:tcPr>
          <w:p w:rsidR="009A2711" w:rsidRPr="00772BFA" w:rsidRDefault="009A2711" w:rsidP="00DE5A7B">
            <w:pPr>
              <w:pStyle w:val="TABLE-col-heading"/>
              <w:rPr>
                <w:szCs w:val="18"/>
              </w:rPr>
            </w:pPr>
            <w:r>
              <w:rPr>
                <w:rFonts w:hint="eastAsia"/>
              </w:rPr>
              <w:t>符号</w:t>
            </w:r>
          </w:p>
        </w:tc>
        <w:tc>
          <w:tcPr>
            <w:tcW w:w="2487" w:type="dxa"/>
            <w:tcBorders>
              <w:bottom w:val="single" w:sz="8" w:space="0" w:color="000000"/>
            </w:tcBorders>
            <w:shd w:val="clear" w:color="auto" w:fill="auto"/>
            <w:vAlign w:val="center"/>
            <w:hideMark/>
          </w:tcPr>
          <w:p w:rsidR="009A2711" w:rsidRPr="00772BFA" w:rsidRDefault="009A2711" w:rsidP="00DE5A7B">
            <w:pPr>
              <w:pStyle w:val="TABLE-col-heading"/>
              <w:rPr>
                <w:szCs w:val="18"/>
              </w:rPr>
            </w:pPr>
            <w:r>
              <w:rPr>
                <w:rFonts w:hint="eastAsia"/>
              </w:rPr>
              <w:t>条件</w:t>
            </w:r>
          </w:p>
        </w:tc>
        <w:tc>
          <w:tcPr>
            <w:tcW w:w="917" w:type="dxa"/>
            <w:tcBorders>
              <w:bottom w:val="single" w:sz="8" w:space="0" w:color="000000"/>
            </w:tcBorders>
            <w:shd w:val="clear" w:color="auto" w:fill="auto"/>
            <w:vAlign w:val="center"/>
            <w:hideMark/>
          </w:tcPr>
          <w:p w:rsidR="009A2711" w:rsidRPr="00772BFA" w:rsidRDefault="009A2711" w:rsidP="00DE5A7B">
            <w:pPr>
              <w:pStyle w:val="TABLE-col-heading"/>
              <w:rPr>
                <w:szCs w:val="18"/>
              </w:rPr>
            </w:pPr>
            <w:r w:rsidRPr="00772BFA">
              <w:t>Min</w:t>
            </w:r>
          </w:p>
        </w:tc>
        <w:tc>
          <w:tcPr>
            <w:tcW w:w="977" w:type="dxa"/>
            <w:tcBorders>
              <w:bottom w:val="single" w:sz="8" w:space="0" w:color="000000"/>
            </w:tcBorders>
            <w:shd w:val="clear" w:color="auto" w:fill="auto"/>
            <w:vAlign w:val="center"/>
            <w:hideMark/>
          </w:tcPr>
          <w:p w:rsidR="009A2711" w:rsidRPr="00772BFA" w:rsidRDefault="009A2711" w:rsidP="00DE5A7B">
            <w:pPr>
              <w:pStyle w:val="TABLE-col-heading"/>
              <w:rPr>
                <w:szCs w:val="18"/>
              </w:rPr>
            </w:pPr>
            <w:r>
              <w:rPr>
                <w:rFonts w:hint="eastAsia"/>
              </w:rPr>
              <w:t>典型值</w:t>
            </w:r>
          </w:p>
        </w:tc>
        <w:tc>
          <w:tcPr>
            <w:tcW w:w="820" w:type="dxa"/>
            <w:tcBorders>
              <w:bottom w:val="single" w:sz="8" w:space="0" w:color="000000"/>
            </w:tcBorders>
            <w:shd w:val="clear" w:color="auto" w:fill="auto"/>
            <w:vAlign w:val="center"/>
            <w:hideMark/>
          </w:tcPr>
          <w:p w:rsidR="009A2711" w:rsidRPr="00772BFA" w:rsidRDefault="009A2711" w:rsidP="00DE5A7B">
            <w:pPr>
              <w:pStyle w:val="TABLE-col-heading"/>
            </w:pPr>
            <w:r w:rsidRPr="00772BFA">
              <w:t>Max</w:t>
            </w:r>
          </w:p>
        </w:tc>
        <w:tc>
          <w:tcPr>
            <w:tcW w:w="816" w:type="dxa"/>
            <w:tcBorders>
              <w:bottom w:val="single" w:sz="8" w:space="0" w:color="000000"/>
            </w:tcBorders>
            <w:shd w:val="clear" w:color="auto" w:fill="auto"/>
            <w:vAlign w:val="center"/>
            <w:hideMark/>
          </w:tcPr>
          <w:p w:rsidR="009A2711" w:rsidRPr="00772BFA" w:rsidRDefault="009A2711" w:rsidP="00DE5A7B">
            <w:pPr>
              <w:pStyle w:val="TABLE-col-heading"/>
              <w:rPr>
                <w:szCs w:val="18"/>
              </w:rPr>
            </w:pPr>
            <w:r>
              <w:rPr>
                <w:rFonts w:hint="eastAsia"/>
              </w:rPr>
              <w:t>单位</w:t>
            </w:r>
          </w:p>
        </w:tc>
      </w:tr>
      <w:tr w:rsidR="009A2711" w:rsidRPr="00772BFA" w:rsidTr="00DE5A7B">
        <w:trPr>
          <w:cantSplit/>
          <w:tblHeader/>
          <w:jc w:val="center"/>
        </w:trPr>
        <w:tc>
          <w:tcPr>
            <w:tcW w:w="7519" w:type="dxa"/>
            <w:gridSpan w:val="6"/>
            <w:tcBorders>
              <w:bottom w:val="single" w:sz="8" w:space="0" w:color="000000"/>
            </w:tcBorders>
            <w:shd w:val="clear" w:color="auto" w:fill="auto"/>
            <w:vAlign w:val="center"/>
          </w:tcPr>
          <w:p w:rsidR="009A2711" w:rsidRPr="00CC4870" w:rsidRDefault="009A2711" w:rsidP="00DE5A7B">
            <w:pPr>
              <w:pStyle w:val="TABLE-col-heading"/>
              <w:jc w:val="left"/>
              <w:rPr>
                <w:b w:val="0"/>
              </w:rPr>
            </w:pPr>
            <w:r>
              <w:rPr>
                <w:rFonts w:hint="eastAsia"/>
                <w:b w:val="0"/>
              </w:rPr>
              <w:t>使用</w:t>
            </w:r>
            <w:r>
              <w:rPr>
                <w:b w:val="0"/>
              </w:rPr>
              <w:t>D+/D-</w:t>
            </w:r>
            <w:r>
              <w:rPr>
                <w:rFonts w:hint="eastAsia"/>
                <w:b w:val="0"/>
              </w:rPr>
              <w:t>进行握手通信时</w:t>
            </w:r>
          </w:p>
        </w:tc>
      </w:tr>
      <w:tr w:rsidR="009A2711" w:rsidRPr="00772BFA" w:rsidTr="00DE5A7B">
        <w:trPr>
          <w:cantSplit/>
          <w:jc w:val="center"/>
        </w:trPr>
        <w:tc>
          <w:tcPr>
            <w:tcW w:w="1502" w:type="dxa"/>
            <w:shd w:val="clear" w:color="auto" w:fill="auto"/>
            <w:vAlign w:val="center"/>
          </w:tcPr>
          <w:p w:rsidR="009A2711" w:rsidRPr="00772BFA" w:rsidRDefault="009A2711" w:rsidP="00DE5A7B">
            <w:pPr>
              <w:pStyle w:val="TABLE-cell"/>
              <w:ind w:firstLine="360"/>
            </w:pPr>
            <w:r w:rsidRPr="00772BFA">
              <w:t>V</w:t>
            </w:r>
            <w:r>
              <w:rPr>
                <w:vertAlign w:val="subscript"/>
              </w:rPr>
              <w:t>BUS,Range</w:t>
            </w:r>
          </w:p>
        </w:tc>
        <w:tc>
          <w:tcPr>
            <w:tcW w:w="2487" w:type="dxa"/>
            <w:shd w:val="clear" w:color="auto" w:fill="auto"/>
            <w:vAlign w:val="center"/>
          </w:tcPr>
          <w:p w:rsidR="009A2711" w:rsidRPr="00772BFA" w:rsidRDefault="009A2711" w:rsidP="00DE5A7B">
            <w:pPr>
              <w:pStyle w:val="TABLE-cell"/>
              <w:ind w:firstLine="360"/>
            </w:pPr>
            <w:r>
              <w:rPr>
                <w:rFonts w:hint="eastAsia"/>
              </w:rPr>
              <w:t>输出电压</w:t>
            </w:r>
            <w:r>
              <w:t>范围</w:t>
            </w:r>
          </w:p>
        </w:tc>
        <w:tc>
          <w:tcPr>
            <w:tcW w:w="917" w:type="dxa"/>
            <w:shd w:val="clear" w:color="auto" w:fill="auto"/>
            <w:vAlign w:val="center"/>
          </w:tcPr>
          <w:p w:rsidR="009A2711" w:rsidRDefault="009A2711" w:rsidP="00DE5A7B">
            <w:pPr>
              <w:pStyle w:val="TABLE-cell"/>
              <w:ind w:firstLine="360"/>
            </w:pPr>
            <w:r>
              <w:t>3.3</w:t>
            </w:r>
          </w:p>
        </w:tc>
        <w:tc>
          <w:tcPr>
            <w:tcW w:w="977" w:type="dxa"/>
            <w:shd w:val="clear" w:color="auto" w:fill="auto"/>
            <w:vAlign w:val="center"/>
          </w:tcPr>
          <w:p w:rsidR="009A2711" w:rsidRPr="00772BFA" w:rsidRDefault="009A2711" w:rsidP="00DE5A7B">
            <w:pPr>
              <w:pStyle w:val="TABLE-cell"/>
              <w:ind w:firstLine="360"/>
            </w:pPr>
          </w:p>
        </w:tc>
        <w:tc>
          <w:tcPr>
            <w:tcW w:w="820" w:type="dxa"/>
            <w:shd w:val="clear" w:color="auto" w:fill="auto"/>
            <w:vAlign w:val="center"/>
          </w:tcPr>
          <w:p w:rsidR="009A2711" w:rsidRDefault="009A2711" w:rsidP="00DE5A7B">
            <w:pPr>
              <w:pStyle w:val="TABLE-cell"/>
              <w:ind w:firstLine="360"/>
            </w:pPr>
            <w:r>
              <w:t>12</w:t>
            </w:r>
          </w:p>
        </w:tc>
        <w:tc>
          <w:tcPr>
            <w:tcW w:w="816" w:type="dxa"/>
            <w:shd w:val="clear" w:color="auto" w:fill="auto"/>
            <w:vAlign w:val="center"/>
          </w:tcPr>
          <w:p w:rsidR="009A2711" w:rsidRPr="00772BFA" w:rsidRDefault="009A2711" w:rsidP="00DE5A7B">
            <w:pPr>
              <w:pStyle w:val="TABLE-cell"/>
              <w:ind w:firstLine="360"/>
            </w:pPr>
            <w:r w:rsidRPr="00772BFA">
              <w:t>V</w:t>
            </w:r>
          </w:p>
        </w:tc>
      </w:tr>
      <w:tr w:rsidR="009A2711" w:rsidRPr="00772BFA" w:rsidTr="00DE5A7B">
        <w:trPr>
          <w:cantSplit/>
          <w:jc w:val="center"/>
        </w:trPr>
        <w:tc>
          <w:tcPr>
            <w:tcW w:w="1502" w:type="dxa"/>
            <w:shd w:val="clear" w:color="auto" w:fill="auto"/>
            <w:vAlign w:val="center"/>
            <w:hideMark/>
          </w:tcPr>
          <w:p w:rsidR="009A2711" w:rsidRPr="00772BFA" w:rsidRDefault="009A2711" w:rsidP="00DE5A7B">
            <w:pPr>
              <w:pStyle w:val="TABLE-cell"/>
              <w:ind w:firstLine="360"/>
            </w:pPr>
            <w:r w:rsidRPr="00772BFA">
              <w:t>V</w:t>
            </w:r>
            <w:r w:rsidRPr="00772BFA">
              <w:rPr>
                <w:vertAlign w:val="subscript"/>
              </w:rPr>
              <w:t>BUS,5V</w:t>
            </w:r>
          </w:p>
        </w:tc>
        <w:tc>
          <w:tcPr>
            <w:tcW w:w="2487" w:type="dxa"/>
            <w:shd w:val="clear" w:color="auto" w:fill="auto"/>
            <w:vAlign w:val="center"/>
            <w:hideMark/>
          </w:tcPr>
          <w:p w:rsidR="009A2711" w:rsidRPr="00772BFA" w:rsidRDefault="009A2711" w:rsidP="00DE5A7B">
            <w:pPr>
              <w:pStyle w:val="TABLE-cell"/>
              <w:ind w:firstLine="360"/>
            </w:pPr>
            <w:r>
              <w:rPr>
                <w:rFonts w:hint="eastAsia"/>
              </w:rPr>
              <w:t xml:space="preserve">5V </w:t>
            </w:r>
            <w:r>
              <w:rPr>
                <w:rFonts w:hint="eastAsia"/>
              </w:rPr>
              <w:t>输出</w:t>
            </w:r>
            <w:r>
              <w:t>的电压范围</w:t>
            </w:r>
          </w:p>
        </w:tc>
        <w:tc>
          <w:tcPr>
            <w:tcW w:w="917" w:type="dxa"/>
            <w:shd w:val="clear" w:color="auto" w:fill="auto"/>
            <w:vAlign w:val="center"/>
            <w:hideMark/>
          </w:tcPr>
          <w:p w:rsidR="009A2711" w:rsidRPr="00772BFA" w:rsidRDefault="009A2711" w:rsidP="00DE5A7B">
            <w:pPr>
              <w:pStyle w:val="TABLE-cell"/>
              <w:ind w:firstLine="360"/>
              <w:rPr>
                <w:szCs w:val="18"/>
              </w:rPr>
            </w:pPr>
            <w:r>
              <w:t>3.3</w:t>
            </w:r>
          </w:p>
        </w:tc>
        <w:tc>
          <w:tcPr>
            <w:tcW w:w="977" w:type="dxa"/>
            <w:shd w:val="clear" w:color="auto" w:fill="auto"/>
            <w:vAlign w:val="center"/>
            <w:hideMark/>
          </w:tcPr>
          <w:p w:rsidR="009A2711" w:rsidRPr="00772BFA" w:rsidRDefault="009A2711" w:rsidP="00DE5A7B">
            <w:pPr>
              <w:pStyle w:val="TABLE-cell"/>
              <w:ind w:firstLine="360"/>
              <w:rPr>
                <w:szCs w:val="18"/>
              </w:rPr>
            </w:pPr>
            <w:r w:rsidRPr="00772BFA">
              <w:t>5</w:t>
            </w:r>
          </w:p>
        </w:tc>
        <w:tc>
          <w:tcPr>
            <w:tcW w:w="820" w:type="dxa"/>
            <w:shd w:val="clear" w:color="auto" w:fill="auto"/>
            <w:vAlign w:val="center"/>
            <w:hideMark/>
          </w:tcPr>
          <w:p w:rsidR="009A2711" w:rsidRPr="00772BFA" w:rsidRDefault="009A2711" w:rsidP="00DE5A7B">
            <w:pPr>
              <w:pStyle w:val="TABLE-cell"/>
              <w:ind w:firstLine="360"/>
              <w:rPr>
                <w:szCs w:val="18"/>
              </w:rPr>
            </w:pPr>
            <w:r>
              <w:t>5.76</w:t>
            </w:r>
          </w:p>
        </w:tc>
        <w:tc>
          <w:tcPr>
            <w:tcW w:w="816" w:type="dxa"/>
            <w:shd w:val="clear" w:color="auto" w:fill="auto"/>
            <w:vAlign w:val="center"/>
            <w:hideMark/>
          </w:tcPr>
          <w:p w:rsidR="009A2711" w:rsidRPr="00772BFA" w:rsidRDefault="009A2711" w:rsidP="00DE5A7B">
            <w:pPr>
              <w:pStyle w:val="TABLE-cell"/>
              <w:ind w:firstLine="360"/>
              <w:rPr>
                <w:szCs w:val="18"/>
              </w:rPr>
            </w:pPr>
            <w:r w:rsidRPr="00772BFA">
              <w:t>V</w:t>
            </w:r>
          </w:p>
        </w:tc>
      </w:tr>
      <w:tr w:rsidR="009A2711" w:rsidRPr="00772BFA" w:rsidTr="00DE5A7B">
        <w:trPr>
          <w:cantSplit/>
          <w:jc w:val="center"/>
        </w:trPr>
        <w:tc>
          <w:tcPr>
            <w:tcW w:w="1502" w:type="dxa"/>
            <w:shd w:val="clear" w:color="auto" w:fill="auto"/>
            <w:vAlign w:val="center"/>
          </w:tcPr>
          <w:p w:rsidR="009A2711" w:rsidRPr="00772BFA" w:rsidRDefault="009A2711" w:rsidP="00DE5A7B">
            <w:pPr>
              <w:pStyle w:val="TABLE-cell"/>
              <w:ind w:firstLine="360"/>
            </w:pPr>
            <w:r>
              <w:t>I</w:t>
            </w:r>
            <w:r>
              <w:rPr>
                <w:vertAlign w:val="subscript"/>
              </w:rPr>
              <w:t>BUS,3.3V</w:t>
            </w:r>
          </w:p>
        </w:tc>
        <w:tc>
          <w:tcPr>
            <w:tcW w:w="2487" w:type="dxa"/>
            <w:shd w:val="clear" w:color="auto" w:fill="auto"/>
            <w:vAlign w:val="center"/>
          </w:tcPr>
          <w:p w:rsidR="009A2711" w:rsidRPr="00772BFA" w:rsidRDefault="009A2711" w:rsidP="00DE5A7B">
            <w:pPr>
              <w:pStyle w:val="TABLE-cell"/>
              <w:ind w:firstLine="360"/>
            </w:pPr>
            <w:r>
              <w:rPr>
                <w:rFonts w:hint="eastAsia"/>
              </w:rPr>
              <w:t>输出电压</w:t>
            </w:r>
            <w:r>
              <w:rPr>
                <w:rFonts w:hint="eastAsia"/>
              </w:rPr>
              <w:t>3.3</w:t>
            </w:r>
            <w:r>
              <w:t xml:space="preserve">V </w:t>
            </w:r>
            <w:r>
              <w:rPr>
                <w:rFonts w:hint="eastAsia"/>
              </w:rPr>
              <w:t>的</w:t>
            </w:r>
            <w:r>
              <w:t>时候能提供的</w:t>
            </w:r>
            <w:r>
              <w:rPr>
                <w:rFonts w:hint="eastAsia"/>
              </w:rPr>
              <w:t>最小负载</w:t>
            </w:r>
            <w:r>
              <w:t>电流</w:t>
            </w:r>
          </w:p>
        </w:tc>
        <w:tc>
          <w:tcPr>
            <w:tcW w:w="917" w:type="dxa"/>
            <w:shd w:val="clear" w:color="auto" w:fill="auto"/>
            <w:vAlign w:val="center"/>
          </w:tcPr>
          <w:p w:rsidR="009A2711" w:rsidRDefault="009A2711" w:rsidP="00DE5A7B">
            <w:pPr>
              <w:pStyle w:val="TABLE-cell"/>
              <w:ind w:firstLine="360"/>
            </w:pPr>
            <w:r>
              <w:t>200</w:t>
            </w:r>
          </w:p>
        </w:tc>
        <w:tc>
          <w:tcPr>
            <w:tcW w:w="977" w:type="dxa"/>
            <w:shd w:val="clear" w:color="auto" w:fill="auto"/>
            <w:vAlign w:val="center"/>
          </w:tcPr>
          <w:p w:rsidR="009A2711" w:rsidRPr="00772BFA" w:rsidRDefault="009A2711" w:rsidP="00DE5A7B">
            <w:pPr>
              <w:pStyle w:val="TABLE-cell"/>
              <w:ind w:firstLine="360"/>
            </w:pPr>
          </w:p>
        </w:tc>
        <w:tc>
          <w:tcPr>
            <w:tcW w:w="820" w:type="dxa"/>
            <w:shd w:val="clear" w:color="auto" w:fill="auto"/>
            <w:vAlign w:val="center"/>
          </w:tcPr>
          <w:p w:rsidR="009A2711" w:rsidRDefault="009A2711" w:rsidP="00DE5A7B">
            <w:pPr>
              <w:pStyle w:val="TABLE-cell"/>
              <w:ind w:firstLine="360"/>
            </w:pPr>
          </w:p>
        </w:tc>
        <w:tc>
          <w:tcPr>
            <w:tcW w:w="816" w:type="dxa"/>
            <w:shd w:val="clear" w:color="auto" w:fill="auto"/>
            <w:vAlign w:val="center"/>
          </w:tcPr>
          <w:p w:rsidR="009A2711" w:rsidRPr="00772BFA" w:rsidRDefault="009A2711" w:rsidP="00DE5A7B">
            <w:pPr>
              <w:pStyle w:val="TABLE-cell"/>
              <w:ind w:firstLine="360"/>
            </w:pPr>
            <w:r>
              <w:t>mA</w:t>
            </w:r>
          </w:p>
        </w:tc>
      </w:tr>
      <w:tr w:rsidR="009A2711" w:rsidRPr="00772BFA" w:rsidTr="00DE5A7B">
        <w:trPr>
          <w:cantSplit/>
          <w:jc w:val="center"/>
        </w:trPr>
        <w:tc>
          <w:tcPr>
            <w:tcW w:w="1502" w:type="dxa"/>
            <w:shd w:val="clear" w:color="auto" w:fill="auto"/>
            <w:vAlign w:val="center"/>
            <w:hideMark/>
          </w:tcPr>
          <w:p w:rsidR="009A2711" w:rsidRPr="00772BFA" w:rsidRDefault="009A2711" w:rsidP="00DE5A7B">
            <w:pPr>
              <w:pStyle w:val="TABLE-cell"/>
              <w:ind w:firstLine="360"/>
            </w:pPr>
            <w:r w:rsidRPr="00772BFA">
              <w:t>V</w:t>
            </w:r>
            <w:r>
              <w:rPr>
                <w:vertAlign w:val="subscript"/>
              </w:rPr>
              <w:t>BUS,ACC</w:t>
            </w:r>
          </w:p>
        </w:tc>
        <w:tc>
          <w:tcPr>
            <w:tcW w:w="2487" w:type="dxa"/>
            <w:shd w:val="clear" w:color="auto" w:fill="auto"/>
            <w:vAlign w:val="center"/>
            <w:hideMark/>
          </w:tcPr>
          <w:p w:rsidR="009A2711" w:rsidRPr="00772BFA" w:rsidRDefault="009A2711" w:rsidP="00DE5A7B">
            <w:pPr>
              <w:pStyle w:val="TABLE-cell"/>
              <w:ind w:firstLine="360"/>
            </w:pPr>
            <w:r>
              <w:rPr>
                <w:rFonts w:hint="eastAsia"/>
              </w:rPr>
              <w:t>输出电压精度</w:t>
            </w:r>
          </w:p>
        </w:tc>
        <w:tc>
          <w:tcPr>
            <w:tcW w:w="917" w:type="dxa"/>
            <w:shd w:val="clear" w:color="auto" w:fill="auto"/>
            <w:vAlign w:val="center"/>
            <w:hideMark/>
          </w:tcPr>
          <w:p w:rsidR="009A2711" w:rsidRPr="00772BFA" w:rsidRDefault="009A2711" w:rsidP="00DE5A7B">
            <w:pPr>
              <w:pStyle w:val="TABLE-cell"/>
              <w:ind w:firstLine="360"/>
              <w:rPr>
                <w:szCs w:val="18"/>
              </w:rPr>
            </w:pPr>
            <w:r w:rsidRPr="00772BFA">
              <w:t>-</w:t>
            </w:r>
            <w:r>
              <w:t>5</w:t>
            </w:r>
          </w:p>
        </w:tc>
        <w:tc>
          <w:tcPr>
            <w:tcW w:w="977" w:type="dxa"/>
            <w:shd w:val="clear" w:color="auto" w:fill="auto"/>
            <w:vAlign w:val="center"/>
          </w:tcPr>
          <w:p w:rsidR="009A2711" w:rsidRPr="00772BFA" w:rsidRDefault="009A2711" w:rsidP="00DE5A7B">
            <w:pPr>
              <w:pStyle w:val="TABLE-cell"/>
              <w:ind w:firstLine="360"/>
              <w:rPr>
                <w:szCs w:val="18"/>
              </w:rPr>
            </w:pPr>
          </w:p>
        </w:tc>
        <w:tc>
          <w:tcPr>
            <w:tcW w:w="820" w:type="dxa"/>
            <w:shd w:val="clear" w:color="auto" w:fill="auto"/>
            <w:vAlign w:val="center"/>
            <w:hideMark/>
          </w:tcPr>
          <w:p w:rsidR="009A2711" w:rsidRPr="00772BFA" w:rsidRDefault="009A2711" w:rsidP="00DE5A7B">
            <w:pPr>
              <w:pStyle w:val="TABLE-cell"/>
              <w:ind w:firstLine="360"/>
              <w:rPr>
                <w:szCs w:val="18"/>
              </w:rPr>
            </w:pPr>
            <w:r>
              <w:t>+5</w:t>
            </w:r>
          </w:p>
        </w:tc>
        <w:tc>
          <w:tcPr>
            <w:tcW w:w="816" w:type="dxa"/>
            <w:shd w:val="clear" w:color="auto" w:fill="auto"/>
            <w:vAlign w:val="center"/>
            <w:hideMark/>
          </w:tcPr>
          <w:p w:rsidR="009A2711" w:rsidRPr="00772BFA" w:rsidRDefault="009A2711" w:rsidP="00DE5A7B">
            <w:pPr>
              <w:pStyle w:val="TABLE-cell"/>
              <w:ind w:firstLine="360"/>
              <w:rPr>
                <w:szCs w:val="18"/>
              </w:rPr>
            </w:pPr>
            <w:r w:rsidRPr="00772BFA">
              <w:t>%</w:t>
            </w:r>
          </w:p>
        </w:tc>
      </w:tr>
      <w:tr w:rsidR="009A2711" w:rsidRPr="00772BFA" w:rsidTr="00DE5A7B">
        <w:trPr>
          <w:cantSplit/>
          <w:jc w:val="center"/>
        </w:trPr>
        <w:tc>
          <w:tcPr>
            <w:tcW w:w="1502" w:type="dxa"/>
            <w:shd w:val="clear" w:color="auto" w:fill="auto"/>
            <w:vAlign w:val="center"/>
          </w:tcPr>
          <w:p w:rsidR="009A2711" w:rsidRPr="00772BFA" w:rsidRDefault="009A2711" w:rsidP="00DE5A7B">
            <w:pPr>
              <w:pStyle w:val="TABLE-cell"/>
              <w:ind w:firstLine="360"/>
            </w:pPr>
            <w:r>
              <w:t>I</w:t>
            </w:r>
            <w:r>
              <w:rPr>
                <w:vertAlign w:val="subscript"/>
              </w:rPr>
              <w:t>BUS,ACC</w:t>
            </w:r>
          </w:p>
        </w:tc>
        <w:tc>
          <w:tcPr>
            <w:tcW w:w="2487" w:type="dxa"/>
            <w:shd w:val="clear" w:color="auto" w:fill="auto"/>
            <w:vAlign w:val="center"/>
          </w:tcPr>
          <w:p w:rsidR="009A2711" w:rsidRDefault="009A2711" w:rsidP="00DE5A7B">
            <w:pPr>
              <w:pStyle w:val="TABLE-cell"/>
              <w:ind w:firstLine="360"/>
            </w:pPr>
            <w:r>
              <w:rPr>
                <w:rFonts w:hint="eastAsia"/>
              </w:rPr>
              <w:t>电流精度</w:t>
            </w:r>
          </w:p>
        </w:tc>
        <w:tc>
          <w:tcPr>
            <w:tcW w:w="917" w:type="dxa"/>
            <w:shd w:val="clear" w:color="auto" w:fill="auto"/>
            <w:vAlign w:val="center"/>
          </w:tcPr>
          <w:p w:rsidR="009A2711" w:rsidRPr="00772BFA" w:rsidRDefault="009A2711" w:rsidP="00DE5A7B">
            <w:pPr>
              <w:pStyle w:val="TABLE-cell"/>
              <w:ind w:firstLine="360"/>
            </w:pPr>
            <w:r w:rsidRPr="00772BFA">
              <w:t>-</w:t>
            </w:r>
            <w:r>
              <w:t>5</w:t>
            </w:r>
          </w:p>
        </w:tc>
        <w:tc>
          <w:tcPr>
            <w:tcW w:w="977" w:type="dxa"/>
            <w:shd w:val="clear" w:color="auto" w:fill="auto"/>
            <w:vAlign w:val="center"/>
          </w:tcPr>
          <w:p w:rsidR="009A2711" w:rsidRPr="00772BFA" w:rsidRDefault="009A2711" w:rsidP="00DE5A7B">
            <w:pPr>
              <w:pStyle w:val="TABLE-cell"/>
              <w:ind w:firstLine="360"/>
              <w:rPr>
                <w:szCs w:val="18"/>
              </w:rPr>
            </w:pPr>
          </w:p>
        </w:tc>
        <w:tc>
          <w:tcPr>
            <w:tcW w:w="820" w:type="dxa"/>
            <w:shd w:val="clear" w:color="auto" w:fill="auto"/>
            <w:vAlign w:val="center"/>
          </w:tcPr>
          <w:p w:rsidR="009A2711" w:rsidRDefault="009A2711" w:rsidP="00DE5A7B">
            <w:pPr>
              <w:pStyle w:val="TABLE-cell"/>
              <w:ind w:firstLine="360"/>
            </w:pPr>
            <w:r>
              <w:t>+5</w:t>
            </w:r>
          </w:p>
        </w:tc>
        <w:tc>
          <w:tcPr>
            <w:tcW w:w="816" w:type="dxa"/>
            <w:shd w:val="clear" w:color="auto" w:fill="auto"/>
            <w:vAlign w:val="center"/>
          </w:tcPr>
          <w:p w:rsidR="009A2711" w:rsidRPr="00772BFA" w:rsidRDefault="009A2711" w:rsidP="00DE5A7B">
            <w:pPr>
              <w:pStyle w:val="TABLE-cell"/>
              <w:ind w:firstLine="360"/>
            </w:pPr>
            <w:r w:rsidRPr="00772BFA">
              <w:t>%</w:t>
            </w:r>
          </w:p>
        </w:tc>
      </w:tr>
      <w:tr w:rsidR="009A2711" w:rsidRPr="00772BFA" w:rsidTr="00DE5A7B">
        <w:trPr>
          <w:cantSplit/>
          <w:jc w:val="center"/>
        </w:trPr>
        <w:tc>
          <w:tcPr>
            <w:tcW w:w="1502" w:type="dxa"/>
            <w:vMerge w:val="restart"/>
            <w:shd w:val="clear" w:color="auto" w:fill="auto"/>
            <w:vAlign w:val="center"/>
          </w:tcPr>
          <w:p w:rsidR="009A2711" w:rsidRDefault="009A2711" w:rsidP="00DE5A7B">
            <w:pPr>
              <w:pStyle w:val="TABLE-cell"/>
              <w:ind w:firstLine="360"/>
            </w:pPr>
            <w:r>
              <w:t>I</w:t>
            </w:r>
            <w:r>
              <w:rPr>
                <w:vertAlign w:val="subscript"/>
              </w:rPr>
              <w:t>BUS,MIN</w:t>
            </w:r>
          </w:p>
        </w:tc>
        <w:tc>
          <w:tcPr>
            <w:tcW w:w="2487" w:type="dxa"/>
            <w:shd w:val="clear" w:color="auto" w:fill="auto"/>
            <w:vAlign w:val="center"/>
          </w:tcPr>
          <w:p w:rsidR="009A2711" w:rsidRDefault="009A2711" w:rsidP="00DE5A7B">
            <w:pPr>
              <w:pStyle w:val="TABLE-cell"/>
              <w:ind w:firstLine="360"/>
            </w:pPr>
            <w:r>
              <w:rPr>
                <w:rFonts w:hint="eastAsia"/>
              </w:rPr>
              <w:t>最小输出电流</w:t>
            </w:r>
            <w:r>
              <w:t>能力</w:t>
            </w:r>
            <w:r>
              <w:t>(</w:t>
            </w:r>
            <w:r w:rsidRPr="00772BFA">
              <w:t>V</w:t>
            </w:r>
            <w:r>
              <w:rPr>
                <w:vertAlign w:val="subscript"/>
              </w:rPr>
              <w:t>BUS</w:t>
            </w:r>
            <w:r>
              <w:t xml:space="preserve"> ≤ 5.76V)</w:t>
            </w:r>
          </w:p>
        </w:tc>
        <w:tc>
          <w:tcPr>
            <w:tcW w:w="917" w:type="dxa"/>
            <w:shd w:val="clear" w:color="auto" w:fill="auto"/>
            <w:vAlign w:val="center"/>
          </w:tcPr>
          <w:p w:rsidR="009A2711" w:rsidRPr="00772BFA" w:rsidRDefault="009A2711" w:rsidP="00DE5A7B">
            <w:pPr>
              <w:pStyle w:val="TABLE-cell"/>
              <w:ind w:firstLine="360"/>
            </w:pPr>
            <w:r>
              <w:t>5</w:t>
            </w:r>
          </w:p>
        </w:tc>
        <w:tc>
          <w:tcPr>
            <w:tcW w:w="977" w:type="dxa"/>
            <w:shd w:val="clear" w:color="auto" w:fill="auto"/>
            <w:vAlign w:val="center"/>
          </w:tcPr>
          <w:p w:rsidR="009A2711" w:rsidRPr="00772BFA" w:rsidRDefault="009A2711" w:rsidP="00DE5A7B">
            <w:pPr>
              <w:pStyle w:val="TABLE-cell"/>
              <w:ind w:firstLine="360"/>
              <w:rPr>
                <w:szCs w:val="18"/>
              </w:rPr>
            </w:pPr>
          </w:p>
        </w:tc>
        <w:tc>
          <w:tcPr>
            <w:tcW w:w="820" w:type="dxa"/>
            <w:shd w:val="clear" w:color="auto" w:fill="auto"/>
            <w:vAlign w:val="center"/>
          </w:tcPr>
          <w:p w:rsidR="009A2711" w:rsidRDefault="009A2711" w:rsidP="00DE5A7B">
            <w:pPr>
              <w:pStyle w:val="TABLE-cell"/>
              <w:ind w:firstLine="360"/>
            </w:pPr>
          </w:p>
        </w:tc>
        <w:tc>
          <w:tcPr>
            <w:tcW w:w="816" w:type="dxa"/>
            <w:shd w:val="clear" w:color="auto" w:fill="auto"/>
            <w:vAlign w:val="center"/>
          </w:tcPr>
          <w:p w:rsidR="009A2711" w:rsidRPr="00772BFA" w:rsidRDefault="009A2711" w:rsidP="00DE5A7B">
            <w:pPr>
              <w:pStyle w:val="TABLE-cell"/>
              <w:ind w:firstLine="360"/>
            </w:pPr>
            <w:r>
              <w:t>A</w:t>
            </w:r>
          </w:p>
        </w:tc>
      </w:tr>
      <w:tr w:rsidR="009A2711" w:rsidRPr="00772BFA" w:rsidTr="00DE5A7B">
        <w:trPr>
          <w:cantSplit/>
          <w:jc w:val="center"/>
        </w:trPr>
        <w:tc>
          <w:tcPr>
            <w:tcW w:w="1502" w:type="dxa"/>
            <w:vMerge/>
            <w:shd w:val="clear" w:color="auto" w:fill="auto"/>
            <w:vAlign w:val="center"/>
          </w:tcPr>
          <w:p w:rsidR="009A2711" w:rsidRDefault="009A2711" w:rsidP="00DE5A7B">
            <w:pPr>
              <w:pStyle w:val="TABLE-cell"/>
              <w:ind w:firstLine="360"/>
            </w:pPr>
          </w:p>
        </w:tc>
        <w:tc>
          <w:tcPr>
            <w:tcW w:w="2487" w:type="dxa"/>
            <w:shd w:val="clear" w:color="auto" w:fill="auto"/>
            <w:vAlign w:val="center"/>
          </w:tcPr>
          <w:p w:rsidR="009A2711" w:rsidRDefault="009A2711" w:rsidP="00DE5A7B">
            <w:pPr>
              <w:pStyle w:val="TABLE-cell"/>
              <w:ind w:firstLine="360"/>
            </w:pPr>
            <w:r>
              <w:rPr>
                <w:rFonts w:hint="eastAsia"/>
              </w:rPr>
              <w:t>最小输出电流</w:t>
            </w:r>
            <w:r>
              <w:t>能力</w:t>
            </w:r>
            <w:r>
              <w:t>(</w:t>
            </w:r>
            <w:r w:rsidRPr="00772BFA">
              <w:t>V</w:t>
            </w:r>
            <w:r>
              <w:rPr>
                <w:vertAlign w:val="subscript"/>
              </w:rPr>
              <w:t>BUS</w:t>
            </w:r>
            <w:r>
              <w:t>&gt; 5.76V)</w:t>
            </w:r>
          </w:p>
        </w:tc>
        <w:tc>
          <w:tcPr>
            <w:tcW w:w="917" w:type="dxa"/>
            <w:shd w:val="clear" w:color="auto" w:fill="auto"/>
            <w:vAlign w:val="center"/>
          </w:tcPr>
          <w:p w:rsidR="009A2711" w:rsidRPr="00E9000E" w:rsidDel="00154DE5" w:rsidRDefault="009A2711" w:rsidP="00DE5A7B">
            <w:pPr>
              <w:pStyle w:val="TABLE-cell"/>
              <w:ind w:firstLine="360"/>
            </w:pPr>
            <w:r>
              <w:t>2.5</w:t>
            </w:r>
          </w:p>
        </w:tc>
        <w:tc>
          <w:tcPr>
            <w:tcW w:w="977" w:type="dxa"/>
            <w:shd w:val="clear" w:color="auto" w:fill="auto"/>
            <w:vAlign w:val="center"/>
          </w:tcPr>
          <w:p w:rsidR="009A2711" w:rsidRPr="00772BFA" w:rsidRDefault="009A2711" w:rsidP="00DE5A7B">
            <w:pPr>
              <w:pStyle w:val="TABLE-cell"/>
              <w:ind w:firstLine="360"/>
              <w:rPr>
                <w:szCs w:val="18"/>
              </w:rPr>
            </w:pPr>
          </w:p>
        </w:tc>
        <w:tc>
          <w:tcPr>
            <w:tcW w:w="820" w:type="dxa"/>
            <w:shd w:val="clear" w:color="auto" w:fill="auto"/>
            <w:vAlign w:val="center"/>
          </w:tcPr>
          <w:p w:rsidR="009A2711" w:rsidRDefault="009A2711" w:rsidP="00DE5A7B">
            <w:pPr>
              <w:pStyle w:val="TABLE-cell"/>
              <w:ind w:firstLine="360"/>
            </w:pPr>
          </w:p>
        </w:tc>
        <w:tc>
          <w:tcPr>
            <w:tcW w:w="816" w:type="dxa"/>
            <w:shd w:val="clear" w:color="auto" w:fill="auto"/>
            <w:vAlign w:val="center"/>
          </w:tcPr>
          <w:p w:rsidR="009A2711" w:rsidRDefault="009A2711" w:rsidP="00DE5A7B">
            <w:pPr>
              <w:pStyle w:val="TABLE-cell"/>
              <w:ind w:firstLine="360"/>
            </w:pPr>
            <w:r>
              <w:t>A</w:t>
            </w:r>
          </w:p>
        </w:tc>
      </w:tr>
      <w:tr w:rsidR="009A2711" w:rsidRPr="00772BFA" w:rsidTr="00DE5A7B">
        <w:trPr>
          <w:cantSplit/>
          <w:jc w:val="center"/>
        </w:trPr>
        <w:tc>
          <w:tcPr>
            <w:tcW w:w="1502" w:type="dxa"/>
            <w:vMerge w:val="restart"/>
            <w:shd w:val="clear" w:color="auto" w:fill="auto"/>
            <w:vAlign w:val="center"/>
          </w:tcPr>
          <w:p w:rsidR="009A2711" w:rsidRDefault="009A2711" w:rsidP="00DE5A7B">
            <w:pPr>
              <w:pStyle w:val="TABLE-cell"/>
              <w:ind w:firstLine="360"/>
            </w:pPr>
            <w:r>
              <w:rPr>
                <w:rFonts w:hint="eastAsia"/>
              </w:rPr>
              <w:t>V</w:t>
            </w:r>
            <w:r>
              <w:rPr>
                <w:vertAlign w:val="subscript"/>
              </w:rPr>
              <w:t>BUS,STEP</w:t>
            </w:r>
          </w:p>
        </w:tc>
        <w:tc>
          <w:tcPr>
            <w:tcW w:w="2487" w:type="dxa"/>
            <w:shd w:val="clear" w:color="auto" w:fill="auto"/>
            <w:vAlign w:val="center"/>
          </w:tcPr>
          <w:p w:rsidR="009A2711" w:rsidRDefault="009A2711" w:rsidP="00DE5A7B">
            <w:pPr>
              <w:pStyle w:val="TABLE-cell"/>
              <w:ind w:firstLine="360"/>
            </w:pPr>
            <w:r>
              <w:rPr>
                <w:rFonts w:hint="eastAsia"/>
              </w:rPr>
              <w:t>输出电压步级</w:t>
            </w:r>
            <w:r>
              <w:t xml:space="preserve"> (</w:t>
            </w:r>
            <w:r w:rsidRPr="00772BFA">
              <w:t>V</w:t>
            </w:r>
            <w:r>
              <w:rPr>
                <w:vertAlign w:val="subscript"/>
              </w:rPr>
              <w:t>BUS</w:t>
            </w:r>
            <w:r>
              <w:t xml:space="preserve"> ≤ 5.76V)</w:t>
            </w:r>
          </w:p>
        </w:tc>
        <w:tc>
          <w:tcPr>
            <w:tcW w:w="917" w:type="dxa"/>
            <w:shd w:val="clear" w:color="auto" w:fill="auto"/>
            <w:vAlign w:val="center"/>
          </w:tcPr>
          <w:p w:rsidR="009A2711" w:rsidRDefault="009A2711" w:rsidP="00DE5A7B">
            <w:pPr>
              <w:pStyle w:val="TABLE-cell"/>
              <w:ind w:firstLine="360"/>
            </w:pPr>
          </w:p>
        </w:tc>
        <w:tc>
          <w:tcPr>
            <w:tcW w:w="977" w:type="dxa"/>
            <w:shd w:val="clear" w:color="auto" w:fill="auto"/>
            <w:vAlign w:val="center"/>
          </w:tcPr>
          <w:p w:rsidR="009A2711" w:rsidRPr="00772BFA" w:rsidRDefault="009A2711" w:rsidP="00DE5A7B">
            <w:pPr>
              <w:pStyle w:val="TABLE-cell"/>
              <w:ind w:firstLine="360"/>
              <w:rPr>
                <w:szCs w:val="18"/>
              </w:rPr>
            </w:pPr>
            <w:r>
              <w:t>20</w:t>
            </w:r>
          </w:p>
        </w:tc>
        <w:tc>
          <w:tcPr>
            <w:tcW w:w="820" w:type="dxa"/>
            <w:shd w:val="clear" w:color="auto" w:fill="auto"/>
            <w:vAlign w:val="center"/>
          </w:tcPr>
          <w:p w:rsidR="009A2711" w:rsidRDefault="009A2711" w:rsidP="00DE5A7B">
            <w:pPr>
              <w:pStyle w:val="TABLE-cell"/>
              <w:ind w:firstLine="360"/>
            </w:pPr>
          </w:p>
        </w:tc>
        <w:tc>
          <w:tcPr>
            <w:tcW w:w="816" w:type="dxa"/>
            <w:shd w:val="clear" w:color="auto" w:fill="auto"/>
            <w:vAlign w:val="center"/>
          </w:tcPr>
          <w:p w:rsidR="009A2711" w:rsidRDefault="009A2711" w:rsidP="00DE5A7B">
            <w:pPr>
              <w:pStyle w:val="TABLE-cell"/>
              <w:ind w:firstLine="360"/>
            </w:pPr>
            <w:r>
              <w:t>m</w:t>
            </w:r>
            <w:r w:rsidRPr="00772BFA">
              <w:t>V</w:t>
            </w:r>
          </w:p>
        </w:tc>
      </w:tr>
      <w:tr w:rsidR="009A2711" w:rsidRPr="00772BFA" w:rsidTr="00DE5A7B">
        <w:trPr>
          <w:cantSplit/>
          <w:jc w:val="center"/>
        </w:trPr>
        <w:tc>
          <w:tcPr>
            <w:tcW w:w="1502" w:type="dxa"/>
            <w:vMerge/>
            <w:shd w:val="clear" w:color="auto" w:fill="auto"/>
            <w:vAlign w:val="center"/>
          </w:tcPr>
          <w:p w:rsidR="009A2711" w:rsidRPr="00772BFA" w:rsidRDefault="009A2711" w:rsidP="00DE5A7B">
            <w:pPr>
              <w:pStyle w:val="TABLE-cell"/>
              <w:ind w:firstLine="360"/>
            </w:pPr>
          </w:p>
        </w:tc>
        <w:tc>
          <w:tcPr>
            <w:tcW w:w="2487" w:type="dxa"/>
            <w:shd w:val="clear" w:color="auto" w:fill="auto"/>
            <w:vAlign w:val="center"/>
          </w:tcPr>
          <w:p w:rsidR="009A2711" w:rsidRDefault="009A2711" w:rsidP="00DE5A7B">
            <w:pPr>
              <w:pStyle w:val="TABLE-cell"/>
              <w:ind w:firstLine="360"/>
            </w:pPr>
            <w:r>
              <w:rPr>
                <w:rFonts w:hint="eastAsia"/>
              </w:rPr>
              <w:t>输出电压步级</w:t>
            </w:r>
            <w:r>
              <w:t>(</w:t>
            </w:r>
            <w:r w:rsidRPr="00772BFA">
              <w:t>V</w:t>
            </w:r>
            <w:r>
              <w:rPr>
                <w:vertAlign w:val="subscript"/>
              </w:rPr>
              <w:t>BUS</w:t>
            </w:r>
            <w:r>
              <w:t>&gt; 5.76V)</w:t>
            </w:r>
          </w:p>
        </w:tc>
        <w:tc>
          <w:tcPr>
            <w:tcW w:w="917" w:type="dxa"/>
            <w:shd w:val="clear" w:color="auto" w:fill="auto"/>
            <w:vAlign w:val="center"/>
          </w:tcPr>
          <w:p w:rsidR="009A2711" w:rsidRDefault="009A2711" w:rsidP="00DE5A7B">
            <w:pPr>
              <w:pStyle w:val="TABLE-cell"/>
              <w:ind w:firstLine="360"/>
            </w:pPr>
          </w:p>
        </w:tc>
        <w:tc>
          <w:tcPr>
            <w:tcW w:w="977" w:type="dxa"/>
            <w:shd w:val="clear" w:color="auto" w:fill="auto"/>
            <w:vAlign w:val="center"/>
          </w:tcPr>
          <w:p w:rsidR="009A2711" w:rsidRDefault="009A2711" w:rsidP="00DE5A7B">
            <w:pPr>
              <w:pStyle w:val="TABLE-cell"/>
              <w:ind w:firstLine="360"/>
            </w:pPr>
            <w:r>
              <w:t>50</w:t>
            </w:r>
          </w:p>
        </w:tc>
        <w:tc>
          <w:tcPr>
            <w:tcW w:w="820" w:type="dxa"/>
            <w:shd w:val="clear" w:color="auto" w:fill="auto"/>
            <w:vAlign w:val="center"/>
          </w:tcPr>
          <w:p w:rsidR="009A2711" w:rsidRDefault="009A2711" w:rsidP="00DE5A7B">
            <w:pPr>
              <w:pStyle w:val="TABLE-cell"/>
              <w:ind w:firstLine="360"/>
            </w:pPr>
          </w:p>
        </w:tc>
        <w:tc>
          <w:tcPr>
            <w:tcW w:w="816" w:type="dxa"/>
            <w:shd w:val="clear" w:color="auto" w:fill="auto"/>
            <w:vAlign w:val="center"/>
          </w:tcPr>
          <w:p w:rsidR="009A2711" w:rsidRDefault="009A2711" w:rsidP="00DE5A7B">
            <w:pPr>
              <w:pStyle w:val="TABLE-cell"/>
              <w:ind w:firstLine="360"/>
            </w:pPr>
            <w:r>
              <w:t>mV</w:t>
            </w:r>
          </w:p>
        </w:tc>
      </w:tr>
    </w:tbl>
    <w:p w:rsidR="009A2711" w:rsidRDefault="009A2711" w:rsidP="009A2711">
      <w:pPr>
        <w:pStyle w:val="aff6"/>
        <w:rPr>
          <w:lang w:val="en-GB"/>
        </w:rPr>
      </w:pPr>
      <w:r w:rsidRPr="009A2711">
        <w:rPr>
          <w:rFonts w:hint="eastAsia"/>
          <w:lang w:val="en-GB"/>
        </w:rPr>
        <w:t>类型</w:t>
      </w:r>
      <w:r w:rsidRPr="009A2711">
        <w:rPr>
          <w:rFonts w:hint="eastAsia"/>
        </w:rPr>
        <w:t>Ⅱ的</w:t>
      </w:r>
      <w:r w:rsidRPr="009A2711">
        <w:t>适配器</w:t>
      </w:r>
      <w:r w:rsidRPr="009A2711">
        <w:rPr>
          <w:rFonts w:hint="eastAsia"/>
        </w:rPr>
        <w:t>或直流</w:t>
      </w:r>
      <w:r w:rsidRPr="009A2711">
        <w:t>电</w:t>
      </w:r>
      <w:r w:rsidRPr="009A2711">
        <w:rPr>
          <w:rFonts w:hint="eastAsia"/>
        </w:rPr>
        <w:t>力提供</w:t>
      </w:r>
      <w:r w:rsidRPr="009A2711">
        <w:t>源</w:t>
      </w:r>
      <w:r w:rsidRPr="009A2711">
        <w:rPr>
          <w:rFonts w:hint="eastAsia"/>
        </w:rPr>
        <w:t>必须</w:t>
      </w:r>
      <w:r w:rsidRPr="009A2711">
        <w:t>支持</w:t>
      </w:r>
      <w:r w:rsidRPr="009A2711">
        <w:rPr>
          <w:lang w:val="en-GB"/>
        </w:rPr>
        <w:t>5.76V/5A, 9V/2.5A, 12V/2A</w:t>
      </w:r>
      <w:r w:rsidRPr="009A2711">
        <w:rPr>
          <w:rFonts w:hint="eastAsia"/>
          <w:lang w:val="en-GB"/>
        </w:rPr>
        <w:t>。</w:t>
      </w:r>
    </w:p>
    <w:p w:rsidR="009A2711" w:rsidRDefault="009A2711" w:rsidP="009A2711">
      <w:pPr>
        <w:pStyle w:val="afff2"/>
        <w:ind w:firstLineChars="0" w:firstLine="0"/>
      </w:pPr>
      <w:r w:rsidRPr="009A2711">
        <w:t>图</w:t>
      </w:r>
      <w:r w:rsidR="00C942C5">
        <w:rPr>
          <w:rFonts w:hint="eastAsia"/>
        </w:rPr>
        <w:t>C.</w:t>
      </w:r>
      <w:r>
        <w:rPr>
          <w:rFonts w:hint="eastAsia"/>
        </w:rPr>
        <w:t>8</w:t>
      </w:r>
      <w:r w:rsidRPr="009A2711">
        <w:rPr>
          <w:rFonts w:hint="eastAsia"/>
        </w:rPr>
        <w:t>展示支持高电压大</w:t>
      </w:r>
      <w:r w:rsidRPr="009A2711">
        <w:t>电流</w:t>
      </w:r>
      <w:r w:rsidRPr="009A2711">
        <w:rPr>
          <w:rFonts w:hint="eastAsia"/>
        </w:rPr>
        <w:t>快充的适配器</w:t>
      </w:r>
      <w:r w:rsidRPr="009A2711">
        <w:t>或</w:t>
      </w:r>
      <w:r w:rsidRPr="009A2711">
        <w:rPr>
          <w:rFonts w:hint="eastAsia"/>
        </w:rPr>
        <w:t>直流电力</w:t>
      </w:r>
      <w:r w:rsidRPr="009A2711">
        <w:t>提供源典型的</w:t>
      </w:r>
      <w:r w:rsidRPr="009A2711">
        <w:rPr>
          <w:rFonts w:hint="eastAsia"/>
        </w:rPr>
        <w:t>电压/电流</w:t>
      </w:r>
      <w:r w:rsidRPr="009A2711">
        <w:t>的</w:t>
      </w:r>
      <w:r w:rsidRPr="009A2711">
        <w:rPr>
          <w:rFonts w:hint="eastAsia"/>
        </w:rPr>
        <w:t>组合</w:t>
      </w:r>
      <w:r w:rsidRPr="009A2711">
        <w:t>曲线。</w:t>
      </w:r>
    </w:p>
    <w:p w:rsidR="009A2711" w:rsidRDefault="009A2711" w:rsidP="009A2711">
      <w:pPr>
        <w:pStyle w:val="afff2"/>
        <w:ind w:firstLineChars="0" w:firstLine="0"/>
        <w:jc w:val="center"/>
      </w:pPr>
      <w:r>
        <w:object w:dxaOrig="6062" w:dyaOrig="5829">
          <v:shape id="_x0000_i1037" type="#_x0000_t75" style="width:303pt;height:291.75pt" o:ole="">
            <v:imagedata r:id="rId88" o:title=""/>
          </v:shape>
          <o:OLEObject Type="Embed" ProgID="Visio.Drawing.11" ShapeID="_x0000_i1037" DrawAspect="Content" ObjectID="_1537881955" r:id="rId89"/>
        </w:object>
      </w:r>
    </w:p>
    <w:p w:rsidR="009A2711" w:rsidRPr="009A2711" w:rsidRDefault="00C942C5" w:rsidP="009A2711">
      <w:pPr>
        <w:pStyle w:val="af0"/>
        <w:spacing w:before="156" w:after="156"/>
        <w:rPr>
          <w:lang w:val="en-GB"/>
        </w:rPr>
      </w:pPr>
      <w:r>
        <w:rPr>
          <w:lang w:val="en-GB"/>
        </w:rPr>
        <w:t>FC</w:t>
      </w:r>
      <w:r w:rsidR="009A2711" w:rsidRPr="009A2711">
        <w:rPr>
          <w:rFonts w:hint="eastAsia"/>
          <w:lang w:val="en-GB"/>
        </w:rPr>
        <w:t>典型功率特性</w:t>
      </w:r>
    </w:p>
    <w:p w:rsidR="001E7456" w:rsidRDefault="001E7456" w:rsidP="001E7456">
      <w:pPr>
        <w:pStyle w:val="af"/>
      </w:pPr>
    </w:p>
    <w:p w:rsidR="001E7456" w:rsidRDefault="001E7456" w:rsidP="001E7456">
      <w:pPr>
        <w:pStyle w:val="af8"/>
      </w:pPr>
    </w:p>
    <w:p w:rsidR="001E7456" w:rsidRDefault="001E7456" w:rsidP="001E7456">
      <w:pPr>
        <w:pStyle w:val="afb"/>
      </w:pPr>
      <w:r>
        <w:br/>
      </w:r>
      <w:r>
        <w:rPr>
          <w:rFonts w:hint="eastAsia"/>
        </w:rPr>
        <w:t>（规范性附录）</w:t>
      </w:r>
      <w:r>
        <w:br/>
      </w:r>
      <w:r w:rsidR="007B03C9">
        <w:rPr>
          <w:rFonts w:hint="eastAsia"/>
        </w:rPr>
        <w:t>FD</w:t>
      </w:r>
      <w:r>
        <w:rPr>
          <w:rFonts w:hint="eastAsia"/>
        </w:rPr>
        <w:t>快充</w:t>
      </w:r>
      <w:r w:rsidR="00E1045B">
        <w:rPr>
          <w:rFonts w:hint="eastAsia"/>
        </w:rPr>
        <w:t>协议</w:t>
      </w:r>
    </w:p>
    <w:p w:rsidR="00F22162" w:rsidRDefault="00CF7131" w:rsidP="00F22162">
      <w:pPr>
        <w:pStyle w:val="afc"/>
        <w:spacing w:before="312" w:after="312"/>
      </w:pPr>
      <w:r>
        <w:rPr>
          <w:rFonts w:hint="eastAsia"/>
        </w:rPr>
        <w:t>概述</w:t>
      </w:r>
    </w:p>
    <w:p w:rsidR="00CF7131" w:rsidRPr="00CF7131" w:rsidRDefault="008B532D" w:rsidP="00CF7131">
      <w:pPr>
        <w:pStyle w:val="afff2"/>
      </w:pPr>
      <w:r>
        <w:rPr>
          <w:rFonts w:hint="eastAsia"/>
        </w:rPr>
        <w:t>FD</w:t>
      </w:r>
      <w:r w:rsidR="00232B82">
        <w:rPr>
          <w:rFonts w:hint="eastAsia"/>
        </w:rPr>
        <w:t>协议</w:t>
      </w:r>
      <w:r w:rsidR="00CF7131" w:rsidRPr="00CF7131">
        <w:rPr>
          <w:rFonts w:hint="eastAsia"/>
        </w:rPr>
        <w:t>是针对具有可重复充电电池之可携式电子产品</w:t>
      </w:r>
      <w:r w:rsidR="00CF7131" w:rsidRPr="00CF7131">
        <w:t>(Portable Device,</w:t>
      </w:r>
      <w:r w:rsidR="00CF7131" w:rsidRPr="00CF7131">
        <w:rPr>
          <w:rFonts w:hint="eastAsia"/>
        </w:rPr>
        <w:t>以下简称</w:t>
      </w:r>
      <w:r w:rsidR="00CF7131" w:rsidRPr="00CF7131">
        <w:t>PD)</w:t>
      </w:r>
      <w:r w:rsidR="00CF7131" w:rsidRPr="00CF7131">
        <w:rPr>
          <w:rFonts w:hint="eastAsia"/>
        </w:rPr>
        <w:t>所提出的快速充电协议。本协议定义</w:t>
      </w:r>
      <w:r w:rsidR="00CF7131" w:rsidRPr="00CF7131">
        <w:t>PD</w:t>
      </w:r>
      <w:r w:rsidR="00CF7131" w:rsidRPr="00CF7131">
        <w:rPr>
          <w:rFonts w:hint="eastAsia"/>
        </w:rPr>
        <w:t>与其供电端电子产品</w:t>
      </w:r>
      <w:r w:rsidR="00CF7131" w:rsidRPr="00CF7131">
        <w:t>(</w:t>
      </w:r>
      <w:r w:rsidR="00CF7131" w:rsidRPr="00CF7131">
        <w:rPr>
          <w:rFonts w:hint="eastAsia"/>
        </w:rPr>
        <w:t>通常为电源适配器，</w:t>
      </w:r>
      <w:r w:rsidR="00CF7131" w:rsidRPr="00CF7131">
        <w:t>Travel Adaptor</w:t>
      </w:r>
      <w:r w:rsidR="00CF7131" w:rsidRPr="00CF7131">
        <w:rPr>
          <w:rFonts w:hint="eastAsia"/>
        </w:rPr>
        <w:t>以下简称</w:t>
      </w:r>
      <w:r w:rsidR="00CF7131" w:rsidRPr="00CF7131">
        <w:t>TA)</w:t>
      </w:r>
      <w:r w:rsidR="00CF7131" w:rsidRPr="00CF7131">
        <w:rPr>
          <w:rFonts w:hint="eastAsia"/>
        </w:rPr>
        <w:t>之间的沟通协议，</w:t>
      </w:r>
      <w:r w:rsidR="00CF7131" w:rsidRPr="00CF7131">
        <w:t>PD</w:t>
      </w:r>
      <w:r w:rsidR="00CF7131" w:rsidRPr="00CF7131">
        <w:rPr>
          <w:rFonts w:hint="eastAsia"/>
        </w:rPr>
        <w:t>透过此沟通协议可调节</w:t>
      </w:r>
      <w:r w:rsidR="00CF7131" w:rsidRPr="00CF7131">
        <w:t>TA</w:t>
      </w:r>
      <w:r w:rsidR="00CF7131" w:rsidRPr="00CF7131">
        <w:rPr>
          <w:rFonts w:hint="eastAsia"/>
        </w:rPr>
        <w:t>的输出电压，据以调升或调降其整体输出功率而达成对可重复充电电池快速充电的目的。</w:t>
      </w:r>
    </w:p>
    <w:p w:rsidR="00F22162" w:rsidRDefault="00CF7131" w:rsidP="00CF7131">
      <w:pPr>
        <w:pStyle w:val="afff2"/>
      </w:pPr>
      <w:r w:rsidRPr="00CF7131">
        <w:t>PD</w:t>
      </w:r>
      <w:r w:rsidRPr="00CF7131">
        <w:rPr>
          <w:rFonts w:hint="eastAsia"/>
        </w:rPr>
        <w:t>与</w:t>
      </w:r>
      <w:r w:rsidRPr="00CF7131">
        <w:t>TA</w:t>
      </w:r>
      <w:r w:rsidRPr="00CF7131">
        <w:rPr>
          <w:rFonts w:hint="eastAsia"/>
        </w:rPr>
        <w:t>之间沟通以</w:t>
      </w:r>
      <w:r w:rsidRPr="00CF7131">
        <w:t>TA</w:t>
      </w:r>
      <w:r w:rsidRPr="00CF7131">
        <w:rPr>
          <w:rFonts w:hint="eastAsia"/>
        </w:rPr>
        <w:t>的输出电流为通讯媒介。此概念可以在原来</w:t>
      </w:r>
      <w:r w:rsidRPr="00CF7131">
        <w:t>TA</w:t>
      </w:r>
      <w:r w:rsidRPr="00CF7131">
        <w:rPr>
          <w:rFonts w:hint="eastAsia"/>
        </w:rPr>
        <w:t>与</w:t>
      </w:r>
      <w:r w:rsidRPr="00CF7131">
        <w:t>PD</w:t>
      </w:r>
      <w:r w:rsidRPr="00CF7131">
        <w:rPr>
          <w:rFonts w:hint="eastAsia"/>
        </w:rPr>
        <w:t>的充电硬件架构下实现快速充电，而不需要为了</w:t>
      </w:r>
      <w:r w:rsidRPr="00CF7131">
        <w:t>PD</w:t>
      </w:r>
      <w:r w:rsidRPr="00CF7131">
        <w:rPr>
          <w:rFonts w:hint="eastAsia"/>
        </w:rPr>
        <w:t>与</w:t>
      </w:r>
      <w:r w:rsidRPr="00CF7131">
        <w:t>TA</w:t>
      </w:r>
      <w:r w:rsidRPr="00CF7131">
        <w:rPr>
          <w:rFonts w:hint="eastAsia"/>
        </w:rPr>
        <w:t>之间的通讯增加相关硬件，使硬件成本极度精简。</w:t>
      </w:r>
    </w:p>
    <w:p w:rsidR="00CF7131" w:rsidRPr="00CF7131" w:rsidRDefault="00CF7131" w:rsidP="00CF7131">
      <w:pPr>
        <w:pStyle w:val="afc"/>
        <w:spacing w:before="312" w:after="312"/>
      </w:pPr>
      <w:r w:rsidRPr="00CF7131">
        <w:rPr>
          <w:rFonts w:hint="eastAsia"/>
        </w:rPr>
        <w:t>协议流程</w:t>
      </w:r>
    </w:p>
    <w:p w:rsidR="00CF7131" w:rsidRPr="00CF7131" w:rsidRDefault="00CF7131" w:rsidP="00CF7131">
      <w:pPr>
        <w:pStyle w:val="afff2"/>
      </w:pPr>
      <w:r>
        <w:rPr>
          <w:rFonts w:hint="eastAsia"/>
        </w:rPr>
        <w:t>图</w:t>
      </w:r>
      <w:r w:rsidR="00C942C5">
        <w:rPr>
          <w:rFonts w:hint="eastAsia"/>
        </w:rPr>
        <w:t>D.</w:t>
      </w:r>
      <w:r>
        <w:rPr>
          <w:rFonts w:hint="eastAsia"/>
        </w:rPr>
        <w:t>1</w:t>
      </w:r>
      <w:r w:rsidRPr="00CF7131">
        <w:rPr>
          <w:rFonts w:hint="eastAsia"/>
        </w:rPr>
        <w:t>是</w:t>
      </w:r>
      <w:r w:rsidR="008B532D">
        <w:t>FD</w:t>
      </w:r>
      <w:r w:rsidRPr="00CF7131">
        <w:rPr>
          <w:rFonts w:hint="eastAsia"/>
        </w:rPr>
        <w:t>电源适配器与手机连接示意图。</w:t>
      </w:r>
      <w:r w:rsidR="007B03C9">
        <w:t>FD</w:t>
      </w:r>
      <w:r w:rsidRPr="00CF7131">
        <w:rPr>
          <w:rFonts w:hint="eastAsia"/>
        </w:rPr>
        <w:t>系统适用标准</w:t>
      </w:r>
      <w:r w:rsidRPr="00CF7131">
        <w:t>USB</w:t>
      </w:r>
      <w:r w:rsidRPr="00CF7131">
        <w:rPr>
          <w:rFonts w:hint="eastAsia"/>
        </w:rPr>
        <w:t>通讯</w:t>
      </w:r>
      <w:r w:rsidRPr="00CF7131">
        <w:t xml:space="preserve"> cable</w:t>
      </w:r>
      <w:r w:rsidRPr="00CF7131">
        <w:rPr>
          <w:rFonts w:hint="eastAsia"/>
        </w:rPr>
        <w:t>或是一般</w:t>
      </w:r>
      <w:r w:rsidRPr="00CF7131">
        <w:t>USB</w:t>
      </w:r>
      <w:r w:rsidRPr="00CF7131">
        <w:rPr>
          <w:rFonts w:hint="eastAsia"/>
        </w:rPr>
        <w:t>充电线。因为透过</w:t>
      </w:r>
      <w:r w:rsidR="007B03C9">
        <w:t>FD</w:t>
      </w:r>
      <w:r w:rsidRPr="00CF7131">
        <w:rPr>
          <w:rFonts w:hint="eastAsia"/>
        </w:rPr>
        <w:t>协议，手机与电源适配器通讯仅透过</w:t>
      </w:r>
      <w:r w:rsidRPr="00CF7131">
        <w:t xml:space="preserve">USB </w:t>
      </w:r>
      <w:r w:rsidRPr="00CF7131">
        <w:rPr>
          <w:rFonts w:hint="eastAsia"/>
        </w:rPr>
        <w:t>线的</w:t>
      </w:r>
      <w:r w:rsidRPr="00CF7131">
        <w:t>VBUS</w:t>
      </w:r>
      <w:r w:rsidRPr="00CF7131">
        <w:rPr>
          <w:rFonts w:hint="eastAsia"/>
        </w:rPr>
        <w:t>及</w:t>
      </w:r>
      <w:r w:rsidRPr="00CF7131">
        <w:t>GND wire</w:t>
      </w:r>
      <w:r w:rsidRPr="00CF7131">
        <w:rPr>
          <w:rFonts w:hint="eastAsia"/>
        </w:rPr>
        <w:t>传递指令，并不需要</w:t>
      </w:r>
      <w:r w:rsidRPr="00CF7131">
        <w:t>D+</w:t>
      </w:r>
      <w:r w:rsidRPr="00CF7131">
        <w:rPr>
          <w:rFonts w:hint="eastAsia"/>
        </w:rPr>
        <w:t>及</w:t>
      </w:r>
      <w:r w:rsidRPr="00CF7131">
        <w:t xml:space="preserve">D- </w:t>
      </w:r>
      <w:r w:rsidRPr="00CF7131">
        <w:rPr>
          <w:rFonts w:hint="eastAsia"/>
        </w:rPr>
        <w:t>等信号线。</w:t>
      </w:r>
    </w:p>
    <w:p w:rsidR="00CF7131" w:rsidRDefault="00CF7131" w:rsidP="00CF7131">
      <w:pPr>
        <w:pStyle w:val="afff2"/>
        <w:ind w:firstLineChars="0" w:firstLine="0"/>
        <w:jc w:val="center"/>
      </w:pPr>
      <w:r w:rsidRPr="00CF7131">
        <w:rPr>
          <w:noProof/>
        </w:rPr>
        <w:drawing>
          <wp:inline distT="0" distB="0" distL="0" distR="0">
            <wp:extent cx="3466465" cy="1276350"/>
            <wp:effectExtent l="19050" t="0" r="0" b="0"/>
            <wp:docPr id="1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a:srcRect/>
                    <a:stretch>
                      <a:fillRect/>
                    </a:stretch>
                  </pic:blipFill>
                  <pic:spPr bwMode="auto">
                    <a:xfrm>
                      <a:off x="0" y="0"/>
                      <a:ext cx="3466465" cy="1276350"/>
                    </a:xfrm>
                    <a:prstGeom prst="rect">
                      <a:avLst/>
                    </a:prstGeom>
                    <a:noFill/>
                    <a:ln w="9525">
                      <a:noFill/>
                      <a:miter lim="800000"/>
                      <a:headEnd/>
                      <a:tailEnd/>
                    </a:ln>
                  </pic:spPr>
                </pic:pic>
              </a:graphicData>
            </a:graphic>
          </wp:inline>
        </w:drawing>
      </w:r>
    </w:p>
    <w:p w:rsidR="00CF7131" w:rsidRDefault="00CF7131" w:rsidP="00CF7131">
      <w:pPr>
        <w:pStyle w:val="af0"/>
        <w:spacing w:before="156" w:after="156"/>
      </w:pPr>
      <w:r w:rsidRPr="00CF7131">
        <w:rPr>
          <w:rFonts w:hint="eastAsia"/>
        </w:rPr>
        <w:t>手机与电源适配器连接图</w:t>
      </w:r>
    </w:p>
    <w:p w:rsidR="00F04D6F" w:rsidRDefault="00CF7131" w:rsidP="00CF7131">
      <w:pPr>
        <w:pStyle w:val="afff2"/>
      </w:pPr>
      <w:r>
        <w:rPr>
          <w:rFonts w:hint="eastAsia"/>
        </w:rPr>
        <w:t>图</w:t>
      </w:r>
      <w:r w:rsidR="00C942C5">
        <w:rPr>
          <w:rFonts w:hint="eastAsia"/>
        </w:rPr>
        <w:t>D.</w:t>
      </w:r>
      <w:r>
        <w:rPr>
          <w:rFonts w:hint="eastAsia"/>
        </w:rPr>
        <w:t>2</w:t>
      </w:r>
      <w:r w:rsidRPr="00CF7131">
        <w:rPr>
          <w:rFonts w:hint="eastAsia"/>
        </w:rPr>
        <w:t>是</w:t>
      </w:r>
      <w:r w:rsidR="007B03C9">
        <w:t>FD</w:t>
      </w:r>
      <w:r w:rsidRPr="00CF7131">
        <w:rPr>
          <w:rFonts w:hint="eastAsia"/>
        </w:rPr>
        <w:t>电源适配器检测及通讯流程图。完整过程始于电源适配器输出端子插入手机后进入程序</w:t>
      </w:r>
      <w:r w:rsidRPr="00CF7131">
        <w:t>1</w:t>
      </w:r>
      <w:r w:rsidRPr="00CF7131">
        <w:rPr>
          <w:rFonts w:hint="eastAsia"/>
        </w:rPr>
        <w:t>，手机内部</w:t>
      </w:r>
      <w:r w:rsidRPr="00CF7131">
        <w:t>Switching Charger</w:t>
      </w:r>
      <w:r w:rsidRPr="00CF7131">
        <w:rPr>
          <w:rFonts w:hint="eastAsia"/>
        </w:rPr>
        <w:t>确立</w:t>
      </w:r>
      <w:r w:rsidRPr="00CF7131">
        <w:t>USB</w:t>
      </w:r>
      <w:r w:rsidRPr="00CF7131">
        <w:rPr>
          <w:rFonts w:hint="eastAsia"/>
        </w:rPr>
        <w:t>插入。程序</w:t>
      </w:r>
      <w:r w:rsidRPr="00CF7131">
        <w:t>2</w:t>
      </w:r>
      <w:r w:rsidRPr="00CF7131">
        <w:rPr>
          <w:rFonts w:hint="eastAsia"/>
        </w:rPr>
        <w:t>由手机应用处理器读取</w:t>
      </w:r>
      <w:r w:rsidRPr="00CF7131">
        <w:t>VBUS</w:t>
      </w:r>
      <w:r w:rsidRPr="00CF7131">
        <w:rPr>
          <w:rFonts w:hint="eastAsia"/>
        </w:rPr>
        <w:t>及</w:t>
      </w:r>
      <w:r w:rsidRPr="00CF7131">
        <w:t>VBAT</w:t>
      </w:r>
      <w:r w:rsidRPr="00CF7131">
        <w:rPr>
          <w:rFonts w:hint="eastAsia"/>
        </w:rPr>
        <w:t>讯息，透过</w:t>
      </w:r>
      <w:r w:rsidRPr="00CF7131">
        <w:t>VBUS</w:t>
      </w:r>
      <w:r w:rsidRPr="00CF7131">
        <w:rPr>
          <w:rFonts w:hint="eastAsia"/>
        </w:rPr>
        <w:t>讯息可以初步判断经由</w:t>
      </w:r>
      <w:r w:rsidRPr="00CF7131">
        <w:t>USB</w:t>
      </w:r>
      <w:r w:rsidRPr="00CF7131">
        <w:rPr>
          <w:rFonts w:hint="eastAsia"/>
        </w:rPr>
        <w:t>连接器插入的装置之输出电压。考虑可能的使用情境，得到的</w:t>
      </w:r>
      <w:r w:rsidRPr="00CF7131">
        <w:t>VBUS</w:t>
      </w:r>
      <w:r w:rsidRPr="00CF7131">
        <w:rPr>
          <w:rFonts w:hint="eastAsia"/>
        </w:rPr>
        <w:t>讯息可能是</w:t>
      </w:r>
      <w:r w:rsidRPr="00CF7131">
        <w:t>3</w:t>
      </w:r>
      <w:r w:rsidRPr="00CF7131">
        <w:rPr>
          <w:rFonts w:hint="eastAsia"/>
        </w:rPr>
        <w:t>种类型，分别是小于标准</w:t>
      </w:r>
      <w:r w:rsidRPr="00CF7131">
        <w:t>5V</w:t>
      </w:r>
      <w:r w:rsidRPr="00CF7131">
        <w:rPr>
          <w:rFonts w:hint="eastAsia"/>
        </w:rPr>
        <w:t>、标准</w:t>
      </w:r>
      <w:r w:rsidRPr="00CF7131">
        <w:t>5V</w:t>
      </w:r>
      <w:r w:rsidRPr="00CF7131">
        <w:rPr>
          <w:rFonts w:hint="eastAsia"/>
        </w:rPr>
        <w:t>及高于标准</w:t>
      </w:r>
      <w:r w:rsidRPr="00CF7131">
        <w:t>5V</w:t>
      </w:r>
      <w:r w:rsidRPr="00CF7131">
        <w:rPr>
          <w:rFonts w:hint="eastAsia"/>
        </w:rPr>
        <w:t>，这些讯息可以判断用户是否任意插入非手机原厂电源适配器，或是将未充分放电的升压快速充电型电源适配器重新插入手机，必要时可以根据前述条件进行相关软件设计。</w:t>
      </w:r>
      <w:r w:rsidRPr="00CF7131">
        <w:t>VBAT</w:t>
      </w:r>
      <w:r w:rsidRPr="00CF7131">
        <w:rPr>
          <w:rFonts w:hint="eastAsia"/>
        </w:rPr>
        <w:t>讯息则提供手机决定后续进行的充电模式，是先进行涓流模式充电还是以升压快速充电模式充电。</w:t>
      </w:r>
    </w:p>
    <w:p w:rsidR="00CF7131" w:rsidRPr="00CF7131" w:rsidRDefault="00CF7131" w:rsidP="00CF7131">
      <w:pPr>
        <w:pStyle w:val="afff2"/>
      </w:pPr>
      <w:r w:rsidRPr="00CF7131">
        <w:rPr>
          <w:rFonts w:hint="eastAsia"/>
        </w:rPr>
        <w:t>程序</w:t>
      </w:r>
      <w:r w:rsidRPr="00CF7131">
        <w:t>3</w:t>
      </w:r>
      <w:r w:rsidRPr="00CF7131">
        <w:rPr>
          <w:rFonts w:hint="eastAsia"/>
        </w:rPr>
        <w:t>，执行标准</w:t>
      </w:r>
      <w:r w:rsidRPr="00CF7131">
        <w:t>BC1.1</w:t>
      </w:r>
      <w:r w:rsidRPr="00CF7131">
        <w:rPr>
          <w:rFonts w:hint="eastAsia"/>
        </w:rPr>
        <w:t>判定程序区分插入的装置是</w:t>
      </w:r>
      <w:r w:rsidRPr="00CF7131">
        <w:t>SDP(Standard Downstream Port)</w:t>
      </w:r>
      <w:r w:rsidRPr="00CF7131">
        <w:rPr>
          <w:rFonts w:hint="eastAsia"/>
        </w:rPr>
        <w:t>或是属于</w:t>
      </w:r>
      <w:r w:rsidRPr="00CF7131">
        <w:t xml:space="preserve">CDP(Charging Downstream Port) </w:t>
      </w:r>
      <w:r w:rsidRPr="00CF7131">
        <w:rPr>
          <w:rFonts w:hint="eastAsia"/>
        </w:rPr>
        <w:t>及</w:t>
      </w:r>
      <w:r w:rsidRPr="00CF7131">
        <w:t>DCP(Dedicated Charging Port)</w:t>
      </w:r>
      <w:r w:rsidRPr="00CF7131">
        <w:rPr>
          <w:rFonts w:hint="eastAsia"/>
        </w:rPr>
        <w:t>。程序</w:t>
      </w:r>
      <w:r w:rsidRPr="00CF7131">
        <w:t>4</w:t>
      </w:r>
      <w:r w:rsidRPr="00CF7131">
        <w:rPr>
          <w:rFonts w:hint="eastAsia"/>
        </w:rPr>
        <w:t>利用</w:t>
      </w:r>
      <w:r w:rsidRPr="00CF7131">
        <w:t>BC1.1</w:t>
      </w:r>
      <w:r w:rsidRPr="00CF7131">
        <w:rPr>
          <w:rFonts w:hint="eastAsia"/>
        </w:rPr>
        <w:t>的结果，若是</w:t>
      </w:r>
      <w:r w:rsidRPr="00CF7131">
        <w:t>SDP</w:t>
      </w:r>
      <w:r w:rsidRPr="00CF7131">
        <w:rPr>
          <w:rFonts w:hint="eastAsia"/>
        </w:rPr>
        <w:t>则依序进入程序</w:t>
      </w:r>
      <w:r w:rsidRPr="00CF7131">
        <w:t>9</w:t>
      </w:r>
      <w:r w:rsidRPr="00CF7131">
        <w:rPr>
          <w:rFonts w:hint="eastAsia"/>
        </w:rPr>
        <w:t>及程序</w:t>
      </w:r>
      <w:r w:rsidRPr="00CF7131">
        <w:t>10</w:t>
      </w:r>
      <w:r w:rsidRPr="00CF7131">
        <w:rPr>
          <w:rFonts w:hint="eastAsia"/>
        </w:rPr>
        <w:t>，标注</w:t>
      </w:r>
      <w:r w:rsidRPr="00CF7131">
        <w:t>USB</w:t>
      </w:r>
      <w:r w:rsidRPr="00CF7131">
        <w:rPr>
          <w:rFonts w:hint="eastAsia"/>
        </w:rPr>
        <w:t>连接器插入的装置类型并且结束</w:t>
      </w:r>
      <w:r w:rsidR="00C942C5">
        <w:t>FD</w:t>
      </w:r>
      <w:r w:rsidRPr="00CF7131">
        <w:rPr>
          <w:rFonts w:hint="eastAsia"/>
        </w:rPr>
        <w:t>通讯程序。若是</w:t>
      </w:r>
      <w:r w:rsidRPr="00CF7131">
        <w:t>CDP</w:t>
      </w:r>
      <w:r w:rsidRPr="00CF7131">
        <w:rPr>
          <w:rFonts w:hint="eastAsia"/>
        </w:rPr>
        <w:t>及</w:t>
      </w:r>
      <w:r w:rsidRPr="00CF7131">
        <w:t>DCP</w:t>
      </w:r>
      <w:r w:rsidRPr="00CF7131">
        <w:rPr>
          <w:rFonts w:hint="eastAsia"/>
        </w:rPr>
        <w:t>则进入程序</w:t>
      </w:r>
      <w:r w:rsidRPr="00CF7131">
        <w:t>5</w:t>
      </w:r>
      <w:r w:rsidRPr="00CF7131">
        <w:rPr>
          <w:rFonts w:hint="eastAsia"/>
        </w:rPr>
        <w:t>，手机发送</w:t>
      </w:r>
      <w:r w:rsidR="00C942C5">
        <w:t>FD</w:t>
      </w:r>
      <w:r w:rsidRPr="00CF7131">
        <w:rPr>
          <w:rFonts w:hint="eastAsia"/>
        </w:rPr>
        <w:t>的</w:t>
      </w:r>
      <w:r w:rsidRPr="00CF7131">
        <w:t>Current Pattern</w:t>
      </w:r>
      <w:r w:rsidRPr="00CF7131">
        <w:rPr>
          <w:rFonts w:hint="eastAsia"/>
        </w:rPr>
        <w:t>，此时的</w:t>
      </w:r>
      <w:r w:rsidRPr="00CF7131">
        <w:t>Current Pattern</w:t>
      </w:r>
      <w:r w:rsidRPr="00CF7131">
        <w:rPr>
          <w:rFonts w:hint="eastAsia"/>
        </w:rPr>
        <w:t>为升电压指令，目的是进一步区别插入的装置是否为符合</w:t>
      </w:r>
      <w:r w:rsidR="00C942C5">
        <w:t>FD</w:t>
      </w:r>
      <w:r w:rsidRPr="00CF7131">
        <w:rPr>
          <w:rFonts w:hint="eastAsia"/>
        </w:rPr>
        <w:t>协议的电源适配器</w:t>
      </w:r>
      <w:r w:rsidRPr="00CF7131">
        <w:t>(DCP)</w:t>
      </w:r>
      <w:r w:rsidRPr="00CF7131">
        <w:rPr>
          <w:rFonts w:hint="eastAsia"/>
        </w:rPr>
        <w:t>。</w:t>
      </w:r>
    </w:p>
    <w:p w:rsidR="00CF7131" w:rsidRDefault="00CF7131" w:rsidP="00CF7131">
      <w:pPr>
        <w:pStyle w:val="afff2"/>
      </w:pPr>
      <w:r w:rsidRPr="00CF7131">
        <w:rPr>
          <w:rFonts w:hint="eastAsia"/>
        </w:rPr>
        <w:t>参考</w:t>
      </w:r>
      <w:r>
        <w:rPr>
          <w:rFonts w:hint="eastAsia"/>
        </w:rPr>
        <w:t>图</w:t>
      </w:r>
      <w:r w:rsidR="00C942C5">
        <w:rPr>
          <w:rFonts w:hint="eastAsia"/>
        </w:rPr>
        <w:t>D.</w:t>
      </w:r>
      <w:r>
        <w:rPr>
          <w:rFonts w:hint="eastAsia"/>
        </w:rPr>
        <w:t>3</w:t>
      </w:r>
      <w:r w:rsidRPr="00CF7131">
        <w:rPr>
          <w:rFonts w:hint="eastAsia"/>
        </w:rPr>
        <w:t>，此图显示一个符合</w:t>
      </w:r>
      <w:r w:rsidR="00C942C5">
        <w:t>FD</w:t>
      </w:r>
      <w:r w:rsidRPr="00CF7131">
        <w:rPr>
          <w:rFonts w:hint="eastAsia"/>
        </w:rPr>
        <w:t>协议的电源适配器所能够提供的输出电压的所有状态。符合</w:t>
      </w:r>
      <w:r w:rsidR="00C942C5">
        <w:t>FD</w:t>
      </w:r>
      <w:r w:rsidRPr="00CF7131">
        <w:rPr>
          <w:rFonts w:hint="eastAsia"/>
        </w:rPr>
        <w:t>协议的电源适配器在插入市电插座后，其输出电压为</w:t>
      </w:r>
      <w:r w:rsidRPr="00CF7131">
        <w:t>5V</w:t>
      </w:r>
      <w:r w:rsidRPr="00CF7131">
        <w:rPr>
          <w:rFonts w:hint="eastAsia"/>
        </w:rPr>
        <w:t>。前面段落提到程序</w:t>
      </w:r>
      <w:r w:rsidRPr="00CF7131">
        <w:t>5</w:t>
      </w:r>
      <w:r w:rsidRPr="00CF7131">
        <w:rPr>
          <w:rFonts w:hint="eastAsia"/>
        </w:rPr>
        <w:t>送出一个</w:t>
      </w:r>
      <w:r w:rsidR="00C942C5">
        <w:t>FD</w:t>
      </w:r>
      <w:r w:rsidRPr="00CF7131">
        <w:rPr>
          <w:rFonts w:hint="eastAsia"/>
        </w:rPr>
        <w:t>的升电压指令，</w:t>
      </w:r>
      <w:r w:rsidRPr="00CF7131">
        <w:rPr>
          <w:rFonts w:hint="eastAsia"/>
        </w:rPr>
        <w:lastRenderedPageBreak/>
        <w:t>透过</w:t>
      </w:r>
      <w:r>
        <w:rPr>
          <w:rFonts w:hint="eastAsia"/>
        </w:rPr>
        <w:t>图</w:t>
      </w:r>
      <w:r w:rsidR="00C942C5">
        <w:rPr>
          <w:rFonts w:hint="eastAsia"/>
        </w:rPr>
        <w:t>D.</w:t>
      </w:r>
      <w:r>
        <w:rPr>
          <w:rFonts w:hint="eastAsia"/>
        </w:rPr>
        <w:t>3</w:t>
      </w:r>
      <w:r w:rsidRPr="00CF7131">
        <w:rPr>
          <w:rFonts w:hint="eastAsia"/>
        </w:rPr>
        <w:t>可知此电源适配器的输出电压将调整至</w:t>
      </w:r>
      <w:r w:rsidRPr="00CF7131">
        <w:t>7V</w:t>
      </w:r>
      <w:r w:rsidRPr="00CF7131">
        <w:rPr>
          <w:rFonts w:hint="eastAsia"/>
        </w:rPr>
        <w:t>并维持。因此，程序</w:t>
      </w:r>
      <w:r w:rsidRPr="00CF7131">
        <w:t>6</w:t>
      </w:r>
      <w:r w:rsidRPr="00CF7131">
        <w:rPr>
          <w:rFonts w:hint="eastAsia"/>
        </w:rPr>
        <w:t>透过量测</w:t>
      </w:r>
      <w:r w:rsidRPr="00CF7131">
        <w:t>VBUS</w:t>
      </w:r>
      <w:r w:rsidRPr="00CF7131">
        <w:rPr>
          <w:rFonts w:hint="eastAsia"/>
        </w:rPr>
        <w:t>可以判定经由</w:t>
      </w:r>
      <w:r w:rsidRPr="00CF7131">
        <w:t>USB</w:t>
      </w:r>
      <w:r w:rsidRPr="00CF7131">
        <w:rPr>
          <w:rFonts w:hint="eastAsia"/>
        </w:rPr>
        <w:t>连接器插入的装置是否为符合</w:t>
      </w:r>
      <w:r w:rsidR="00C942C5">
        <w:t>FD</w:t>
      </w:r>
      <w:r w:rsidRPr="00CF7131">
        <w:rPr>
          <w:rFonts w:hint="eastAsia"/>
        </w:rPr>
        <w:t>协议的电源适配器。若</w:t>
      </w:r>
      <w:r w:rsidRPr="00CF7131">
        <w:t>VBUS</w:t>
      </w:r>
      <w:r w:rsidRPr="00CF7131">
        <w:rPr>
          <w:rFonts w:hint="eastAsia"/>
        </w:rPr>
        <w:t>符合电源适配器输出</w:t>
      </w:r>
      <w:r w:rsidRPr="00CF7131">
        <w:t>7V</w:t>
      </w:r>
      <w:r w:rsidRPr="00CF7131">
        <w:rPr>
          <w:rFonts w:hint="eastAsia"/>
        </w:rPr>
        <w:t>的规格，可以判定为</w:t>
      </w:r>
      <w:r w:rsidR="00C942C5">
        <w:t>FD</w:t>
      </w:r>
      <w:r w:rsidRPr="00CF7131">
        <w:rPr>
          <w:rFonts w:hint="eastAsia"/>
        </w:rPr>
        <w:t>电源适配器。反之，则是一般的</w:t>
      </w:r>
      <w:r w:rsidRPr="00CF7131">
        <w:t>CDP</w:t>
      </w:r>
      <w:r w:rsidRPr="00CF7131">
        <w:rPr>
          <w:rFonts w:hint="eastAsia"/>
        </w:rPr>
        <w:t>。</w:t>
      </w:r>
    </w:p>
    <w:p w:rsidR="00F04D6F" w:rsidRDefault="00F04D6F" w:rsidP="00F04D6F">
      <w:pPr>
        <w:pStyle w:val="afff2"/>
        <w:ind w:firstLineChars="0" w:firstLine="0"/>
        <w:jc w:val="center"/>
      </w:pPr>
      <w:r w:rsidRPr="00F04D6F">
        <w:rPr>
          <w:noProof/>
        </w:rPr>
        <w:drawing>
          <wp:inline distT="0" distB="0" distL="0" distR="0">
            <wp:extent cx="2197100" cy="7144385"/>
            <wp:effectExtent l="19050" t="0" r="0" b="0"/>
            <wp:docPr id="5"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1"/>
                    <a:srcRect/>
                    <a:stretch>
                      <a:fillRect/>
                    </a:stretch>
                  </pic:blipFill>
                  <pic:spPr bwMode="auto">
                    <a:xfrm>
                      <a:off x="0" y="0"/>
                      <a:ext cx="2197100" cy="7144385"/>
                    </a:xfrm>
                    <a:prstGeom prst="rect">
                      <a:avLst/>
                    </a:prstGeom>
                    <a:noFill/>
                    <a:ln w="9525">
                      <a:noFill/>
                      <a:miter lim="800000"/>
                      <a:headEnd/>
                      <a:tailEnd/>
                    </a:ln>
                  </pic:spPr>
                </pic:pic>
              </a:graphicData>
            </a:graphic>
          </wp:inline>
        </w:drawing>
      </w:r>
    </w:p>
    <w:p w:rsidR="00F04D6F" w:rsidRDefault="00C942C5" w:rsidP="00F04D6F">
      <w:pPr>
        <w:pStyle w:val="af0"/>
        <w:spacing w:before="156" w:after="156"/>
      </w:pPr>
      <w:r>
        <w:t>FD</w:t>
      </w:r>
      <w:r w:rsidR="00F04D6F" w:rsidRPr="00F04D6F">
        <w:rPr>
          <w:rFonts w:hint="eastAsia"/>
        </w:rPr>
        <w:t>电源适配器检测及通讯流程</w:t>
      </w:r>
    </w:p>
    <w:p w:rsidR="00F04D6F" w:rsidRDefault="00F04D6F" w:rsidP="00F04D6F">
      <w:pPr>
        <w:pStyle w:val="afff2"/>
        <w:ind w:firstLineChars="0" w:firstLine="0"/>
        <w:jc w:val="center"/>
      </w:pPr>
      <w:r w:rsidRPr="00F04D6F">
        <w:rPr>
          <w:noProof/>
        </w:rPr>
        <w:lastRenderedPageBreak/>
        <w:drawing>
          <wp:inline distT="0" distB="0" distL="0" distR="0">
            <wp:extent cx="3263817" cy="4320000"/>
            <wp:effectExtent l="19050" t="0" r="0" b="0"/>
            <wp:docPr id="4" name="圖片 6" descr="Untit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jpg"/>
                    <pic:cNvPicPr/>
                  </pic:nvPicPr>
                  <pic:blipFill>
                    <a:blip r:embed="rId92"/>
                    <a:stretch>
                      <a:fillRect/>
                    </a:stretch>
                  </pic:blipFill>
                  <pic:spPr>
                    <a:xfrm>
                      <a:off x="0" y="0"/>
                      <a:ext cx="3263817" cy="4320000"/>
                    </a:xfrm>
                    <a:prstGeom prst="rect">
                      <a:avLst/>
                    </a:prstGeom>
                  </pic:spPr>
                </pic:pic>
              </a:graphicData>
            </a:graphic>
          </wp:inline>
        </w:drawing>
      </w:r>
    </w:p>
    <w:p w:rsidR="00F04D6F" w:rsidRPr="00F04D6F" w:rsidRDefault="00F04D6F" w:rsidP="00F04D6F">
      <w:pPr>
        <w:pStyle w:val="af0"/>
        <w:spacing w:before="156" w:after="156"/>
      </w:pPr>
      <w:r w:rsidRPr="00F04D6F">
        <w:rPr>
          <w:rFonts w:hint="eastAsia"/>
        </w:rPr>
        <w:t>电源适配器内建</w:t>
      </w:r>
      <w:r w:rsidRPr="00F04D6F">
        <w:t>Pump Express Plus 1.1</w:t>
      </w:r>
      <w:r w:rsidRPr="00F04D6F">
        <w:rPr>
          <w:rFonts w:hint="eastAsia"/>
        </w:rPr>
        <w:t>协议后可输出的电压状态</w:t>
      </w:r>
    </w:p>
    <w:p w:rsidR="00F04D6F" w:rsidRDefault="00F04D6F" w:rsidP="00F04D6F">
      <w:pPr>
        <w:pStyle w:val="afff2"/>
      </w:pPr>
      <w:r w:rsidRPr="00F04D6F">
        <w:rPr>
          <w:rFonts w:hint="eastAsia"/>
        </w:rPr>
        <w:t>手机在程序</w:t>
      </w:r>
      <w:r w:rsidRPr="00F04D6F">
        <w:t>7</w:t>
      </w:r>
      <w:r w:rsidRPr="00F04D6F">
        <w:rPr>
          <w:rFonts w:hint="eastAsia"/>
        </w:rPr>
        <w:t>标注此经由</w:t>
      </w:r>
      <w:r w:rsidRPr="00F04D6F">
        <w:t>USB</w:t>
      </w:r>
      <w:r w:rsidRPr="00F04D6F">
        <w:rPr>
          <w:rFonts w:hint="eastAsia"/>
        </w:rPr>
        <w:t>连接器插入的装置为符合</w:t>
      </w:r>
      <w:r w:rsidR="00C942C5">
        <w:t>FD</w:t>
      </w:r>
      <w:r w:rsidRPr="00F04D6F">
        <w:rPr>
          <w:rFonts w:hint="eastAsia"/>
        </w:rPr>
        <w:t>协议的电源适配器。程序</w:t>
      </w:r>
      <w:r w:rsidRPr="00F04D6F">
        <w:t>8</w:t>
      </w:r>
      <w:r w:rsidRPr="00F04D6F">
        <w:rPr>
          <w:rFonts w:hint="eastAsia"/>
        </w:rPr>
        <w:t>使用</w:t>
      </w:r>
      <w:r w:rsidR="00C942C5">
        <w:t>FD</w:t>
      </w:r>
      <w:r w:rsidRPr="00F04D6F">
        <w:rPr>
          <w:rFonts w:hint="eastAsia"/>
        </w:rPr>
        <w:t>的</w:t>
      </w:r>
      <w:r w:rsidRPr="00F04D6F">
        <w:t>Current Pattern</w:t>
      </w:r>
      <w:r w:rsidRPr="00F04D6F">
        <w:rPr>
          <w:rFonts w:hint="eastAsia"/>
        </w:rPr>
        <w:t>进一步将电源适配器的输出电压调整至快速充电所需的电压値。电源适配器的最终输出电压因不同的手机设计而有所不同。</w:t>
      </w:r>
    </w:p>
    <w:p w:rsidR="00F04D6F" w:rsidRDefault="00C942C5" w:rsidP="00F04D6F">
      <w:pPr>
        <w:pStyle w:val="afff2"/>
      </w:pPr>
      <w:r>
        <w:t>FD</w:t>
      </w:r>
      <w:r w:rsidR="00F04D6F" w:rsidRPr="00F04D6F">
        <w:rPr>
          <w:rFonts w:hint="eastAsia"/>
        </w:rPr>
        <w:t>协议制定之初奉行的原则，便是聚焦于提供一个简单、有效及易于使用的通讯方法。因此，电源适配器输出电压调整的控制策略采用控制指令单一方向传输，使用电源适配器输出电流为控制指令传输媒介，满足</w:t>
      </w:r>
      <w:r w:rsidR="003D60CE">
        <w:rPr>
          <w:rFonts w:hint="eastAsia"/>
        </w:rPr>
        <w:t>“</w:t>
      </w:r>
      <w:r w:rsidR="00F04D6F" w:rsidRPr="00F04D6F">
        <w:rPr>
          <w:rFonts w:hint="eastAsia"/>
        </w:rPr>
        <w:t>简单</w:t>
      </w:r>
      <w:r w:rsidR="003D60CE">
        <w:rPr>
          <w:rFonts w:hint="eastAsia"/>
        </w:rPr>
        <w:t>”</w:t>
      </w:r>
      <w:r w:rsidR="00F04D6F" w:rsidRPr="00F04D6F">
        <w:rPr>
          <w:rFonts w:hint="eastAsia"/>
        </w:rPr>
        <w:t>及</w:t>
      </w:r>
      <w:r w:rsidR="003D60CE">
        <w:rPr>
          <w:rFonts w:hint="eastAsia"/>
        </w:rPr>
        <w:t>“</w:t>
      </w:r>
      <w:r w:rsidR="00F04D6F" w:rsidRPr="00F04D6F">
        <w:rPr>
          <w:rFonts w:hint="eastAsia"/>
        </w:rPr>
        <w:t>易于使用</w:t>
      </w:r>
      <w:r w:rsidR="003D60CE">
        <w:rPr>
          <w:rFonts w:hint="eastAsia"/>
        </w:rPr>
        <w:t>”</w:t>
      </w:r>
      <w:r w:rsidR="00F04D6F" w:rsidRPr="00F04D6F">
        <w:rPr>
          <w:rFonts w:hint="eastAsia"/>
        </w:rPr>
        <w:t>的要件。控制指令</w:t>
      </w:r>
      <w:r w:rsidR="00F04D6F" w:rsidRPr="00F04D6F">
        <w:t>Current Pattern</w:t>
      </w:r>
      <w:r w:rsidR="00F04D6F" w:rsidRPr="00F04D6F">
        <w:rPr>
          <w:rFonts w:hint="eastAsia"/>
        </w:rPr>
        <w:t>的定义考虑抗干扰能力，满足</w:t>
      </w:r>
      <w:r w:rsidR="003D60CE">
        <w:rPr>
          <w:rFonts w:hint="eastAsia"/>
        </w:rPr>
        <w:t>“</w:t>
      </w:r>
      <w:r w:rsidR="00F04D6F" w:rsidRPr="00F04D6F">
        <w:rPr>
          <w:rFonts w:hint="eastAsia"/>
        </w:rPr>
        <w:t>有效</w:t>
      </w:r>
      <w:r w:rsidR="003D60CE">
        <w:rPr>
          <w:rFonts w:hint="eastAsia"/>
        </w:rPr>
        <w:t>“</w:t>
      </w:r>
      <w:r w:rsidR="00F04D6F" w:rsidRPr="00F04D6F">
        <w:rPr>
          <w:rFonts w:hint="eastAsia"/>
        </w:rPr>
        <w:t>的要件。</w:t>
      </w:r>
    </w:p>
    <w:p w:rsidR="00F04D6F" w:rsidRPr="00F04D6F" w:rsidRDefault="00F04D6F" w:rsidP="00F04D6F">
      <w:pPr>
        <w:pStyle w:val="afc"/>
        <w:spacing w:before="312" w:after="312"/>
      </w:pPr>
      <w:r w:rsidRPr="00F04D6F">
        <w:rPr>
          <w:rFonts w:hint="eastAsia"/>
        </w:rPr>
        <w:t>物理层实现</w:t>
      </w:r>
    </w:p>
    <w:p w:rsidR="00F04D6F" w:rsidRPr="00F04D6F" w:rsidRDefault="00F04D6F" w:rsidP="00F04D6F">
      <w:pPr>
        <w:pStyle w:val="afff2"/>
      </w:pPr>
      <w:r w:rsidRPr="00F04D6F">
        <w:rPr>
          <w:rFonts w:hint="eastAsia"/>
        </w:rPr>
        <w:t>在使用</w:t>
      </w:r>
      <w:r w:rsidRPr="00F04D6F">
        <w:t>USB</w:t>
      </w:r>
      <w:r w:rsidRPr="00F04D6F">
        <w:rPr>
          <w:rFonts w:hint="eastAsia"/>
        </w:rPr>
        <w:t>传输的行动通讯装置上，</w:t>
      </w:r>
      <w:r w:rsidR="00C942C5">
        <w:t>FD</w:t>
      </w:r>
      <w:r w:rsidRPr="00F04D6F">
        <w:rPr>
          <w:rFonts w:hint="eastAsia"/>
        </w:rPr>
        <w:t>巧妙利用</w:t>
      </w:r>
      <w:r w:rsidRPr="00F04D6F">
        <w:t>USB</w:t>
      </w:r>
      <w:r w:rsidRPr="00F04D6F">
        <w:rPr>
          <w:rFonts w:hint="eastAsia"/>
        </w:rPr>
        <w:t>电源传输线作为传输通道，电力传输与控制信号传输采用分时多任务概念共享相同实体硬件。</w:t>
      </w:r>
    </w:p>
    <w:p w:rsidR="00F04D6F" w:rsidRDefault="00F04D6F" w:rsidP="00F04D6F">
      <w:pPr>
        <w:pStyle w:val="afff2"/>
      </w:pPr>
      <w:r w:rsidRPr="00F04D6F">
        <w:rPr>
          <w:rFonts w:hint="eastAsia"/>
        </w:rPr>
        <w:t>为达成通讯目的，</w:t>
      </w:r>
      <w:r w:rsidR="00C942C5">
        <w:t>FD</w:t>
      </w:r>
      <w:r w:rsidRPr="00F04D6F">
        <w:rPr>
          <w:rFonts w:hint="eastAsia"/>
        </w:rPr>
        <w:t>所需的物理层定义如</w:t>
      </w:r>
      <w:r>
        <w:rPr>
          <w:rFonts w:hint="eastAsia"/>
        </w:rPr>
        <w:t>图</w:t>
      </w:r>
      <w:r w:rsidR="00C942C5">
        <w:rPr>
          <w:rFonts w:hint="eastAsia"/>
        </w:rPr>
        <w:t>D.</w:t>
      </w:r>
      <w:r>
        <w:rPr>
          <w:rFonts w:hint="eastAsia"/>
        </w:rPr>
        <w:t>4</w:t>
      </w:r>
      <w:r w:rsidRPr="00F04D6F">
        <w:rPr>
          <w:rFonts w:hint="eastAsia"/>
        </w:rPr>
        <w:t>所示。以手机及其充电的电源适配器所构成的系统为例，手机内部含有</w:t>
      </w:r>
      <w:r w:rsidRPr="00F04D6F">
        <w:t>Transceiver</w:t>
      </w:r>
      <w:r w:rsidRPr="00F04D6F">
        <w:rPr>
          <w:rFonts w:hint="eastAsia"/>
        </w:rPr>
        <w:t>电路，</w:t>
      </w:r>
      <w:r w:rsidRPr="00F04D6F">
        <w:t>Policy Manager</w:t>
      </w:r>
      <w:r w:rsidRPr="00F04D6F">
        <w:rPr>
          <w:rFonts w:hint="eastAsia"/>
        </w:rPr>
        <w:t>会将要调控电源适配器输出电压的</w:t>
      </w:r>
      <w:r w:rsidRPr="00F04D6F">
        <w:t>Current Pattern</w:t>
      </w:r>
      <w:r w:rsidRPr="00F04D6F">
        <w:rPr>
          <w:rFonts w:hint="eastAsia"/>
        </w:rPr>
        <w:t>经由</w:t>
      </w:r>
      <w:r w:rsidRPr="00F04D6F">
        <w:t>Power Source</w:t>
      </w:r>
      <w:r w:rsidRPr="00F04D6F">
        <w:rPr>
          <w:rFonts w:hint="eastAsia"/>
        </w:rPr>
        <w:t>透过</w:t>
      </w:r>
      <w:r w:rsidRPr="00F04D6F">
        <w:t>Micro USB Port</w:t>
      </w:r>
      <w:r w:rsidRPr="00F04D6F">
        <w:rPr>
          <w:rFonts w:hint="eastAsia"/>
        </w:rPr>
        <w:t>的</w:t>
      </w:r>
      <w:r w:rsidRPr="00F04D6F">
        <w:t>VBUS</w:t>
      </w:r>
      <w:r w:rsidRPr="00F04D6F">
        <w:rPr>
          <w:rFonts w:hint="eastAsia"/>
        </w:rPr>
        <w:t>以电流型式传送至电源适配器的</w:t>
      </w:r>
      <w:r w:rsidRPr="00F04D6F">
        <w:t>Type A USB Port</w:t>
      </w:r>
      <w:r w:rsidRPr="00F04D6F">
        <w:rPr>
          <w:rFonts w:hint="eastAsia"/>
        </w:rPr>
        <w:t>。电源适配器的</w:t>
      </w:r>
      <w:r w:rsidRPr="00F04D6F">
        <w:t>Receiver</w:t>
      </w:r>
      <w:r w:rsidRPr="00F04D6F">
        <w:rPr>
          <w:rFonts w:hint="eastAsia"/>
        </w:rPr>
        <w:t>一旦侦测到</w:t>
      </w:r>
      <w:r w:rsidR="00C942C5">
        <w:t>FD</w:t>
      </w:r>
      <w:r w:rsidRPr="00F04D6F">
        <w:rPr>
          <w:rFonts w:hint="eastAsia"/>
        </w:rPr>
        <w:t>协议定义的</w:t>
      </w:r>
      <w:r w:rsidRPr="00F04D6F">
        <w:t>Current Pattern</w:t>
      </w:r>
      <w:r w:rsidRPr="00F04D6F">
        <w:rPr>
          <w:rFonts w:hint="eastAsia"/>
        </w:rPr>
        <w:t>后，由</w:t>
      </w:r>
      <w:r w:rsidRPr="00F04D6F">
        <w:t xml:space="preserve">Policy Manager </w:t>
      </w:r>
      <w:r w:rsidRPr="00F04D6F">
        <w:rPr>
          <w:rFonts w:hint="eastAsia"/>
        </w:rPr>
        <w:t>送出</w:t>
      </w:r>
      <w:r w:rsidRPr="00F04D6F">
        <w:t xml:space="preserve"> Output Voltage Command</w:t>
      </w:r>
      <w:r w:rsidRPr="00F04D6F">
        <w:rPr>
          <w:rFonts w:hint="eastAsia"/>
        </w:rPr>
        <w:t>将</w:t>
      </w:r>
      <w:r w:rsidRPr="00F04D6F">
        <w:t>VOUT</w:t>
      </w:r>
      <w:r w:rsidRPr="00F04D6F">
        <w:rPr>
          <w:rFonts w:hint="eastAsia"/>
        </w:rPr>
        <w:t>调整至</w:t>
      </w:r>
      <w:r w:rsidRPr="00F04D6F">
        <w:t>Current Pattern</w:t>
      </w:r>
      <w:r w:rsidRPr="00F04D6F">
        <w:rPr>
          <w:rFonts w:hint="eastAsia"/>
        </w:rPr>
        <w:t>指示的电压。</w:t>
      </w:r>
    </w:p>
    <w:p w:rsidR="00F04D6F" w:rsidRDefault="00F04D6F" w:rsidP="00F04D6F">
      <w:pPr>
        <w:pStyle w:val="afff2"/>
        <w:ind w:firstLineChars="0" w:firstLine="0"/>
        <w:jc w:val="center"/>
      </w:pPr>
      <w:r w:rsidRPr="00F04D6F">
        <w:rPr>
          <w:noProof/>
        </w:rPr>
        <w:lastRenderedPageBreak/>
        <w:drawing>
          <wp:inline distT="0" distB="0" distL="0" distR="0">
            <wp:extent cx="5547995" cy="2934335"/>
            <wp:effectExtent l="19050" t="0" r="0" b="0"/>
            <wp:docPr id="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srcRect/>
                    <a:stretch>
                      <a:fillRect/>
                    </a:stretch>
                  </pic:blipFill>
                  <pic:spPr bwMode="auto">
                    <a:xfrm>
                      <a:off x="0" y="0"/>
                      <a:ext cx="5547995" cy="2934335"/>
                    </a:xfrm>
                    <a:prstGeom prst="rect">
                      <a:avLst/>
                    </a:prstGeom>
                    <a:noFill/>
                    <a:ln w="9525">
                      <a:noFill/>
                      <a:miter lim="800000"/>
                      <a:headEnd/>
                      <a:tailEnd/>
                    </a:ln>
                  </pic:spPr>
                </pic:pic>
              </a:graphicData>
            </a:graphic>
          </wp:inline>
        </w:drawing>
      </w:r>
    </w:p>
    <w:p w:rsidR="00F04D6F" w:rsidRDefault="00C942C5" w:rsidP="00F04D6F">
      <w:pPr>
        <w:pStyle w:val="af0"/>
        <w:spacing w:before="156" w:after="156"/>
      </w:pPr>
      <w:r>
        <w:t>FD</w:t>
      </w:r>
      <w:r w:rsidR="00F04D6F" w:rsidRPr="00F04D6F">
        <w:rPr>
          <w:rFonts w:hint="eastAsia"/>
        </w:rPr>
        <w:t>物理层定义</w:t>
      </w:r>
    </w:p>
    <w:p w:rsidR="00F04D6F" w:rsidRPr="00F04D6F" w:rsidRDefault="00F04D6F" w:rsidP="00F04D6F">
      <w:pPr>
        <w:pStyle w:val="afd"/>
        <w:spacing w:before="156" w:after="156"/>
      </w:pPr>
      <w:r w:rsidRPr="00F04D6F">
        <w:rPr>
          <w:bCs/>
        </w:rPr>
        <w:t>Transceiver</w:t>
      </w:r>
      <w:r w:rsidRPr="00F04D6F">
        <w:rPr>
          <w:rFonts w:hint="eastAsia"/>
          <w:bCs/>
        </w:rPr>
        <w:t>端</w:t>
      </w:r>
      <w:r w:rsidRPr="00F04D6F">
        <w:rPr>
          <w:bCs/>
        </w:rPr>
        <w:t>Current Pattern</w:t>
      </w:r>
      <w:r w:rsidRPr="00F04D6F">
        <w:rPr>
          <w:rFonts w:hint="eastAsia"/>
          <w:bCs/>
        </w:rPr>
        <w:t>定义</w:t>
      </w:r>
    </w:p>
    <w:p w:rsidR="00F04D6F" w:rsidRDefault="00C942C5" w:rsidP="00F04D6F">
      <w:pPr>
        <w:pStyle w:val="afff2"/>
      </w:pPr>
      <w:r>
        <w:t>FD</w:t>
      </w:r>
      <w:r w:rsidR="00F04D6F" w:rsidRPr="00F04D6F">
        <w:rPr>
          <w:rFonts w:hint="eastAsia"/>
        </w:rPr>
        <w:t>协议使用的</w:t>
      </w:r>
      <w:r w:rsidR="00F04D6F" w:rsidRPr="00F04D6F">
        <w:t xml:space="preserve"> Current Pattern </w:t>
      </w:r>
      <w:r w:rsidR="00F04D6F" w:rsidRPr="00F04D6F">
        <w:rPr>
          <w:rFonts w:hint="eastAsia"/>
        </w:rPr>
        <w:t>必须分别由</w:t>
      </w:r>
      <w:r w:rsidR="00F04D6F" w:rsidRPr="00F04D6F">
        <w:t xml:space="preserve"> Transceiver </w:t>
      </w:r>
      <w:r w:rsidR="00F04D6F" w:rsidRPr="00F04D6F">
        <w:rPr>
          <w:rFonts w:hint="eastAsia"/>
        </w:rPr>
        <w:t>及</w:t>
      </w:r>
      <w:r w:rsidR="00F04D6F" w:rsidRPr="00F04D6F">
        <w:t xml:space="preserve"> Receiver </w:t>
      </w:r>
      <w:r w:rsidR="00F04D6F" w:rsidRPr="00F04D6F">
        <w:rPr>
          <w:rFonts w:hint="eastAsia"/>
        </w:rPr>
        <w:t>端个别说明。</w:t>
      </w:r>
    </w:p>
    <w:p w:rsidR="00504886" w:rsidRDefault="00504886" w:rsidP="00504886">
      <w:pPr>
        <w:pStyle w:val="afff2"/>
        <w:ind w:firstLineChars="0" w:firstLine="0"/>
        <w:jc w:val="center"/>
      </w:pPr>
      <w:r w:rsidRPr="00F04D6F">
        <w:rPr>
          <w:noProof/>
        </w:rPr>
        <w:drawing>
          <wp:inline distT="0" distB="0" distL="0" distR="0">
            <wp:extent cx="5724525" cy="1506220"/>
            <wp:effectExtent l="19050" t="0" r="9525" b="0"/>
            <wp:docPr id="6"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4"/>
                    <a:srcRect/>
                    <a:stretch>
                      <a:fillRect/>
                    </a:stretch>
                  </pic:blipFill>
                  <pic:spPr bwMode="auto">
                    <a:xfrm>
                      <a:off x="0" y="0"/>
                      <a:ext cx="5724525" cy="1506220"/>
                    </a:xfrm>
                    <a:prstGeom prst="rect">
                      <a:avLst/>
                    </a:prstGeom>
                    <a:noFill/>
                    <a:ln w="9525">
                      <a:noFill/>
                      <a:miter lim="800000"/>
                      <a:headEnd/>
                      <a:tailEnd/>
                    </a:ln>
                  </pic:spPr>
                </pic:pic>
              </a:graphicData>
            </a:graphic>
          </wp:inline>
        </w:drawing>
      </w:r>
    </w:p>
    <w:p w:rsidR="00504886" w:rsidRDefault="00504886" w:rsidP="00504886">
      <w:pPr>
        <w:pStyle w:val="af0"/>
        <w:spacing w:before="156" w:after="156"/>
      </w:pPr>
      <w:r w:rsidRPr="00F04D6F">
        <w:t>Transceiver</w:t>
      </w:r>
      <w:r w:rsidRPr="00F04D6F">
        <w:rPr>
          <w:rFonts w:hint="eastAsia"/>
        </w:rPr>
        <w:t>端</w:t>
      </w:r>
      <w:r w:rsidRPr="00F04D6F">
        <w:t>Current Pattern</w:t>
      </w:r>
      <w:r w:rsidRPr="00F04D6F">
        <w:rPr>
          <w:rFonts w:hint="eastAsia"/>
        </w:rPr>
        <w:t>定义，包括电流阈值及</w:t>
      </w:r>
      <w:r w:rsidRPr="00F04D6F">
        <w:t xml:space="preserve">Current Pattern </w:t>
      </w:r>
      <w:r w:rsidRPr="00F04D6F">
        <w:rPr>
          <w:rFonts w:hint="eastAsia"/>
        </w:rPr>
        <w:t>各成分时间宽度描述</w:t>
      </w:r>
    </w:p>
    <w:p w:rsidR="00F04D6F" w:rsidRDefault="00F04D6F" w:rsidP="00F04D6F">
      <w:pPr>
        <w:pStyle w:val="afff2"/>
      </w:pPr>
      <w:r>
        <w:rPr>
          <w:rFonts w:hint="eastAsia"/>
        </w:rPr>
        <w:t>图</w:t>
      </w:r>
      <w:r w:rsidR="00C942C5">
        <w:rPr>
          <w:rFonts w:hint="eastAsia"/>
        </w:rPr>
        <w:t>D.</w:t>
      </w:r>
      <w:r>
        <w:rPr>
          <w:rFonts w:hint="eastAsia"/>
        </w:rPr>
        <w:t>5</w:t>
      </w:r>
      <w:r w:rsidRPr="00F04D6F">
        <w:rPr>
          <w:rFonts w:hint="eastAsia"/>
        </w:rPr>
        <w:t>以图标方式说明</w:t>
      </w:r>
      <w:r w:rsidR="00C942C5">
        <w:t>FD</w:t>
      </w:r>
      <w:r w:rsidRPr="00F04D6F">
        <w:rPr>
          <w:rFonts w:hint="eastAsia"/>
        </w:rPr>
        <w:t>协议使用的</w:t>
      </w:r>
      <w:r w:rsidRPr="00F04D6F">
        <w:t xml:space="preserve"> Current Pattern </w:t>
      </w:r>
      <w:r w:rsidRPr="00F04D6F">
        <w:rPr>
          <w:rFonts w:hint="eastAsia"/>
        </w:rPr>
        <w:t>在</w:t>
      </w:r>
      <w:r w:rsidRPr="00F04D6F">
        <w:t xml:space="preserve"> Transceiver </w:t>
      </w:r>
      <w:r w:rsidRPr="00F04D6F">
        <w:rPr>
          <w:rFonts w:hint="eastAsia"/>
        </w:rPr>
        <w:t>端的定义，一个完整的</w:t>
      </w:r>
      <w:r w:rsidRPr="00F04D6F">
        <w:t>Current Pattern</w:t>
      </w:r>
      <w:r w:rsidRPr="00F04D6F">
        <w:rPr>
          <w:rFonts w:hint="eastAsia"/>
        </w:rPr>
        <w:t>时间总长典型値为</w:t>
      </w:r>
      <w:r w:rsidRPr="00F04D6F">
        <w:t>2.1s</w:t>
      </w:r>
      <w:r w:rsidRPr="00F04D6F">
        <w:rPr>
          <w:rFonts w:hint="eastAsia"/>
        </w:rPr>
        <w:t>。接下来依序以</w:t>
      </w:r>
      <w:r w:rsidRPr="00F04D6F">
        <w:t>3</w:t>
      </w:r>
      <w:r w:rsidRPr="00F04D6F">
        <w:rPr>
          <w:rFonts w:hint="eastAsia"/>
        </w:rPr>
        <w:t>个特性进行说明，</w:t>
      </w:r>
      <w:r w:rsidR="00C942C5">
        <w:t>FD</w:t>
      </w:r>
      <w:r w:rsidRPr="00F04D6F">
        <w:rPr>
          <w:rFonts w:hint="eastAsia"/>
        </w:rPr>
        <w:t>协议的有效</w:t>
      </w:r>
      <w:r w:rsidRPr="00F04D6F">
        <w:t xml:space="preserve"> Current Pattern </w:t>
      </w:r>
      <w:r w:rsidRPr="00F04D6F">
        <w:rPr>
          <w:rFonts w:hint="eastAsia"/>
        </w:rPr>
        <w:t>第</w:t>
      </w:r>
      <w:r w:rsidRPr="00F04D6F">
        <w:t xml:space="preserve"> 1</w:t>
      </w:r>
      <w:r w:rsidRPr="00F04D6F">
        <w:rPr>
          <w:rFonts w:hint="eastAsia"/>
        </w:rPr>
        <w:t>个特性是由</w:t>
      </w:r>
      <w:r w:rsidRPr="00F04D6F">
        <w:t xml:space="preserve"> 6 </w:t>
      </w:r>
      <w:r w:rsidRPr="00F04D6F">
        <w:rPr>
          <w:rFonts w:hint="eastAsia"/>
        </w:rPr>
        <w:t>个电流脉波组成，且彼此之间的时间间隔是固定的；第</w:t>
      </w:r>
      <w:r w:rsidRPr="00F04D6F">
        <w:t xml:space="preserve"> 2</w:t>
      </w:r>
      <w:r w:rsidRPr="00F04D6F">
        <w:rPr>
          <w:rFonts w:hint="eastAsia"/>
        </w:rPr>
        <w:t>个特性指出这</w:t>
      </w:r>
      <w:r w:rsidRPr="00F04D6F">
        <w:t xml:space="preserve">6 </w:t>
      </w:r>
      <w:r w:rsidRPr="00F04D6F">
        <w:rPr>
          <w:rFonts w:hint="eastAsia"/>
        </w:rPr>
        <w:t>个电流脉波与彼此之间的时间间隔已经定义于</w:t>
      </w:r>
      <w:r w:rsidR="00504886">
        <w:rPr>
          <w:rFonts w:hint="eastAsia"/>
        </w:rPr>
        <w:t>表</w:t>
      </w:r>
      <w:r w:rsidR="00C942C5">
        <w:rPr>
          <w:rFonts w:hint="eastAsia"/>
        </w:rPr>
        <w:t>D.</w:t>
      </w:r>
      <w:r w:rsidR="00504886">
        <w:rPr>
          <w:rFonts w:hint="eastAsia"/>
        </w:rPr>
        <w:t>1</w:t>
      </w:r>
      <w:r w:rsidRPr="00F04D6F">
        <w:rPr>
          <w:rFonts w:hint="eastAsia"/>
        </w:rPr>
        <w:t>中，这些参数的符号分别是电流脉波时间宽度〝</w:t>
      </w:r>
      <w:r w:rsidRPr="00F04D6F">
        <w:t>On time (A</w:t>
      </w:r>
      <w:r w:rsidRPr="00F04D6F">
        <w:t>’</w:t>
      </w:r>
      <w:r w:rsidRPr="00F04D6F">
        <w:t>)</w:t>
      </w:r>
      <w:r w:rsidRPr="00F04D6F">
        <w:rPr>
          <w:rFonts w:hint="eastAsia"/>
        </w:rPr>
        <w:t>〞、〝</w:t>
      </w:r>
      <w:r w:rsidRPr="00F04D6F">
        <w:t>On time (B</w:t>
      </w:r>
      <w:r w:rsidRPr="00F04D6F">
        <w:t>’</w:t>
      </w:r>
      <w:r w:rsidRPr="00F04D6F">
        <w:t>)</w:t>
      </w:r>
      <w:r w:rsidRPr="00F04D6F">
        <w:rPr>
          <w:rFonts w:hint="eastAsia"/>
        </w:rPr>
        <w:t>〞与〝</w:t>
      </w:r>
      <w:r w:rsidRPr="00F04D6F">
        <w:t>On time (C</w:t>
      </w:r>
      <w:r w:rsidRPr="00F04D6F">
        <w:t>’</w:t>
      </w:r>
      <w:r w:rsidRPr="00F04D6F">
        <w:t>)</w:t>
      </w:r>
      <w:r w:rsidRPr="00F04D6F">
        <w:rPr>
          <w:rFonts w:hint="eastAsia"/>
        </w:rPr>
        <w:t>〞，以及时间间隔〝</w:t>
      </w:r>
      <w:r w:rsidRPr="00F04D6F">
        <w:t>Off time (D</w:t>
      </w:r>
      <w:r w:rsidRPr="00F04D6F">
        <w:t>’</w:t>
      </w:r>
      <w:r w:rsidRPr="00F04D6F">
        <w:t>)</w:t>
      </w:r>
      <w:r w:rsidRPr="00F04D6F">
        <w:rPr>
          <w:rFonts w:hint="eastAsia"/>
        </w:rPr>
        <w:t>〞；第</w:t>
      </w:r>
      <w:r w:rsidRPr="00F04D6F">
        <w:t xml:space="preserve"> 3</w:t>
      </w:r>
      <w:r w:rsidRPr="00F04D6F">
        <w:rPr>
          <w:rFonts w:hint="eastAsia"/>
        </w:rPr>
        <w:t>个特性则是</w:t>
      </w:r>
      <w:r w:rsidRPr="00F04D6F">
        <w:t>Transceiver</w:t>
      </w:r>
      <w:r w:rsidRPr="00F04D6F">
        <w:rPr>
          <w:rFonts w:hint="eastAsia"/>
        </w:rPr>
        <w:t>端电流控制阈值〝</w:t>
      </w:r>
      <w:r w:rsidRPr="00F04D6F">
        <w:t>I_Control_H</w:t>
      </w:r>
      <w:r w:rsidRPr="00F04D6F">
        <w:t>’</w:t>
      </w:r>
      <w:r w:rsidRPr="00F04D6F">
        <w:rPr>
          <w:rFonts w:hint="eastAsia"/>
        </w:rPr>
        <w:t>〞与〝</w:t>
      </w:r>
      <w:r w:rsidRPr="00F04D6F">
        <w:t>I_Control_L</w:t>
      </w:r>
      <w:r w:rsidRPr="00F04D6F">
        <w:t>’</w:t>
      </w:r>
      <w:r w:rsidRPr="00F04D6F">
        <w:rPr>
          <w:rFonts w:hint="eastAsia"/>
        </w:rPr>
        <w:t>〞，</w:t>
      </w:r>
      <w:r w:rsidRPr="00F04D6F">
        <w:t>Current Pattern</w:t>
      </w:r>
      <w:r w:rsidRPr="00F04D6F">
        <w:rPr>
          <w:rFonts w:hint="eastAsia"/>
        </w:rPr>
        <w:t>中的有效电流脉波其电流水平必须大于〝</w:t>
      </w:r>
      <w:r w:rsidRPr="00F04D6F">
        <w:t>I_Control_H</w:t>
      </w:r>
      <w:r w:rsidRPr="00F04D6F">
        <w:t>’</w:t>
      </w:r>
      <w:r w:rsidRPr="00F04D6F">
        <w:rPr>
          <w:rFonts w:hint="eastAsia"/>
        </w:rPr>
        <w:t>〞，</w:t>
      </w:r>
      <w:r w:rsidRPr="00F04D6F">
        <w:t>Current Pattern</w:t>
      </w:r>
      <w:r w:rsidRPr="00F04D6F">
        <w:rPr>
          <w:rFonts w:hint="eastAsia"/>
        </w:rPr>
        <w:t>中的有效时间间隔中的电流水平必须低于〝</w:t>
      </w:r>
      <w:r w:rsidRPr="00F04D6F">
        <w:t>I_Control_L</w:t>
      </w:r>
      <w:r w:rsidRPr="00F04D6F">
        <w:t>’</w:t>
      </w:r>
      <w:r w:rsidRPr="00F04D6F">
        <w:rPr>
          <w:rFonts w:hint="eastAsia"/>
        </w:rPr>
        <w:t>〞。上述所提的项目之规格均定义于</w:t>
      </w:r>
      <w:r>
        <w:rPr>
          <w:rFonts w:hint="eastAsia"/>
        </w:rPr>
        <w:t>表</w:t>
      </w:r>
      <w:r w:rsidR="00C942C5">
        <w:rPr>
          <w:rFonts w:hint="eastAsia"/>
        </w:rPr>
        <w:t>D.</w:t>
      </w:r>
      <w:r>
        <w:rPr>
          <w:rFonts w:hint="eastAsia"/>
        </w:rPr>
        <w:t>1</w:t>
      </w:r>
      <w:r w:rsidRPr="00F04D6F">
        <w:rPr>
          <w:rFonts w:hint="eastAsia"/>
        </w:rPr>
        <w:t>。</w:t>
      </w:r>
    </w:p>
    <w:p w:rsidR="00F04D6F" w:rsidRDefault="00F04D6F" w:rsidP="00F04D6F">
      <w:pPr>
        <w:pStyle w:val="afff2"/>
      </w:pPr>
      <w:r>
        <w:rPr>
          <w:rFonts w:hint="eastAsia"/>
        </w:rPr>
        <w:t>表</w:t>
      </w:r>
      <w:r w:rsidR="00C942C5">
        <w:rPr>
          <w:rFonts w:hint="eastAsia"/>
        </w:rPr>
        <w:t>D.</w:t>
      </w:r>
      <w:r>
        <w:rPr>
          <w:rFonts w:hint="eastAsia"/>
        </w:rPr>
        <w:t>1</w:t>
      </w:r>
      <w:r w:rsidRPr="00F04D6F">
        <w:rPr>
          <w:rFonts w:hint="eastAsia"/>
        </w:rPr>
        <w:t>中还有一项〝</w:t>
      </w:r>
      <w:r w:rsidRPr="00F04D6F">
        <w:t>Off Time (X</w:t>
      </w:r>
      <w:r w:rsidRPr="00F04D6F">
        <w:t>’</w:t>
      </w:r>
      <w:r w:rsidRPr="00F04D6F">
        <w:t>)</w:t>
      </w:r>
      <w:r w:rsidRPr="00F04D6F">
        <w:rPr>
          <w:rFonts w:hint="eastAsia"/>
        </w:rPr>
        <w:t>〞需要谈一谈定义的目的，设置〝</w:t>
      </w:r>
      <w:r w:rsidRPr="00F04D6F">
        <w:t>Off Time (X</w:t>
      </w:r>
      <w:r w:rsidRPr="00F04D6F">
        <w:t>’</w:t>
      </w:r>
      <w:r w:rsidRPr="00F04D6F">
        <w:t>)</w:t>
      </w:r>
      <w:r w:rsidRPr="00F04D6F">
        <w:rPr>
          <w:rFonts w:hint="eastAsia"/>
        </w:rPr>
        <w:t>〞是为了让每一个</w:t>
      </w:r>
      <w:r w:rsidRPr="00F04D6F">
        <w:t>Current Pattern</w:t>
      </w:r>
      <w:r w:rsidRPr="00F04D6F">
        <w:rPr>
          <w:rFonts w:hint="eastAsia"/>
        </w:rPr>
        <w:t>之间有一段充足的时间间隔，让电源适配器侧的</w:t>
      </w:r>
      <w:r w:rsidRPr="00F04D6F">
        <w:t>Receiver</w:t>
      </w:r>
      <w:r w:rsidRPr="00F04D6F">
        <w:rPr>
          <w:rFonts w:hint="eastAsia"/>
        </w:rPr>
        <w:t>能够区分下一个</w:t>
      </w:r>
      <w:r w:rsidRPr="00F04D6F">
        <w:t>Current Pattern</w:t>
      </w:r>
      <w:r w:rsidRPr="00F04D6F">
        <w:rPr>
          <w:rFonts w:hint="eastAsia"/>
        </w:rPr>
        <w:t>。因为电源适配器侧的</w:t>
      </w:r>
      <w:r w:rsidRPr="00F04D6F">
        <w:t>Receiver</w:t>
      </w:r>
      <w:r w:rsidRPr="00F04D6F">
        <w:rPr>
          <w:rFonts w:hint="eastAsia"/>
        </w:rPr>
        <w:t>能够识别出毫秒级宽度的时间间隔，故无需严格定义〝</w:t>
      </w:r>
      <w:r w:rsidRPr="00F04D6F">
        <w:t>Off Time (X</w:t>
      </w:r>
      <w:r w:rsidRPr="00F04D6F">
        <w:t>’</w:t>
      </w:r>
      <w:r w:rsidRPr="00F04D6F">
        <w:t>)</w:t>
      </w:r>
      <w:r w:rsidRPr="00F04D6F">
        <w:rPr>
          <w:rFonts w:hint="eastAsia"/>
        </w:rPr>
        <w:t>〞的规格最小値及最大値。</w:t>
      </w:r>
    </w:p>
    <w:p w:rsidR="00F04D6F" w:rsidRDefault="00F04D6F" w:rsidP="00F04D6F">
      <w:pPr>
        <w:pStyle w:val="af9"/>
        <w:spacing w:before="156" w:after="156"/>
      </w:pPr>
      <w:r w:rsidRPr="00F04D6F">
        <w:lastRenderedPageBreak/>
        <w:t>Transceiver</w:t>
      </w:r>
      <w:r w:rsidRPr="00F04D6F">
        <w:rPr>
          <w:rFonts w:hint="eastAsia"/>
        </w:rPr>
        <w:t>端对</w:t>
      </w:r>
      <w:r w:rsidRPr="00F04D6F">
        <w:t xml:space="preserve"> Current Pattern </w:t>
      </w:r>
      <w:r w:rsidRPr="00F04D6F">
        <w:rPr>
          <w:rFonts w:hint="eastAsia"/>
        </w:rPr>
        <w:t>的参数项目规格定义</w:t>
      </w:r>
    </w:p>
    <w:p w:rsidR="00F04D6F" w:rsidRPr="00F04D6F" w:rsidRDefault="00F04D6F" w:rsidP="00F04D6F">
      <w:pPr>
        <w:pStyle w:val="afff2"/>
        <w:ind w:firstLineChars="0" w:firstLine="0"/>
        <w:jc w:val="center"/>
      </w:pPr>
      <w:r w:rsidRPr="00F04D6F">
        <w:rPr>
          <w:rFonts w:hint="eastAsia"/>
          <w:noProof/>
        </w:rPr>
        <w:drawing>
          <wp:inline distT="0" distB="0" distL="0" distR="0">
            <wp:extent cx="5731510" cy="1217678"/>
            <wp:effectExtent l="19050" t="0" r="2540" b="0"/>
            <wp:docPr id="1"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5"/>
                    <a:srcRect/>
                    <a:stretch>
                      <a:fillRect/>
                    </a:stretch>
                  </pic:blipFill>
                  <pic:spPr bwMode="auto">
                    <a:xfrm>
                      <a:off x="0" y="0"/>
                      <a:ext cx="5731510" cy="1217678"/>
                    </a:xfrm>
                    <a:prstGeom prst="rect">
                      <a:avLst/>
                    </a:prstGeom>
                    <a:noFill/>
                    <a:ln w="9525">
                      <a:noFill/>
                      <a:miter lim="800000"/>
                      <a:headEnd/>
                      <a:tailEnd/>
                    </a:ln>
                  </pic:spPr>
                </pic:pic>
              </a:graphicData>
            </a:graphic>
          </wp:inline>
        </w:drawing>
      </w:r>
    </w:p>
    <w:p w:rsidR="00F04D6F" w:rsidRPr="00F04D6F" w:rsidRDefault="00F04D6F" w:rsidP="00F04D6F">
      <w:pPr>
        <w:pStyle w:val="afd"/>
        <w:spacing w:before="156" w:after="156"/>
      </w:pPr>
      <w:r w:rsidRPr="00F04D6F">
        <w:rPr>
          <w:bCs/>
        </w:rPr>
        <w:t>Receiver</w:t>
      </w:r>
      <w:r w:rsidRPr="00F04D6F">
        <w:rPr>
          <w:rFonts w:hint="eastAsia"/>
          <w:bCs/>
        </w:rPr>
        <w:t>端</w:t>
      </w:r>
      <w:r w:rsidRPr="00F04D6F">
        <w:rPr>
          <w:bCs/>
        </w:rPr>
        <w:t>Current Pattern</w:t>
      </w:r>
      <w:r w:rsidRPr="00F04D6F">
        <w:rPr>
          <w:rFonts w:hint="eastAsia"/>
          <w:bCs/>
        </w:rPr>
        <w:t>定义</w:t>
      </w:r>
    </w:p>
    <w:p w:rsidR="00F04D6F" w:rsidRDefault="00F04D6F" w:rsidP="00F04D6F">
      <w:pPr>
        <w:pStyle w:val="afff2"/>
      </w:pPr>
      <w:r w:rsidRPr="00F04D6F">
        <w:rPr>
          <w:rFonts w:hint="eastAsia"/>
        </w:rPr>
        <w:t>本节将针对</w:t>
      </w:r>
      <w:r w:rsidR="00C942C5">
        <w:t>FD</w:t>
      </w:r>
      <w:r w:rsidRPr="00F04D6F">
        <w:rPr>
          <w:rFonts w:hint="eastAsia"/>
        </w:rPr>
        <w:t>电源适配器侧的</w:t>
      </w:r>
      <w:r w:rsidRPr="00F04D6F">
        <w:t>Receiver</w:t>
      </w:r>
      <w:r w:rsidRPr="00F04D6F">
        <w:rPr>
          <w:rFonts w:hint="eastAsia"/>
        </w:rPr>
        <w:t>端说明如何能够判读</w:t>
      </w:r>
      <w:r w:rsidRPr="00F04D6F">
        <w:t>Transceiver</w:t>
      </w:r>
      <w:r w:rsidRPr="00F04D6F">
        <w:rPr>
          <w:rFonts w:hint="eastAsia"/>
        </w:rPr>
        <w:t>端送出的有效</w:t>
      </w:r>
      <w:r w:rsidRPr="00F04D6F">
        <w:t>Current Pattern</w:t>
      </w:r>
      <w:r w:rsidRPr="00F04D6F">
        <w:rPr>
          <w:rFonts w:hint="eastAsia"/>
        </w:rPr>
        <w:t>。以</w:t>
      </w:r>
      <w:r w:rsidRPr="00F04D6F">
        <w:t>Receiver</w:t>
      </w:r>
      <w:r w:rsidRPr="00F04D6F">
        <w:rPr>
          <w:rFonts w:hint="eastAsia"/>
        </w:rPr>
        <w:t>端</w:t>
      </w:r>
      <w:r w:rsidRPr="00F04D6F">
        <w:t>Current Pattern</w:t>
      </w:r>
      <w:r w:rsidRPr="00F04D6F">
        <w:rPr>
          <w:rFonts w:hint="eastAsia"/>
        </w:rPr>
        <w:t>定义做为说明开端。</w:t>
      </w:r>
    </w:p>
    <w:p w:rsidR="00504886" w:rsidRDefault="00504886" w:rsidP="00504886">
      <w:pPr>
        <w:pStyle w:val="afff2"/>
        <w:ind w:firstLineChars="0" w:firstLine="0"/>
        <w:jc w:val="center"/>
      </w:pPr>
      <w:r w:rsidRPr="00F04D6F">
        <w:rPr>
          <w:noProof/>
        </w:rPr>
        <w:drawing>
          <wp:inline distT="0" distB="0" distL="0" distR="0">
            <wp:extent cx="5724525" cy="1511935"/>
            <wp:effectExtent l="19050" t="0" r="0" b="0"/>
            <wp:docPr id="7"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6"/>
                    <a:srcRect/>
                    <a:stretch>
                      <a:fillRect/>
                    </a:stretch>
                  </pic:blipFill>
                  <pic:spPr bwMode="auto">
                    <a:xfrm>
                      <a:off x="0" y="0"/>
                      <a:ext cx="5724525" cy="1511935"/>
                    </a:xfrm>
                    <a:prstGeom prst="rect">
                      <a:avLst/>
                    </a:prstGeom>
                    <a:noFill/>
                    <a:ln w="9525">
                      <a:noFill/>
                      <a:miter lim="800000"/>
                      <a:headEnd/>
                      <a:tailEnd/>
                    </a:ln>
                  </pic:spPr>
                </pic:pic>
              </a:graphicData>
            </a:graphic>
          </wp:inline>
        </w:drawing>
      </w:r>
    </w:p>
    <w:p w:rsidR="00504886" w:rsidRDefault="00504886" w:rsidP="00504886">
      <w:pPr>
        <w:pStyle w:val="af0"/>
        <w:spacing w:before="156" w:after="156"/>
      </w:pPr>
      <w:r w:rsidRPr="00F04D6F">
        <w:t>Receiver</w:t>
      </w:r>
      <w:r w:rsidRPr="00F04D6F">
        <w:rPr>
          <w:rFonts w:hint="eastAsia"/>
        </w:rPr>
        <w:t>端</w:t>
      </w:r>
      <w:r w:rsidRPr="00F04D6F">
        <w:t>Current Pattern</w:t>
      </w:r>
      <w:r w:rsidRPr="00F04D6F">
        <w:rPr>
          <w:rFonts w:hint="eastAsia"/>
        </w:rPr>
        <w:t>定义，包括电流阈值及</w:t>
      </w:r>
      <w:r w:rsidRPr="00F04D6F">
        <w:t xml:space="preserve">Current Pattern </w:t>
      </w:r>
      <w:r w:rsidRPr="00F04D6F">
        <w:rPr>
          <w:rFonts w:hint="eastAsia"/>
        </w:rPr>
        <w:t>各成分时间宽度描述</w:t>
      </w:r>
    </w:p>
    <w:p w:rsidR="00F04D6F" w:rsidRDefault="00F04D6F" w:rsidP="00F04D6F">
      <w:pPr>
        <w:pStyle w:val="afff2"/>
      </w:pPr>
      <w:r>
        <w:rPr>
          <w:rFonts w:hint="eastAsia"/>
        </w:rPr>
        <w:t>图</w:t>
      </w:r>
      <w:r w:rsidR="00C942C5">
        <w:rPr>
          <w:rFonts w:hint="eastAsia"/>
        </w:rPr>
        <w:t>D.</w:t>
      </w:r>
      <w:r>
        <w:rPr>
          <w:rFonts w:hint="eastAsia"/>
        </w:rPr>
        <w:t>6</w:t>
      </w:r>
      <w:r w:rsidRPr="00F04D6F">
        <w:rPr>
          <w:rFonts w:hint="eastAsia"/>
        </w:rPr>
        <w:t>以图标方式说明</w:t>
      </w:r>
      <w:r w:rsidR="00C942C5">
        <w:t>FD</w:t>
      </w:r>
      <w:r w:rsidRPr="00F04D6F">
        <w:rPr>
          <w:rFonts w:hint="eastAsia"/>
        </w:rPr>
        <w:t>协议使用的</w:t>
      </w:r>
      <w:r w:rsidRPr="00F04D6F">
        <w:t xml:space="preserve"> Current Pattern </w:t>
      </w:r>
      <w:r w:rsidRPr="00F04D6F">
        <w:rPr>
          <w:rFonts w:hint="eastAsia"/>
        </w:rPr>
        <w:t>在</w:t>
      </w:r>
      <w:r w:rsidRPr="00F04D6F">
        <w:t xml:space="preserve"> Receiver </w:t>
      </w:r>
      <w:r w:rsidRPr="00F04D6F">
        <w:rPr>
          <w:rFonts w:hint="eastAsia"/>
        </w:rPr>
        <w:t>端根据判定标准典型値的定义。判定标准于</w:t>
      </w:r>
      <w:r>
        <w:rPr>
          <w:rFonts w:hint="eastAsia"/>
        </w:rPr>
        <w:t>表</w:t>
      </w:r>
      <w:r w:rsidR="00C942C5">
        <w:rPr>
          <w:rFonts w:hint="eastAsia"/>
        </w:rPr>
        <w:t>D.</w:t>
      </w:r>
      <w:r>
        <w:rPr>
          <w:rFonts w:hint="eastAsia"/>
        </w:rPr>
        <w:t>2</w:t>
      </w:r>
      <w:r w:rsidRPr="00F04D6F">
        <w:rPr>
          <w:rFonts w:hint="eastAsia"/>
        </w:rPr>
        <w:t>叙述。</w:t>
      </w:r>
    </w:p>
    <w:p w:rsidR="00504886" w:rsidRDefault="00504886" w:rsidP="00504886">
      <w:pPr>
        <w:pStyle w:val="af9"/>
        <w:spacing w:before="156" w:after="156"/>
      </w:pPr>
      <w:r w:rsidRPr="00F04D6F">
        <w:t>Receiver</w:t>
      </w:r>
      <w:r w:rsidRPr="00F04D6F">
        <w:rPr>
          <w:rFonts w:hint="eastAsia"/>
        </w:rPr>
        <w:t>端对</w:t>
      </w:r>
      <w:r w:rsidRPr="00F04D6F">
        <w:t xml:space="preserve"> Current Pattern </w:t>
      </w:r>
      <w:r w:rsidRPr="00F04D6F">
        <w:rPr>
          <w:rFonts w:hint="eastAsia"/>
        </w:rPr>
        <w:t>各参数项目的判定标准定义</w:t>
      </w:r>
    </w:p>
    <w:p w:rsidR="00504886" w:rsidRPr="00F04D6F" w:rsidRDefault="00504886" w:rsidP="00504886">
      <w:pPr>
        <w:pStyle w:val="afff2"/>
        <w:ind w:firstLineChars="0" w:firstLine="0"/>
        <w:jc w:val="center"/>
      </w:pPr>
      <w:r w:rsidRPr="00F04D6F">
        <w:rPr>
          <w:rFonts w:hint="eastAsia"/>
          <w:noProof/>
        </w:rPr>
        <w:drawing>
          <wp:inline distT="0" distB="0" distL="0" distR="0">
            <wp:extent cx="5731510" cy="1295898"/>
            <wp:effectExtent l="19050" t="0" r="2540" b="0"/>
            <wp:docPr id="11"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7"/>
                    <a:srcRect/>
                    <a:stretch>
                      <a:fillRect/>
                    </a:stretch>
                  </pic:blipFill>
                  <pic:spPr bwMode="auto">
                    <a:xfrm>
                      <a:off x="0" y="0"/>
                      <a:ext cx="5731510" cy="1295898"/>
                    </a:xfrm>
                    <a:prstGeom prst="rect">
                      <a:avLst/>
                    </a:prstGeom>
                    <a:noFill/>
                    <a:ln w="9525">
                      <a:noFill/>
                      <a:miter lim="800000"/>
                      <a:headEnd/>
                      <a:tailEnd/>
                    </a:ln>
                  </pic:spPr>
                </pic:pic>
              </a:graphicData>
            </a:graphic>
          </wp:inline>
        </w:drawing>
      </w:r>
    </w:p>
    <w:p w:rsidR="00F04D6F" w:rsidRDefault="00F04D6F" w:rsidP="00F04D6F">
      <w:pPr>
        <w:pStyle w:val="afff2"/>
      </w:pPr>
      <w:r w:rsidRPr="00F04D6F">
        <w:rPr>
          <w:rFonts w:hint="eastAsia"/>
        </w:rPr>
        <w:t>识别</w:t>
      </w:r>
      <w:r w:rsidRPr="00F04D6F">
        <w:t>Current Pattern</w:t>
      </w:r>
      <w:r w:rsidRPr="00F04D6F">
        <w:rPr>
          <w:rFonts w:hint="eastAsia"/>
        </w:rPr>
        <w:t>所需要的相关规格均定义于</w:t>
      </w:r>
      <w:r>
        <w:rPr>
          <w:rFonts w:hint="eastAsia"/>
        </w:rPr>
        <w:t>表</w:t>
      </w:r>
      <w:r w:rsidR="00C942C5">
        <w:rPr>
          <w:rFonts w:hint="eastAsia"/>
        </w:rPr>
        <w:t>D.</w:t>
      </w:r>
      <w:r>
        <w:rPr>
          <w:rFonts w:hint="eastAsia"/>
        </w:rPr>
        <w:t>2</w:t>
      </w:r>
      <w:r w:rsidRPr="00F04D6F">
        <w:rPr>
          <w:rFonts w:hint="eastAsia"/>
        </w:rPr>
        <w:t>。以〝</w:t>
      </w:r>
      <w:r w:rsidRPr="00F04D6F">
        <w:t>On time (A)</w:t>
      </w:r>
      <w:r w:rsidRPr="00F04D6F">
        <w:rPr>
          <w:rFonts w:hint="eastAsia"/>
        </w:rPr>
        <w:t>〞定义为例，</w:t>
      </w:r>
      <w:r w:rsidRPr="00F04D6F">
        <w:t>Receiver</w:t>
      </w:r>
      <w:r w:rsidRPr="00F04D6F">
        <w:rPr>
          <w:rFonts w:hint="eastAsia"/>
        </w:rPr>
        <w:t>端</w:t>
      </w:r>
      <w:r w:rsidRPr="00F04D6F">
        <w:t>Policy Manager</w:t>
      </w:r>
      <w:r w:rsidRPr="00F04D6F">
        <w:rPr>
          <w:rFonts w:hint="eastAsia"/>
        </w:rPr>
        <w:t>判断接收到的电流脉波宽度是介于</w:t>
      </w:r>
      <w:r w:rsidRPr="00F04D6F">
        <w:t>430ms~570ms</w:t>
      </w:r>
      <w:r w:rsidRPr="00F04D6F">
        <w:rPr>
          <w:rFonts w:hint="eastAsia"/>
        </w:rPr>
        <w:t>便标注接收到的讯息为〝</w:t>
      </w:r>
      <w:r w:rsidRPr="00F04D6F">
        <w:t>On time (A)</w:t>
      </w:r>
      <w:r w:rsidRPr="00F04D6F">
        <w:rPr>
          <w:rFonts w:hint="eastAsia"/>
        </w:rPr>
        <w:t>〞。其有效性可以分别以时间宽度及电流阈值讨论。</w:t>
      </w:r>
      <w:r w:rsidRPr="00F04D6F">
        <w:t>Transceiver</w:t>
      </w:r>
      <w:r w:rsidRPr="00F04D6F">
        <w:rPr>
          <w:rFonts w:hint="eastAsia"/>
        </w:rPr>
        <w:t>端</w:t>
      </w:r>
      <w:r w:rsidRPr="00F04D6F">
        <w:t>Policy Manager</w:t>
      </w:r>
      <w:r w:rsidRPr="00F04D6F">
        <w:rPr>
          <w:rFonts w:hint="eastAsia"/>
        </w:rPr>
        <w:t>根据</w:t>
      </w:r>
      <w:r w:rsidR="00504886">
        <w:rPr>
          <w:rFonts w:hint="eastAsia"/>
        </w:rPr>
        <w:t>表</w:t>
      </w:r>
      <w:r w:rsidR="00C942C5">
        <w:rPr>
          <w:rFonts w:hint="eastAsia"/>
        </w:rPr>
        <w:t>D.</w:t>
      </w:r>
      <w:r w:rsidR="00504886">
        <w:rPr>
          <w:rFonts w:hint="eastAsia"/>
        </w:rPr>
        <w:t>1</w:t>
      </w:r>
      <w:r w:rsidRPr="00F04D6F">
        <w:rPr>
          <w:rFonts w:hint="eastAsia"/>
        </w:rPr>
        <w:t>中〝</w:t>
      </w:r>
      <w:r w:rsidRPr="00F04D6F">
        <w:t>On time (A</w:t>
      </w:r>
      <w:r w:rsidRPr="00F04D6F">
        <w:t>’</w:t>
      </w:r>
      <w:r w:rsidRPr="00F04D6F">
        <w:t>)</w:t>
      </w:r>
      <w:r w:rsidRPr="00F04D6F">
        <w:rPr>
          <w:rFonts w:hint="eastAsia"/>
        </w:rPr>
        <w:t>〞定义送出电流脉波，此电流脉波时间宽度小于</w:t>
      </w:r>
      <w:r w:rsidRPr="00F04D6F">
        <w:t>Receiver</w:t>
      </w:r>
      <w:r w:rsidRPr="00F04D6F">
        <w:rPr>
          <w:rFonts w:hint="eastAsia"/>
        </w:rPr>
        <w:t>端</w:t>
      </w:r>
      <w:r w:rsidRPr="00F04D6F">
        <w:t>Policy Manager</w:t>
      </w:r>
      <w:r w:rsidRPr="00F04D6F">
        <w:rPr>
          <w:rFonts w:hint="eastAsia"/>
        </w:rPr>
        <w:t>依据的</w:t>
      </w:r>
      <w:r w:rsidR="00504886">
        <w:rPr>
          <w:rFonts w:hint="eastAsia"/>
        </w:rPr>
        <w:t>表</w:t>
      </w:r>
      <w:r w:rsidR="00C942C5">
        <w:rPr>
          <w:rFonts w:hint="eastAsia"/>
        </w:rPr>
        <w:t>D.</w:t>
      </w:r>
      <w:r w:rsidR="00504886">
        <w:rPr>
          <w:rFonts w:hint="eastAsia"/>
        </w:rPr>
        <w:t>2</w:t>
      </w:r>
      <w:r w:rsidRPr="00F04D6F">
        <w:rPr>
          <w:rFonts w:hint="eastAsia"/>
        </w:rPr>
        <w:t>〝</w:t>
      </w:r>
      <w:r w:rsidRPr="00F04D6F">
        <w:t>On time (A)</w:t>
      </w:r>
      <w:r w:rsidRPr="00F04D6F">
        <w:rPr>
          <w:rFonts w:hint="eastAsia"/>
        </w:rPr>
        <w:t>〞判定标准，符合时间宽度判定的有效性。再者〝</w:t>
      </w:r>
      <w:r w:rsidRPr="00F04D6F">
        <w:t>On time (A</w:t>
      </w:r>
      <w:r w:rsidRPr="00F04D6F">
        <w:t>’</w:t>
      </w:r>
      <w:r w:rsidRPr="00F04D6F">
        <w:t>)</w:t>
      </w:r>
      <w:r w:rsidRPr="00F04D6F">
        <w:rPr>
          <w:rFonts w:hint="eastAsia"/>
        </w:rPr>
        <w:t>〞电流脉波的高电流水平规格〝</w:t>
      </w:r>
      <w:r w:rsidRPr="00F04D6F">
        <w:t>I_Control_H</w:t>
      </w:r>
      <w:r w:rsidRPr="00F04D6F">
        <w:t>’</w:t>
      </w:r>
      <w:r w:rsidRPr="00F04D6F">
        <w:rPr>
          <w:rFonts w:hint="eastAsia"/>
        </w:rPr>
        <w:t>〞大于〝</w:t>
      </w:r>
      <w:r w:rsidRPr="00F04D6F">
        <w:t>On time (A)</w:t>
      </w:r>
      <w:r w:rsidRPr="00F04D6F">
        <w:rPr>
          <w:rFonts w:hint="eastAsia"/>
        </w:rPr>
        <w:t>〞的高电流水平判定标准，及〝</w:t>
      </w:r>
      <w:r w:rsidRPr="00F04D6F">
        <w:t>On time (A</w:t>
      </w:r>
      <w:r w:rsidRPr="00F04D6F">
        <w:t>’</w:t>
      </w:r>
      <w:r w:rsidRPr="00F04D6F">
        <w:t>)</w:t>
      </w:r>
      <w:r w:rsidRPr="00F04D6F">
        <w:rPr>
          <w:rFonts w:hint="eastAsia"/>
        </w:rPr>
        <w:t>〞电流脉波的低电流水平规格〝</w:t>
      </w:r>
      <w:r w:rsidRPr="00F04D6F">
        <w:t>I_Control_L</w:t>
      </w:r>
      <w:r w:rsidRPr="00F04D6F">
        <w:t>’</w:t>
      </w:r>
      <w:r w:rsidRPr="00F04D6F">
        <w:rPr>
          <w:rFonts w:hint="eastAsia"/>
        </w:rPr>
        <w:t>〞小于〝</w:t>
      </w:r>
      <w:r w:rsidRPr="00F04D6F">
        <w:t>On time (A)</w:t>
      </w:r>
      <w:r w:rsidRPr="00F04D6F">
        <w:rPr>
          <w:rFonts w:hint="eastAsia"/>
        </w:rPr>
        <w:t>〞的低电流水平判定标准，因此</w:t>
      </w:r>
      <w:r w:rsidRPr="00F04D6F">
        <w:t>Receiver</w:t>
      </w:r>
      <w:r w:rsidRPr="00F04D6F">
        <w:rPr>
          <w:rFonts w:hint="eastAsia"/>
        </w:rPr>
        <w:t>端</w:t>
      </w:r>
      <w:r w:rsidRPr="00F04D6F">
        <w:t>Policy Manager</w:t>
      </w:r>
      <w:r w:rsidRPr="00F04D6F">
        <w:rPr>
          <w:rFonts w:hint="eastAsia"/>
        </w:rPr>
        <w:t>能够有效识别〝</w:t>
      </w:r>
      <w:r w:rsidRPr="00F04D6F">
        <w:t>On time (A)</w:t>
      </w:r>
      <w:r w:rsidRPr="00F04D6F">
        <w:rPr>
          <w:rFonts w:hint="eastAsia"/>
        </w:rPr>
        <w:t>〞电流脉波的高</w:t>
      </w:r>
      <w:r w:rsidRPr="00F04D6F">
        <w:t>/</w:t>
      </w:r>
      <w:r w:rsidRPr="00F04D6F">
        <w:rPr>
          <w:rFonts w:hint="eastAsia"/>
        </w:rPr>
        <w:t>低电流水平，符合电流阈值判定的有效性。</w:t>
      </w:r>
    </w:p>
    <w:p w:rsidR="00F04D6F" w:rsidRDefault="00F04D6F" w:rsidP="00F04D6F">
      <w:pPr>
        <w:pStyle w:val="afff2"/>
      </w:pPr>
      <w:r w:rsidRPr="00F04D6F">
        <w:lastRenderedPageBreak/>
        <w:t>Receiver</w:t>
      </w:r>
      <w:r w:rsidRPr="00F04D6F">
        <w:rPr>
          <w:rFonts w:hint="eastAsia"/>
        </w:rPr>
        <w:t>端</w:t>
      </w:r>
      <w:r w:rsidRPr="00F04D6F">
        <w:t>Policy Manager</w:t>
      </w:r>
      <w:r w:rsidRPr="00F04D6F">
        <w:rPr>
          <w:rFonts w:hint="eastAsia"/>
        </w:rPr>
        <w:t>是以收到的电流脉波群的第</w:t>
      </w:r>
      <w:r w:rsidRPr="00F04D6F">
        <w:t>1</w:t>
      </w:r>
      <w:r w:rsidRPr="00F04D6F">
        <w:rPr>
          <w:rFonts w:hint="eastAsia"/>
        </w:rPr>
        <w:t>个电流上升缘为</w:t>
      </w:r>
      <w:r w:rsidRPr="00F04D6F">
        <w:t>Current Pattern</w:t>
      </w:r>
      <w:r w:rsidRPr="00F04D6F">
        <w:rPr>
          <w:rFonts w:hint="eastAsia"/>
        </w:rPr>
        <w:t>开端识别。因此，不需要个别辨识</w:t>
      </w:r>
      <w:r>
        <w:rPr>
          <w:rFonts w:hint="eastAsia"/>
        </w:rPr>
        <w:t>表</w:t>
      </w:r>
      <w:r w:rsidR="00C942C5">
        <w:rPr>
          <w:rFonts w:hint="eastAsia"/>
        </w:rPr>
        <w:t>D.</w:t>
      </w:r>
      <w:r>
        <w:rPr>
          <w:rFonts w:hint="eastAsia"/>
        </w:rPr>
        <w:t>1</w:t>
      </w:r>
      <w:r w:rsidRPr="00F04D6F">
        <w:rPr>
          <w:rFonts w:hint="eastAsia"/>
        </w:rPr>
        <w:t>定义的〝</w:t>
      </w:r>
      <w:r w:rsidRPr="00F04D6F">
        <w:t>Off Time (X</w:t>
      </w:r>
      <w:r w:rsidRPr="00F04D6F">
        <w:t>’</w:t>
      </w:r>
      <w:r w:rsidRPr="00F04D6F">
        <w:t>)</w:t>
      </w:r>
      <w:r w:rsidRPr="00F04D6F">
        <w:rPr>
          <w:rFonts w:hint="eastAsia"/>
        </w:rPr>
        <w:t>〞，这是因为</w:t>
      </w:r>
      <w:r w:rsidRPr="00F04D6F">
        <w:t>Current Pattern</w:t>
      </w:r>
      <w:r w:rsidRPr="00F04D6F">
        <w:rPr>
          <w:rFonts w:hint="eastAsia"/>
        </w:rPr>
        <w:t>都被〝</w:t>
      </w:r>
      <w:r w:rsidRPr="00F04D6F">
        <w:t>Off Time (X</w:t>
      </w:r>
      <w:r w:rsidRPr="00F04D6F">
        <w:t>’</w:t>
      </w:r>
      <w:r w:rsidRPr="00F04D6F">
        <w:t>)</w:t>
      </w:r>
      <w:r w:rsidRPr="00F04D6F">
        <w:rPr>
          <w:rFonts w:hint="eastAsia"/>
        </w:rPr>
        <w:t>〞区分开来使第</w:t>
      </w:r>
      <w:r w:rsidRPr="00F04D6F">
        <w:t>1</w:t>
      </w:r>
      <w:r w:rsidRPr="00F04D6F">
        <w:rPr>
          <w:rFonts w:hint="eastAsia"/>
        </w:rPr>
        <w:t>个电流上升缘能被有效识别。</w:t>
      </w:r>
    </w:p>
    <w:p w:rsidR="00F04D6F" w:rsidRPr="00F04D6F" w:rsidRDefault="00F04D6F" w:rsidP="00F04D6F">
      <w:pPr>
        <w:pStyle w:val="afd"/>
        <w:spacing w:before="156" w:after="156"/>
      </w:pPr>
      <w:r w:rsidRPr="00F04D6F">
        <w:rPr>
          <w:bCs/>
        </w:rPr>
        <w:t xml:space="preserve">Current Pattern </w:t>
      </w:r>
      <w:r w:rsidRPr="00F04D6F">
        <w:rPr>
          <w:rFonts w:hint="eastAsia"/>
          <w:bCs/>
        </w:rPr>
        <w:t>指令集</w:t>
      </w:r>
    </w:p>
    <w:p w:rsidR="00F04D6F" w:rsidRPr="00F04D6F" w:rsidRDefault="00C942C5" w:rsidP="00F04D6F">
      <w:pPr>
        <w:pStyle w:val="afff2"/>
      </w:pPr>
      <w:r>
        <w:t>FD</w:t>
      </w:r>
      <w:r w:rsidR="00F04D6F" w:rsidRPr="00F04D6F">
        <w:rPr>
          <w:rFonts w:hint="eastAsia"/>
        </w:rPr>
        <w:t>协议使用及为简单，</w:t>
      </w:r>
      <w:r w:rsidR="00F04D6F" w:rsidRPr="00F04D6F">
        <w:t>Current Pattern</w:t>
      </w:r>
      <w:r w:rsidR="00F04D6F" w:rsidRPr="00F04D6F">
        <w:rPr>
          <w:rFonts w:hint="eastAsia"/>
        </w:rPr>
        <w:t>指令定义仅仅包含两种。在介绍这</w:t>
      </w:r>
      <w:r w:rsidR="00F04D6F" w:rsidRPr="00F04D6F">
        <w:t>2</w:t>
      </w:r>
      <w:r w:rsidR="00F04D6F" w:rsidRPr="00F04D6F">
        <w:rPr>
          <w:rFonts w:hint="eastAsia"/>
        </w:rPr>
        <w:t>种</w:t>
      </w:r>
      <w:r w:rsidR="00F04D6F" w:rsidRPr="00F04D6F">
        <w:t>Current Pattern</w:t>
      </w:r>
      <w:r w:rsidR="00F04D6F" w:rsidRPr="00F04D6F">
        <w:rPr>
          <w:rFonts w:hint="eastAsia"/>
        </w:rPr>
        <w:t>指令之前，先利用</w:t>
      </w:r>
      <w:r w:rsidR="00E13A1C">
        <w:rPr>
          <w:rFonts w:hint="eastAsia"/>
        </w:rPr>
        <w:t>图</w:t>
      </w:r>
      <w:r>
        <w:rPr>
          <w:rFonts w:hint="eastAsia"/>
        </w:rPr>
        <w:t>D.</w:t>
      </w:r>
      <w:r w:rsidR="00E13A1C">
        <w:rPr>
          <w:rFonts w:hint="eastAsia"/>
        </w:rPr>
        <w:t>5</w:t>
      </w:r>
      <w:r w:rsidR="00F04D6F" w:rsidRPr="00F04D6F">
        <w:rPr>
          <w:rFonts w:hint="eastAsia"/>
        </w:rPr>
        <w:t>说明</w:t>
      </w:r>
      <w:r w:rsidR="00F04D6F" w:rsidRPr="00F04D6F">
        <w:t>Current Pattern</w:t>
      </w:r>
      <w:r w:rsidR="00F04D6F" w:rsidRPr="00F04D6F">
        <w:rPr>
          <w:rFonts w:hint="eastAsia"/>
        </w:rPr>
        <w:t>的组成。在</w:t>
      </w:r>
      <w:r w:rsidR="00E13A1C">
        <w:rPr>
          <w:rFonts w:hint="eastAsia"/>
        </w:rPr>
        <w:t>图</w:t>
      </w:r>
      <w:r>
        <w:rPr>
          <w:rFonts w:hint="eastAsia"/>
        </w:rPr>
        <w:t>D.</w:t>
      </w:r>
      <w:r w:rsidR="00E13A1C">
        <w:rPr>
          <w:rFonts w:hint="eastAsia"/>
        </w:rPr>
        <w:t>5</w:t>
      </w:r>
      <w:r w:rsidR="00F04D6F" w:rsidRPr="00F04D6F">
        <w:rPr>
          <w:rFonts w:hint="eastAsia"/>
        </w:rPr>
        <w:t>中，〝</w:t>
      </w:r>
      <w:r w:rsidR="00F04D6F" w:rsidRPr="00F04D6F">
        <w:t>On time (B</w:t>
      </w:r>
      <w:r w:rsidR="00F04D6F" w:rsidRPr="00F04D6F">
        <w:t>’</w:t>
      </w:r>
      <w:r w:rsidR="00F04D6F" w:rsidRPr="00F04D6F">
        <w:t>)</w:t>
      </w:r>
      <w:r w:rsidR="00F04D6F" w:rsidRPr="00F04D6F">
        <w:rPr>
          <w:rFonts w:hint="eastAsia"/>
        </w:rPr>
        <w:t>〞与〝</w:t>
      </w:r>
      <w:r w:rsidR="00F04D6F" w:rsidRPr="00F04D6F">
        <w:t>Off time (D</w:t>
      </w:r>
      <w:r w:rsidR="00F04D6F" w:rsidRPr="00F04D6F">
        <w:t>’</w:t>
      </w:r>
      <w:r w:rsidR="00F04D6F" w:rsidRPr="00F04D6F">
        <w:t>)</w:t>
      </w:r>
      <w:r w:rsidR="00F04D6F" w:rsidRPr="00F04D6F">
        <w:rPr>
          <w:rFonts w:hint="eastAsia"/>
        </w:rPr>
        <w:t>〞两个元素构成</w:t>
      </w:r>
      <w:r w:rsidR="00F04D6F" w:rsidRPr="00F04D6F">
        <w:t>1</w:t>
      </w:r>
      <w:r w:rsidR="00F04D6F" w:rsidRPr="00F04D6F">
        <w:rPr>
          <w:rFonts w:hint="eastAsia"/>
        </w:rPr>
        <w:t>个</w:t>
      </w:r>
      <w:r w:rsidR="00F04D6F" w:rsidRPr="00F04D6F">
        <w:t>Long bit</w:t>
      </w:r>
      <w:r w:rsidR="00F04D6F" w:rsidRPr="00F04D6F">
        <w:rPr>
          <w:rFonts w:hint="eastAsia"/>
        </w:rPr>
        <w:t>，〝</w:t>
      </w:r>
      <w:r w:rsidR="00F04D6F" w:rsidRPr="00F04D6F">
        <w:t>On time (C</w:t>
      </w:r>
      <w:r w:rsidR="00F04D6F" w:rsidRPr="00F04D6F">
        <w:t>’</w:t>
      </w:r>
      <w:r w:rsidR="00F04D6F" w:rsidRPr="00F04D6F">
        <w:t>)</w:t>
      </w:r>
      <w:r w:rsidR="00F04D6F" w:rsidRPr="00F04D6F">
        <w:rPr>
          <w:rFonts w:hint="eastAsia"/>
        </w:rPr>
        <w:t>〞与〝</w:t>
      </w:r>
      <w:r w:rsidR="00F04D6F" w:rsidRPr="00F04D6F">
        <w:t>Off time (D</w:t>
      </w:r>
      <w:r w:rsidR="00F04D6F" w:rsidRPr="00F04D6F">
        <w:t>’</w:t>
      </w:r>
      <w:r w:rsidR="00F04D6F" w:rsidRPr="00F04D6F">
        <w:t>)</w:t>
      </w:r>
      <w:r w:rsidR="00F04D6F" w:rsidRPr="00F04D6F">
        <w:rPr>
          <w:rFonts w:hint="eastAsia"/>
        </w:rPr>
        <w:t>〞两个元素构成</w:t>
      </w:r>
      <w:r w:rsidR="00F04D6F" w:rsidRPr="00F04D6F">
        <w:t>1</w:t>
      </w:r>
      <w:r w:rsidR="00F04D6F" w:rsidRPr="00F04D6F">
        <w:rPr>
          <w:rFonts w:hint="eastAsia"/>
        </w:rPr>
        <w:t>个</w:t>
      </w:r>
      <w:r w:rsidR="00F04D6F" w:rsidRPr="00F04D6F">
        <w:t>Short bit</w:t>
      </w:r>
      <w:r w:rsidR="00F04D6F" w:rsidRPr="00F04D6F">
        <w:rPr>
          <w:rFonts w:hint="eastAsia"/>
        </w:rPr>
        <w:t>，〝</w:t>
      </w:r>
      <w:r w:rsidR="00F04D6F" w:rsidRPr="00F04D6F">
        <w:t>On time (A</w:t>
      </w:r>
      <w:r w:rsidR="00F04D6F" w:rsidRPr="00F04D6F">
        <w:t>’</w:t>
      </w:r>
      <w:r w:rsidR="00F04D6F" w:rsidRPr="00F04D6F">
        <w:t>)</w:t>
      </w:r>
      <w:r w:rsidR="00F04D6F" w:rsidRPr="00F04D6F">
        <w:rPr>
          <w:rFonts w:hint="eastAsia"/>
        </w:rPr>
        <w:t>〞做为</w:t>
      </w:r>
      <w:r w:rsidR="00F04D6F" w:rsidRPr="00F04D6F">
        <w:t>Current Pattern</w:t>
      </w:r>
      <w:r w:rsidR="00F04D6F" w:rsidRPr="00F04D6F">
        <w:rPr>
          <w:rFonts w:hint="eastAsia"/>
        </w:rPr>
        <w:t>的</w:t>
      </w:r>
      <w:r w:rsidR="00F04D6F" w:rsidRPr="00F04D6F">
        <w:t>End bit</w:t>
      </w:r>
      <w:r w:rsidR="00F04D6F" w:rsidRPr="00F04D6F">
        <w:rPr>
          <w:rFonts w:hint="eastAsia"/>
        </w:rPr>
        <w:t>，</w:t>
      </w:r>
      <w:r w:rsidR="00F04D6F" w:rsidRPr="00F04D6F">
        <w:t>End bit</w:t>
      </w:r>
      <w:r w:rsidR="00F04D6F" w:rsidRPr="00F04D6F">
        <w:rPr>
          <w:rFonts w:hint="eastAsia"/>
        </w:rPr>
        <w:t>后方以</w:t>
      </w:r>
      <w:r w:rsidR="00F04D6F" w:rsidRPr="00F04D6F">
        <w:t>1</w:t>
      </w:r>
      <w:r w:rsidR="00F04D6F" w:rsidRPr="00F04D6F">
        <w:rPr>
          <w:rFonts w:hint="eastAsia"/>
        </w:rPr>
        <w:t>个〝</w:t>
      </w:r>
      <w:r w:rsidR="00F04D6F" w:rsidRPr="00F04D6F">
        <w:t>On time (X</w:t>
      </w:r>
      <w:r w:rsidR="00F04D6F" w:rsidRPr="00F04D6F">
        <w:t>’</w:t>
      </w:r>
      <w:r w:rsidR="00F04D6F" w:rsidRPr="00F04D6F">
        <w:t>)</w:t>
      </w:r>
      <w:r w:rsidR="00F04D6F" w:rsidRPr="00F04D6F">
        <w:rPr>
          <w:rFonts w:hint="eastAsia"/>
        </w:rPr>
        <w:t>〞与下</w:t>
      </w:r>
      <w:r w:rsidR="00F04D6F" w:rsidRPr="00F04D6F">
        <w:t>1</w:t>
      </w:r>
      <w:r w:rsidR="00F04D6F" w:rsidRPr="00F04D6F">
        <w:rPr>
          <w:rFonts w:hint="eastAsia"/>
        </w:rPr>
        <w:t>个</w:t>
      </w:r>
      <w:r w:rsidR="00F04D6F" w:rsidRPr="00F04D6F">
        <w:t>Current Pattern</w:t>
      </w:r>
      <w:r w:rsidR="00F04D6F" w:rsidRPr="00F04D6F">
        <w:rPr>
          <w:rFonts w:hint="eastAsia"/>
        </w:rPr>
        <w:t>区隔。</w:t>
      </w:r>
      <w:r w:rsidR="00F04D6F" w:rsidRPr="00F04D6F">
        <w:t>Current Pattern</w:t>
      </w:r>
      <w:r w:rsidR="00F04D6F" w:rsidRPr="00F04D6F">
        <w:rPr>
          <w:rFonts w:hint="eastAsia"/>
        </w:rPr>
        <w:t>的</w:t>
      </w:r>
      <w:r w:rsidR="00F04D6F" w:rsidRPr="00F04D6F">
        <w:t>Head</w:t>
      </w:r>
      <w:r w:rsidR="00F04D6F" w:rsidRPr="00F04D6F">
        <w:rPr>
          <w:rFonts w:hint="eastAsia"/>
        </w:rPr>
        <w:t>以</w:t>
      </w:r>
      <w:r w:rsidR="00F04D6F" w:rsidRPr="00F04D6F">
        <w:t>1</w:t>
      </w:r>
      <w:r w:rsidR="00F04D6F" w:rsidRPr="00F04D6F">
        <w:rPr>
          <w:rFonts w:hint="eastAsia"/>
        </w:rPr>
        <w:t>个〝</w:t>
      </w:r>
      <w:r w:rsidR="00F04D6F" w:rsidRPr="00F04D6F">
        <w:t>On time (X</w:t>
      </w:r>
      <w:r w:rsidR="00F04D6F" w:rsidRPr="00F04D6F">
        <w:t>’</w:t>
      </w:r>
      <w:r w:rsidR="00F04D6F" w:rsidRPr="00F04D6F">
        <w:t>)</w:t>
      </w:r>
      <w:r w:rsidR="00F04D6F" w:rsidRPr="00F04D6F">
        <w:rPr>
          <w:rFonts w:hint="eastAsia"/>
        </w:rPr>
        <w:t>〞引领的电流上升缘做为识别。</w:t>
      </w:r>
    </w:p>
    <w:p w:rsidR="00F04D6F" w:rsidRPr="00F04D6F" w:rsidRDefault="00F04D6F" w:rsidP="00F04D6F">
      <w:pPr>
        <w:pStyle w:val="afff2"/>
      </w:pPr>
      <w:r w:rsidRPr="00F04D6F">
        <w:rPr>
          <w:rFonts w:hint="eastAsia"/>
        </w:rPr>
        <w:t>总结，</w:t>
      </w:r>
      <w:r w:rsidRPr="00F04D6F">
        <w:t>1</w:t>
      </w:r>
      <w:r w:rsidRPr="00F04D6F">
        <w:rPr>
          <w:rFonts w:hint="eastAsia"/>
        </w:rPr>
        <w:t>个</w:t>
      </w:r>
      <w:r w:rsidRPr="00F04D6F">
        <w:t>Current Pattern</w:t>
      </w:r>
      <w:r w:rsidRPr="00F04D6F">
        <w:rPr>
          <w:rFonts w:hint="eastAsia"/>
        </w:rPr>
        <w:t>主体由</w:t>
      </w:r>
      <w:r w:rsidRPr="00F04D6F">
        <w:t>Long bit</w:t>
      </w:r>
      <w:r w:rsidRPr="00F04D6F">
        <w:rPr>
          <w:rFonts w:hint="eastAsia"/>
        </w:rPr>
        <w:t>、</w:t>
      </w:r>
      <w:r w:rsidRPr="00F04D6F">
        <w:t>Short bit</w:t>
      </w:r>
      <w:r w:rsidRPr="00F04D6F">
        <w:rPr>
          <w:rFonts w:hint="eastAsia"/>
        </w:rPr>
        <w:t>及</w:t>
      </w:r>
      <w:r w:rsidRPr="00F04D6F">
        <w:t>End bit</w:t>
      </w:r>
      <w:r w:rsidRPr="00F04D6F">
        <w:rPr>
          <w:rFonts w:hint="eastAsia"/>
        </w:rPr>
        <w:t>等</w:t>
      </w:r>
      <w:r w:rsidRPr="00F04D6F">
        <w:t>3</w:t>
      </w:r>
      <w:r w:rsidRPr="00F04D6F">
        <w:rPr>
          <w:rFonts w:hint="eastAsia"/>
        </w:rPr>
        <w:t>个部件构成，开头及结尾安置一个〝</w:t>
      </w:r>
      <w:r w:rsidRPr="00F04D6F">
        <w:t>On time (X</w:t>
      </w:r>
      <w:r w:rsidRPr="00F04D6F">
        <w:t>’</w:t>
      </w:r>
      <w:r w:rsidRPr="00F04D6F">
        <w:t>)</w:t>
      </w:r>
      <w:r w:rsidRPr="00F04D6F">
        <w:rPr>
          <w:rFonts w:hint="eastAsia"/>
        </w:rPr>
        <w:t>〞。</w:t>
      </w:r>
    </w:p>
    <w:p w:rsidR="00F04D6F" w:rsidRPr="00F04D6F" w:rsidRDefault="00F04D6F" w:rsidP="00F04D6F">
      <w:pPr>
        <w:pStyle w:val="afff2"/>
      </w:pPr>
      <w:r w:rsidRPr="00F04D6F">
        <w:rPr>
          <w:rFonts w:hint="eastAsia"/>
        </w:rPr>
        <w:t>接下来介绍</w:t>
      </w:r>
      <w:r w:rsidR="00C942C5">
        <w:t>FD</w:t>
      </w:r>
      <w:r w:rsidRPr="00F04D6F">
        <w:rPr>
          <w:rFonts w:hint="eastAsia"/>
        </w:rPr>
        <w:t>的</w:t>
      </w:r>
      <w:r w:rsidRPr="00F04D6F">
        <w:t>2</w:t>
      </w:r>
      <w:r w:rsidRPr="00F04D6F">
        <w:rPr>
          <w:rFonts w:hint="eastAsia"/>
        </w:rPr>
        <w:t>种</w:t>
      </w:r>
      <w:r w:rsidRPr="00F04D6F">
        <w:t>Current Pattern</w:t>
      </w:r>
      <w:r w:rsidRPr="00F04D6F">
        <w:rPr>
          <w:rFonts w:hint="eastAsia"/>
        </w:rPr>
        <w:t>指令，其功能分别是〝调升电压〞及〝调降电压〞。〝调升电压〞</w:t>
      </w:r>
      <w:r w:rsidRPr="00F04D6F">
        <w:t xml:space="preserve"> Current Pattern</w:t>
      </w:r>
      <w:r w:rsidRPr="00F04D6F">
        <w:rPr>
          <w:rFonts w:hint="eastAsia"/>
        </w:rPr>
        <w:t>的组成是先由连续</w:t>
      </w:r>
      <w:r w:rsidRPr="00F04D6F">
        <w:t>3</w:t>
      </w:r>
      <w:r w:rsidRPr="00F04D6F">
        <w:rPr>
          <w:rFonts w:hint="eastAsia"/>
        </w:rPr>
        <w:t>个</w:t>
      </w:r>
      <w:r w:rsidRPr="00F04D6F">
        <w:t>Long bit</w:t>
      </w:r>
      <w:r w:rsidRPr="00F04D6F">
        <w:rPr>
          <w:rFonts w:hint="eastAsia"/>
        </w:rPr>
        <w:t>再接连续</w:t>
      </w:r>
      <w:r w:rsidRPr="00F04D6F">
        <w:t>2</w:t>
      </w:r>
      <w:r w:rsidRPr="00F04D6F">
        <w:rPr>
          <w:rFonts w:hint="eastAsia"/>
        </w:rPr>
        <w:t>个</w:t>
      </w:r>
      <w:r w:rsidRPr="00F04D6F">
        <w:t>Short bit</w:t>
      </w:r>
      <w:r w:rsidRPr="00F04D6F">
        <w:rPr>
          <w:rFonts w:hint="eastAsia"/>
        </w:rPr>
        <w:t>，最后加上</w:t>
      </w:r>
      <w:r w:rsidRPr="00F04D6F">
        <w:t xml:space="preserve">1 </w:t>
      </w:r>
      <w:r w:rsidRPr="00F04D6F">
        <w:rPr>
          <w:rFonts w:hint="eastAsia"/>
        </w:rPr>
        <w:t>个</w:t>
      </w:r>
      <w:r w:rsidRPr="00F04D6F">
        <w:t>End bit</w:t>
      </w:r>
      <w:r w:rsidRPr="00F04D6F">
        <w:rPr>
          <w:rFonts w:hint="eastAsia"/>
        </w:rPr>
        <w:t>。〞。〝调降电压〞</w:t>
      </w:r>
      <w:r w:rsidRPr="00F04D6F">
        <w:t xml:space="preserve"> Current Pattern</w:t>
      </w:r>
      <w:r w:rsidRPr="00F04D6F">
        <w:rPr>
          <w:rFonts w:hint="eastAsia"/>
        </w:rPr>
        <w:t>的组成是先由连续</w:t>
      </w:r>
      <w:r w:rsidRPr="00F04D6F">
        <w:t>2</w:t>
      </w:r>
      <w:r w:rsidRPr="00F04D6F">
        <w:rPr>
          <w:rFonts w:hint="eastAsia"/>
        </w:rPr>
        <w:t>个</w:t>
      </w:r>
      <w:r w:rsidRPr="00F04D6F">
        <w:t>Short bit</w:t>
      </w:r>
      <w:r w:rsidRPr="00F04D6F">
        <w:rPr>
          <w:rFonts w:hint="eastAsia"/>
        </w:rPr>
        <w:t>再接连续</w:t>
      </w:r>
      <w:r w:rsidRPr="00F04D6F">
        <w:t>3</w:t>
      </w:r>
      <w:r w:rsidRPr="00F04D6F">
        <w:rPr>
          <w:rFonts w:hint="eastAsia"/>
        </w:rPr>
        <w:t>个</w:t>
      </w:r>
      <w:r w:rsidRPr="00F04D6F">
        <w:t>Long bit</w:t>
      </w:r>
      <w:r w:rsidRPr="00F04D6F">
        <w:rPr>
          <w:rFonts w:hint="eastAsia"/>
        </w:rPr>
        <w:t>，最后加上</w:t>
      </w:r>
      <w:r w:rsidRPr="00F04D6F">
        <w:t xml:space="preserve">1 </w:t>
      </w:r>
      <w:r w:rsidRPr="00F04D6F">
        <w:rPr>
          <w:rFonts w:hint="eastAsia"/>
        </w:rPr>
        <w:t>个</w:t>
      </w:r>
      <w:r w:rsidRPr="00F04D6F">
        <w:t>End bit</w:t>
      </w:r>
      <w:r w:rsidRPr="00F04D6F">
        <w:rPr>
          <w:rFonts w:hint="eastAsia"/>
        </w:rPr>
        <w:t>。</w:t>
      </w:r>
    </w:p>
    <w:p w:rsidR="00F04D6F" w:rsidRDefault="00F04D6F" w:rsidP="00F04D6F">
      <w:pPr>
        <w:pStyle w:val="afff2"/>
      </w:pPr>
      <w:r w:rsidRPr="00F04D6F">
        <w:rPr>
          <w:rFonts w:hint="eastAsia"/>
        </w:rPr>
        <w:t>当</w:t>
      </w:r>
      <w:r w:rsidR="00C942C5">
        <w:t>FD</w:t>
      </w:r>
      <w:r w:rsidRPr="00F04D6F">
        <w:rPr>
          <w:rFonts w:hint="eastAsia"/>
        </w:rPr>
        <w:t>电源适配器收到</w:t>
      </w:r>
      <w:r w:rsidRPr="00F04D6F">
        <w:t>1</w:t>
      </w:r>
      <w:r w:rsidRPr="00F04D6F">
        <w:rPr>
          <w:rFonts w:hint="eastAsia"/>
        </w:rPr>
        <w:t>个有效的〝调升电压〞</w:t>
      </w:r>
      <w:r w:rsidRPr="00F04D6F">
        <w:t xml:space="preserve"> Current Pattern</w:t>
      </w:r>
      <w:r w:rsidRPr="00F04D6F">
        <w:rPr>
          <w:rFonts w:hint="eastAsia"/>
        </w:rPr>
        <w:t>时，会将其输出电压调升一阶。反之，当收到</w:t>
      </w:r>
      <w:r w:rsidRPr="00F04D6F">
        <w:t>1</w:t>
      </w:r>
      <w:r w:rsidRPr="00F04D6F">
        <w:rPr>
          <w:rFonts w:hint="eastAsia"/>
        </w:rPr>
        <w:t>个有效的〝调降电压〞</w:t>
      </w:r>
      <w:r w:rsidRPr="00F04D6F">
        <w:t xml:space="preserve"> Current Pattern</w:t>
      </w:r>
      <w:r w:rsidRPr="00F04D6F">
        <w:rPr>
          <w:rFonts w:hint="eastAsia"/>
        </w:rPr>
        <w:t>时，会将其输出电压调降一阶。</w:t>
      </w:r>
    </w:p>
    <w:p w:rsidR="00E13A1C" w:rsidRDefault="00E13A1C" w:rsidP="00E13A1C">
      <w:pPr>
        <w:pStyle w:val="af0"/>
        <w:numPr>
          <w:ilvl w:val="0"/>
          <w:numId w:val="0"/>
        </w:numPr>
        <w:spacing w:before="156" w:after="156"/>
      </w:pPr>
      <w:r w:rsidRPr="00E13A1C">
        <w:rPr>
          <w:noProof/>
        </w:rPr>
        <w:drawing>
          <wp:inline distT="0" distB="0" distL="0" distR="0">
            <wp:extent cx="5724525" cy="3403600"/>
            <wp:effectExtent l="19050" t="0" r="9525" b="0"/>
            <wp:docPr id="97"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8"/>
                    <a:srcRect/>
                    <a:stretch>
                      <a:fillRect/>
                    </a:stretch>
                  </pic:blipFill>
                  <pic:spPr bwMode="auto">
                    <a:xfrm>
                      <a:off x="0" y="0"/>
                      <a:ext cx="5724525" cy="3403600"/>
                    </a:xfrm>
                    <a:prstGeom prst="rect">
                      <a:avLst/>
                    </a:prstGeom>
                    <a:noFill/>
                    <a:ln w="9525">
                      <a:noFill/>
                      <a:miter lim="800000"/>
                      <a:headEnd/>
                      <a:tailEnd/>
                    </a:ln>
                  </pic:spPr>
                </pic:pic>
              </a:graphicData>
            </a:graphic>
          </wp:inline>
        </w:drawing>
      </w:r>
    </w:p>
    <w:p w:rsidR="00E13A1C" w:rsidRPr="00E13A1C" w:rsidRDefault="00E13A1C" w:rsidP="00E13A1C">
      <w:pPr>
        <w:pStyle w:val="af0"/>
        <w:spacing w:before="156" w:after="156"/>
      </w:pPr>
      <w:r w:rsidRPr="00E13A1C">
        <w:rPr>
          <w:rFonts w:hint="eastAsia"/>
        </w:rPr>
        <w:t>〝调升电压〞及〝调降电压〞</w:t>
      </w:r>
      <w:r w:rsidRPr="00E13A1C">
        <w:t>Current Pattern</w:t>
      </w:r>
      <w:r w:rsidRPr="00E13A1C">
        <w:rPr>
          <w:rFonts w:hint="eastAsia"/>
        </w:rPr>
        <w:t>的定义</w:t>
      </w:r>
    </w:p>
    <w:p w:rsidR="00E13A1C" w:rsidRPr="00E13A1C" w:rsidRDefault="00E13A1C" w:rsidP="00E13A1C">
      <w:pPr>
        <w:pStyle w:val="afd"/>
        <w:spacing w:before="156" w:after="156"/>
      </w:pPr>
      <w:r w:rsidRPr="00E13A1C">
        <w:rPr>
          <w:rFonts w:hint="eastAsia"/>
          <w:bCs/>
        </w:rPr>
        <w:t>电源适配器特性描述</w:t>
      </w:r>
    </w:p>
    <w:p w:rsidR="00E13A1C" w:rsidRPr="00E13A1C" w:rsidRDefault="00E13A1C" w:rsidP="00E13A1C">
      <w:pPr>
        <w:pStyle w:val="afff2"/>
      </w:pPr>
      <w:r w:rsidRPr="00E13A1C">
        <w:rPr>
          <w:rFonts w:hint="eastAsia"/>
        </w:rPr>
        <w:t>参考</w:t>
      </w:r>
      <w:r>
        <w:rPr>
          <w:rFonts w:hint="eastAsia"/>
        </w:rPr>
        <w:t>图</w:t>
      </w:r>
      <w:r w:rsidR="00C942C5">
        <w:rPr>
          <w:rFonts w:hint="eastAsia"/>
        </w:rPr>
        <w:t>D.</w:t>
      </w:r>
      <w:r>
        <w:rPr>
          <w:rFonts w:hint="eastAsia"/>
        </w:rPr>
        <w:t>3</w:t>
      </w:r>
      <w:r w:rsidRPr="00E13A1C">
        <w:rPr>
          <w:rFonts w:hint="eastAsia"/>
        </w:rPr>
        <w:t>，</w:t>
      </w:r>
      <w:r w:rsidR="00C942C5">
        <w:t>FD</w:t>
      </w:r>
      <w:r w:rsidRPr="00E13A1C">
        <w:rPr>
          <w:rFonts w:hint="eastAsia"/>
        </w:rPr>
        <w:t>定义</w:t>
      </w:r>
      <w:r w:rsidRPr="00E13A1C">
        <w:t>5V</w:t>
      </w:r>
      <w:r w:rsidRPr="00E13A1C">
        <w:rPr>
          <w:rFonts w:hint="eastAsia"/>
        </w:rPr>
        <w:t>、</w:t>
      </w:r>
      <w:r w:rsidRPr="00E13A1C">
        <w:t>7V</w:t>
      </w:r>
      <w:r w:rsidRPr="00E13A1C">
        <w:rPr>
          <w:rFonts w:hint="eastAsia"/>
        </w:rPr>
        <w:t>、</w:t>
      </w:r>
      <w:r w:rsidRPr="00E13A1C">
        <w:t>9V</w:t>
      </w:r>
      <w:r w:rsidRPr="00E13A1C">
        <w:rPr>
          <w:rFonts w:hint="eastAsia"/>
        </w:rPr>
        <w:t>及</w:t>
      </w:r>
      <w:r w:rsidRPr="00E13A1C">
        <w:t>12V</w:t>
      </w:r>
      <w:r w:rsidRPr="00E13A1C">
        <w:rPr>
          <w:rFonts w:hint="eastAsia"/>
        </w:rPr>
        <w:t>一共</w:t>
      </w:r>
      <w:r w:rsidRPr="00E13A1C">
        <w:t>4</w:t>
      </w:r>
      <w:r w:rsidRPr="00E13A1C">
        <w:rPr>
          <w:rFonts w:hint="eastAsia"/>
        </w:rPr>
        <w:t>阶电压状态。将</w:t>
      </w:r>
      <w:r w:rsidRPr="00E13A1C">
        <w:t>3</w:t>
      </w:r>
      <w:r w:rsidRPr="00E13A1C">
        <w:rPr>
          <w:rFonts w:hint="eastAsia"/>
        </w:rPr>
        <w:t>个连续有效的〝调升电压〞</w:t>
      </w:r>
      <w:r w:rsidRPr="00E13A1C">
        <w:t xml:space="preserve"> Current Patterns</w:t>
      </w:r>
      <w:r w:rsidRPr="00E13A1C">
        <w:rPr>
          <w:rFonts w:hint="eastAsia"/>
        </w:rPr>
        <w:t>送自</w:t>
      </w:r>
      <w:r w:rsidR="00C942C5">
        <w:t>FD</w:t>
      </w:r>
      <w:r w:rsidRPr="00E13A1C">
        <w:rPr>
          <w:rFonts w:hint="eastAsia"/>
        </w:rPr>
        <w:t>电源适配器，输出电压自</w:t>
      </w:r>
      <w:r w:rsidRPr="00E13A1C">
        <w:t>5V</w:t>
      </w:r>
      <w:r w:rsidRPr="00E13A1C">
        <w:rPr>
          <w:rFonts w:hint="eastAsia"/>
        </w:rPr>
        <w:t>起单一方向依续调升至</w:t>
      </w:r>
      <w:r w:rsidRPr="00E13A1C">
        <w:t>7V</w:t>
      </w:r>
      <w:r w:rsidRPr="00E13A1C">
        <w:rPr>
          <w:rFonts w:hint="eastAsia"/>
        </w:rPr>
        <w:t>、</w:t>
      </w:r>
      <w:r w:rsidRPr="00E13A1C">
        <w:t>9V</w:t>
      </w:r>
      <w:r w:rsidRPr="00E13A1C">
        <w:rPr>
          <w:rFonts w:hint="eastAsia"/>
        </w:rPr>
        <w:t>及</w:t>
      </w:r>
      <w:r w:rsidRPr="00E13A1C">
        <w:t>12V</w:t>
      </w:r>
      <w:r w:rsidRPr="00E13A1C">
        <w:rPr>
          <w:rFonts w:hint="eastAsia"/>
        </w:rPr>
        <w:t>，后续</w:t>
      </w:r>
      <w:r w:rsidR="00C942C5">
        <w:t>FD</w:t>
      </w:r>
      <w:r w:rsidRPr="00E13A1C">
        <w:rPr>
          <w:rFonts w:hint="eastAsia"/>
        </w:rPr>
        <w:t>电源适配器再收到任何有效的〝调升电压〞</w:t>
      </w:r>
      <w:r w:rsidRPr="00E13A1C">
        <w:t xml:space="preserve"> Current Pattern</w:t>
      </w:r>
      <w:r w:rsidRPr="00E13A1C">
        <w:rPr>
          <w:rFonts w:hint="eastAsia"/>
        </w:rPr>
        <w:t>时，输出电压依然会维持在</w:t>
      </w:r>
      <w:r w:rsidRPr="00E13A1C">
        <w:t>12V</w:t>
      </w:r>
      <w:r w:rsidRPr="00E13A1C">
        <w:rPr>
          <w:rFonts w:hint="eastAsia"/>
        </w:rPr>
        <w:t>。</w:t>
      </w:r>
    </w:p>
    <w:p w:rsidR="00E13A1C" w:rsidRPr="00E13A1C" w:rsidRDefault="00E13A1C" w:rsidP="00E13A1C">
      <w:pPr>
        <w:pStyle w:val="afff2"/>
      </w:pPr>
      <w:r w:rsidRPr="00E13A1C">
        <w:rPr>
          <w:rFonts w:hint="eastAsia"/>
        </w:rPr>
        <w:lastRenderedPageBreak/>
        <w:t>当</w:t>
      </w:r>
      <w:r w:rsidR="00C942C5">
        <w:t>FD</w:t>
      </w:r>
      <w:r w:rsidRPr="00E13A1C">
        <w:rPr>
          <w:rFonts w:hint="eastAsia"/>
        </w:rPr>
        <w:t>电源适配器的输出电压在</w:t>
      </w:r>
      <w:r w:rsidRPr="00E13A1C">
        <w:t>12V</w:t>
      </w:r>
      <w:r w:rsidRPr="00E13A1C">
        <w:rPr>
          <w:rFonts w:hint="eastAsia"/>
        </w:rPr>
        <w:t>时，将</w:t>
      </w:r>
      <w:r w:rsidRPr="00E13A1C">
        <w:t>3</w:t>
      </w:r>
      <w:r w:rsidRPr="00E13A1C">
        <w:rPr>
          <w:rFonts w:hint="eastAsia"/>
        </w:rPr>
        <w:t>个连续有效的〝调降电压〞</w:t>
      </w:r>
      <w:r w:rsidRPr="00E13A1C">
        <w:t xml:space="preserve"> Current Patterns</w:t>
      </w:r>
      <w:r w:rsidRPr="00E13A1C">
        <w:rPr>
          <w:rFonts w:hint="eastAsia"/>
        </w:rPr>
        <w:t>送自</w:t>
      </w:r>
      <w:r w:rsidR="00C942C5">
        <w:t>FD</w:t>
      </w:r>
      <w:r w:rsidRPr="00E13A1C">
        <w:rPr>
          <w:rFonts w:hint="eastAsia"/>
        </w:rPr>
        <w:t>电源适配器，输出电压自</w:t>
      </w:r>
      <w:r w:rsidRPr="00E13A1C">
        <w:t>12V</w:t>
      </w:r>
      <w:r w:rsidRPr="00E13A1C">
        <w:rPr>
          <w:rFonts w:hint="eastAsia"/>
        </w:rPr>
        <w:t>起单一方向依续调降至</w:t>
      </w:r>
      <w:r w:rsidRPr="00E13A1C">
        <w:t>9V</w:t>
      </w:r>
      <w:r w:rsidRPr="00E13A1C">
        <w:rPr>
          <w:rFonts w:hint="eastAsia"/>
        </w:rPr>
        <w:t>、</w:t>
      </w:r>
      <w:r w:rsidRPr="00E13A1C">
        <w:t>7V</w:t>
      </w:r>
      <w:r w:rsidRPr="00E13A1C">
        <w:rPr>
          <w:rFonts w:hint="eastAsia"/>
        </w:rPr>
        <w:t>及</w:t>
      </w:r>
      <w:r w:rsidRPr="00E13A1C">
        <w:t>5V</w:t>
      </w:r>
      <w:r w:rsidRPr="00E13A1C">
        <w:rPr>
          <w:rFonts w:hint="eastAsia"/>
        </w:rPr>
        <w:t>，后续</w:t>
      </w:r>
      <w:r w:rsidR="00C942C5">
        <w:t>FD</w:t>
      </w:r>
      <w:r w:rsidRPr="00E13A1C">
        <w:rPr>
          <w:rFonts w:hint="eastAsia"/>
        </w:rPr>
        <w:t>电源适配器再收到</w:t>
      </w:r>
      <w:r w:rsidRPr="00E13A1C">
        <w:t>1</w:t>
      </w:r>
      <w:r w:rsidRPr="00E13A1C">
        <w:rPr>
          <w:rFonts w:hint="eastAsia"/>
        </w:rPr>
        <w:t>个有效的〝调降电压〞</w:t>
      </w:r>
      <w:r w:rsidRPr="00E13A1C">
        <w:t xml:space="preserve"> Current Pattern</w:t>
      </w:r>
      <w:r w:rsidRPr="00E13A1C">
        <w:rPr>
          <w:rFonts w:hint="eastAsia"/>
        </w:rPr>
        <w:t>时，输出电压将会调降至</w:t>
      </w:r>
      <w:r w:rsidRPr="00E13A1C">
        <w:t>4.8V</w:t>
      </w:r>
      <w:r w:rsidRPr="00E13A1C">
        <w:rPr>
          <w:rFonts w:hint="eastAsia"/>
        </w:rPr>
        <w:t>。当输出电压已降至</w:t>
      </w:r>
      <w:r w:rsidRPr="00E13A1C">
        <w:t>3.6V</w:t>
      </w:r>
      <w:r w:rsidRPr="00E13A1C">
        <w:rPr>
          <w:rFonts w:hint="eastAsia"/>
        </w:rPr>
        <w:t>，此时</w:t>
      </w:r>
      <w:r w:rsidR="00C942C5">
        <w:t>FD</w:t>
      </w:r>
      <w:r w:rsidRPr="00E13A1C">
        <w:rPr>
          <w:rFonts w:hint="eastAsia"/>
        </w:rPr>
        <w:t>电源适配器再收到任何有效的〝调降电压〞</w:t>
      </w:r>
      <w:r w:rsidRPr="00E13A1C">
        <w:t xml:space="preserve"> Current Pattern</w:t>
      </w:r>
      <w:r w:rsidRPr="00E13A1C">
        <w:rPr>
          <w:rFonts w:hint="eastAsia"/>
        </w:rPr>
        <w:t>，输出电压依然会维持在</w:t>
      </w:r>
      <w:r w:rsidRPr="00E13A1C">
        <w:t>3.6V</w:t>
      </w:r>
      <w:r w:rsidRPr="00E13A1C">
        <w:rPr>
          <w:rFonts w:hint="eastAsia"/>
        </w:rPr>
        <w:t>。</w:t>
      </w:r>
    </w:p>
    <w:p w:rsidR="00E13A1C" w:rsidRPr="00E13A1C" w:rsidRDefault="00E13A1C" w:rsidP="00E13A1C">
      <w:pPr>
        <w:pStyle w:val="afff2"/>
      </w:pPr>
      <w:r w:rsidRPr="00E13A1C">
        <w:t>4.8V</w:t>
      </w:r>
      <w:r w:rsidRPr="00E13A1C">
        <w:rPr>
          <w:rFonts w:hint="eastAsia"/>
        </w:rPr>
        <w:t>、</w:t>
      </w:r>
      <w:r w:rsidRPr="00E13A1C">
        <w:t>4.6V</w:t>
      </w:r>
      <w:r w:rsidRPr="00E13A1C">
        <w:rPr>
          <w:rFonts w:hint="eastAsia"/>
        </w:rPr>
        <w:t>、</w:t>
      </w:r>
      <w:r w:rsidRPr="00E13A1C">
        <w:t>4.4V</w:t>
      </w:r>
      <w:r w:rsidRPr="00E13A1C">
        <w:rPr>
          <w:rFonts w:hint="eastAsia"/>
        </w:rPr>
        <w:t>、</w:t>
      </w:r>
      <w:r w:rsidRPr="00E13A1C">
        <w:t>4.2V</w:t>
      </w:r>
      <w:r w:rsidRPr="00E13A1C">
        <w:rPr>
          <w:rFonts w:hint="eastAsia"/>
        </w:rPr>
        <w:t>、</w:t>
      </w:r>
      <w:r w:rsidRPr="00E13A1C">
        <w:t>4V</w:t>
      </w:r>
      <w:r w:rsidRPr="00E13A1C">
        <w:rPr>
          <w:rFonts w:hint="eastAsia"/>
        </w:rPr>
        <w:t>、</w:t>
      </w:r>
      <w:r w:rsidRPr="00E13A1C">
        <w:t>3.8V</w:t>
      </w:r>
      <w:r w:rsidRPr="00E13A1C">
        <w:rPr>
          <w:rFonts w:hint="eastAsia"/>
        </w:rPr>
        <w:t>及</w:t>
      </w:r>
      <w:r w:rsidRPr="00E13A1C">
        <w:t>3.6V</w:t>
      </w:r>
      <w:r w:rsidRPr="00E13A1C">
        <w:rPr>
          <w:rFonts w:hint="eastAsia"/>
        </w:rPr>
        <w:t>是</w:t>
      </w:r>
      <w:r w:rsidR="00C942C5">
        <w:t>FD</w:t>
      </w:r>
      <w:r w:rsidRPr="00E13A1C">
        <w:rPr>
          <w:rFonts w:hint="eastAsia"/>
        </w:rPr>
        <w:t>协议</w:t>
      </w:r>
      <w:r w:rsidR="00603847">
        <w:rPr>
          <w:rFonts w:hint="eastAsia"/>
        </w:rPr>
        <w:t>之前</w:t>
      </w:r>
      <w:r w:rsidRPr="00E13A1C">
        <w:rPr>
          <w:rFonts w:hint="eastAsia"/>
        </w:rPr>
        <w:t>所定义的有效电压状态。由于</w:t>
      </w:r>
      <w:r w:rsidR="00C942C5">
        <w:t>FD</w:t>
      </w:r>
      <w:r w:rsidRPr="00E13A1C">
        <w:rPr>
          <w:rFonts w:hint="eastAsia"/>
        </w:rPr>
        <w:t>是在</w:t>
      </w:r>
      <w:r w:rsidR="00603847">
        <w:rPr>
          <w:rFonts w:hint="eastAsia"/>
        </w:rPr>
        <w:t>此</w:t>
      </w:r>
      <w:r w:rsidRPr="00E13A1C">
        <w:rPr>
          <w:rFonts w:hint="eastAsia"/>
        </w:rPr>
        <w:t>基础上扩充，基于向前兼容并且因为</w:t>
      </w:r>
      <w:r w:rsidRPr="00E13A1C">
        <w:t>Current Pattern</w:t>
      </w:r>
      <w:r w:rsidRPr="00E13A1C">
        <w:rPr>
          <w:rFonts w:hint="eastAsia"/>
        </w:rPr>
        <w:t>指令集完全相同，故</w:t>
      </w:r>
      <w:r w:rsidRPr="00E13A1C">
        <w:t>5V</w:t>
      </w:r>
      <w:r w:rsidRPr="00E13A1C">
        <w:rPr>
          <w:rFonts w:hint="eastAsia"/>
        </w:rPr>
        <w:t>至</w:t>
      </w:r>
      <w:r w:rsidRPr="00E13A1C">
        <w:t>3.6V</w:t>
      </w:r>
      <w:r w:rsidRPr="00E13A1C">
        <w:rPr>
          <w:rFonts w:hint="eastAsia"/>
        </w:rPr>
        <w:t>之间的电压状态也是可以透过〝调升电压〞及〝调降电压〞</w:t>
      </w:r>
      <w:r w:rsidRPr="00E13A1C">
        <w:t>Current Pattern</w:t>
      </w:r>
      <w:r w:rsidRPr="00E13A1C">
        <w:rPr>
          <w:rFonts w:hint="eastAsia"/>
        </w:rPr>
        <w:t>进行升降控制。</w:t>
      </w:r>
    </w:p>
    <w:p w:rsidR="00E13A1C" w:rsidRPr="00E13A1C" w:rsidRDefault="00E13A1C" w:rsidP="00E13A1C">
      <w:pPr>
        <w:pStyle w:val="afff2"/>
      </w:pPr>
      <w:r w:rsidRPr="00E13A1C">
        <w:rPr>
          <w:rFonts w:hint="eastAsia"/>
        </w:rPr>
        <w:t>手机与</w:t>
      </w:r>
      <w:r w:rsidR="00C942C5">
        <w:t>FD</w:t>
      </w:r>
      <w:r w:rsidRPr="00E13A1C">
        <w:rPr>
          <w:rFonts w:hint="eastAsia"/>
        </w:rPr>
        <w:t>电源适配器间操作</w:t>
      </w:r>
      <w:r w:rsidR="00C942C5">
        <w:t>FD</w:t>
      </w:r>
      <w:r w:rsidRPr="00E13A1C">
        <w:rPr>
          <w:rFonts w:hint="eastAsia"/>
        </w:rPr>
        <w:t>协议时，有效输出电压为</w:t>
      </w:r>
      <w:r w:rsidRPr="00E13A1C">
        <w:t>5V</w:t>
      </w:r>
      <w:r w:rsidRPr="00E13A1C">
        <w:rPr>
          <w:rFonts w:hint="eastAsia"/>
        </w:rPr>
        <w:t>、</w:t>
      </w:r>
      <w:r w:rsidRPr="00E13A1C">
        <w:t>7V</w:t>
      </w:r>
      <w:r w:rsidRPr="00E13A1C">
        <w:rPr>
          <w:rFonts w:hint="eastAsia"/>
        </w:rPr>
        <w:t>、</w:t>
      </w:r>
      <w:r w:rsidRPr="00E13A1C">
        <w:t>9V</w:t>
      </w:r>
      <w:r w:rsidRPr="00E13A1C">
        <w:rPr>
          <w:rFonts w:hint="eastAsia"/>
        </w:rPr>
        <w:t>及</w:t>
      </w:r>
      <w:r w:rsidRPr="00E13A1C">
        <w:t>12V</w:t>
      </w:r>
      <w:r w:rsidRPr="00E13A1C">
        <w:rPr>
          <w:rFonts w:hint="eastAsia"/>
        </w:rPr>
        <w:t>，这</w:t>
      </w:r>
      <w:r w:rsidRPr="00E13A1C">
        <w:t>4</w:t>
      </w:r>
      <w:r w:rsidRPr="00E13A1C">
        <w:rPr>
          <w:rFonts w:hint="eastAsia"/>
        </w:rPr>
        <w:t>阶也是考虑</w:t>
      </w:r>
      <w:r w:rsidR="00C942C5">
        <w:t>FD</w:t>
      </w:r>
      <w:r w:rsidRPr="00E13A1C">
        <w:rPr>
          <w:rFonts w:hint="eastAsia"/>
        </w:rPr>
        <w:t>手机内建的</w:t>
      </w:r>
      <w:r w:rsidRPr="00E13A1C">
        <w:t>Switching charger</w:t>
      </w:r>
      <w:r w:rsidRPr="00E13A1C">
        <w:rPr>
          <w:rFonts w:hint="eastAsia"/>
        </w:rPr>
        <w:t>适合的输入电压。</w:t>
      </w:r>
    </w:p>
    <w:p w:rsidR="00E13A1C" w:rsidRDefault="00E13A1C" w:rsidP="00E13A1C">
      <w:pPr>
        <w:pStyle w:val="afff2"/>
      </w:pPr>
      <w:r>
        <w:rPr>
          <w:rFonts w:hint="eastAsia"/>
        </w:rPr>
        <w:t>图</w:t>
      </w:r>
      <w:r w:rsidR="00C942C5">
        <w:rPr>
          <w:rFonts w:hint="eastAsia"/>
        </w:rPr>
        <w:t>D.</w:t>
      </w:r>
      <w:r w:rsidR="005C521D">
        <w:rPr>
          <w:rFonts w:hint="eastAsia"/>
        </w:rPr>
        <w:t>8</w:t>
      </w:r>
      <w:r w:rsidRPr="00E13A1C">
        <w:rPr>
          <w:rFonts w:hint="eastAsia"/>
        </w:rPr>
        <w:t>及</w:t>
      </w:r>
      <w:r>
        <w:rPr>
          <w:rFonts w:hint="eastAsia"/>
        </w:rPr>
        <w:t>图</w:t>
      </w:r>
      <w:r w:rsidR="00C942C5">
        <w:rPr>
          <w:rFonts w:hint="eastAsia"/>
        </w:rPr>
        <w:t>D.</w:t>
      </w:r>
      <w:r w:rsidR="005C521D">
        <w:rPr>
          <w:rFonts w:hint="eastAsia"/>
        </w:rPr>
        <w:t>9</w:t>
      </w:r>
      <w:r w:rsidRPr="00E13A1C">
        <w:rPr>
          <w:rFonts w:hint="eastAsia"/>
        </w:rPr>
        <w:t>分别是原边回馈型与次级光耦回馈型电源适配器的电路示意原理图。典型的</w:t>
      </w:r>
      <w:r w:rsidRPr="00E13A1C">
        <w:t>Current Patterns</w:t>
      </w:r>
      <w:r w:rsidRPr="00E13A1C">
        <w:rPr>
          <w:rFonts w:hint="eastAsia"/>
        </w:rPr>
        <w:t>判读可以透过原边侧控制芯片的</w:t>
      </w:r>
      <w:r w:rsidRPr="00E13A1C">
        <w:t>CS</w:t>
      </w:r>
      <w:r w:rsidRPr="00E13A1C">
        <w:rPr>
          <w:rFonts w:hint="eastAsia"/>
        </w:rPr>
        <w:t>管脚读入而实现。最终由原边侧控制芯片体现在次级侧输出电压的调整。</w:t>
      </w:r>
    </w:p>
    <w:p w:rsidR="005C521D" w:rsidRDefault="005C521D" w:rsidP="005C521D">
      <w:pPr>
        <w:pStyle w:val="afff2"/>
        <w:ind w:firstLineChars="0" w:firstLine="0"/>
        <w:jc w:val="center"/>
      </w:pPr>
      <w:r w:rsidRPr="005C521D">
        <w:rPr>
          <w:noProof/>
        </w:rPr>
        <w:drawing>
          <wp:inline distT="0" distB="0" distL="0" distR="0">
            <wp:extent cx="5731510" cy="3126740"/>
            <wp:effectExtent l="19050" t="0" r="2540" b="0"/>
            <wp:docPr id="8" name="圖片 7" descr="Untit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jpg"/>
                    <pic:cNvPicPr/>
                  </pic:nvPicPr>
                  <pic:blipFill>
                    <a:blip r:embed="rId99"/>
                    <a:stretch>
                      <a:fillRect/>
                    </a:stretch>
                  </pic:blipFill>
                  <pic:spPr>
                    <a:xfrm>
                      <a:off x="0" y="0"/>
                      <a:ext cx="5731510" cy="3126740"/>
                    </a:xfrm>
                    <a:prstGeom prst="rect">
                      <a:avLst/>
                    </a:prstGeom>
                  </pic:spPr>
                </pic:pic>
              </a:graphicData>
            </a:graphic>
          </wp:inline>
        </w:drawing>
      </w:r>
    </w:p>
    <w:p w:rsidR="005C521D" w:rsidRDefault="005C521D" w:rsidP="005C521D">
      <w:pPr>
        <w:pStyle w:val="af0"/>
        <w:spacing w:before="156" w:after="156"/>
      </w:pPr>
      <w:r w:rsidRPr="005C521D">
        <w:rPr>
          <w:rFonts w:hint="eastAsia"/>
        </w:rPr>
        <w:t>电源适配器原边回馈型电路示意原理图</w:t>
      </w:r>
    </w:p>
    <w:p w:rsidR="005C521D" w:rsidRDefault="005C521D" w:rsidP="005C521D">
      <w:pPr>
        <w:pStyle w:val="afff2"/>
        <w:ind w:firstLineChars="0" w:firstLine="0"/>
        <w:jc w:val="center"/>
      </w:pPr>
      <w:r w:rsidRPr="005C521D">
        <w:rPr>
          <w:noProof/>
        </w:rPr>
        <w:lastRenderedPageBreak/>
        <w:drawing>
          <wp:inline distT="0" distB="0" distL="0" distR="0">
            <wp:extent cx="5731510" cy="3164840"/>
            <wp:effectExtent l="19050" t="0" r="2540" b="0"/>
            <wp:docPr id="14" name="圖片 13" descr="Untit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jpg"/>
                    <pic:cNvPicPr/>
                  </pic:nvPicPr>
                  <pic:blipFill>
                    <a:blip r:embed="rId100"/>
                    <a:stretch>
                      <a:fillRect/>
                    </a:stretch>
                  </pic:blipFill>
                  <pic:spPr>
                    <a:xfrm>
                      <a:off x="0" y="0"/>
                      <a:ext cx="5731510" cy="3164840"/>
                    </a:xfrm>
                    <a:prstGeom prst="rect">
                      <a:avLst/>
                    </a:prstGeom>
                  </pic:spPr>
                </pic:pic>
              </a:graphicData>
            </a:graphic>
          </wp:inline>
        </w:drawing>
      </w:r>
    </w:p>
    <w:p w:rsidR="005C521D" w:rsidRPr="005C521D" w:rsidRDefault="005C521D" w:rsidP="005C521D">
      <w:pPr>
        <w:pStyle w:val="af0"/>
        <w:spacing w:before="156" w:after="156"/>
      </w:pPr>
      <w:r w:rsidRPr="005C521D">
        <w:rPr>
          <w:rFonts w:hint="eastAsia"/>
        </w:rPr>
        <w:t>电源适配器次级光耦回馈型电路示意原理图</w:t>
      </w:r>
    </w:p>
    <w:p w:rsidR="005C521D" w:rsidRPr="005C521D" w:rsidRDefault="005C521D" w:rsidP="005C521D">
      <w:pPr>
        <w:pStyle w:val="afc"/>
        <w:spacing w:before="312" w:after="312"/>
      </w:pPr>
      <w:r w:rsidRPr="005C521D">
        <w:rPr>
          <w:rFonts w:hint="eastAsia"/>
        </w:rPr>
        <w:t>安全保障机制</w:t>
      </w:r>
    </w:p>
    <w:p w:rsidR="005C521D" w:rsidRDefault="00C942C5" w:rsidP="005C521D">
      <w:pPr>
        <w:pStyle w:val="afff2"/>
      </w:pPr>
      <w:r>
        <w:t>FD</w:t>
      </w:r>
      <w:r w:rsidR="005C521D" w:rsidRPr="005C521D">
        <w:rPr>
          <w:rFonts w:hint="eastAsia"/>
        </w:rPr>
        <w:t>协议考虑系统使用安全，针对电源适配器及</w:t>
      </w:r>
      <w:r w:rsidR="005C521D" w:rsidRPr="005C521D">
        <w:t>Host</w:t>
      </w:r>
      <w:r w:rsidR="005C521D" w:rsidRPr="005C521D">
        <w:rPr>
          <w:rFonts w:hint="eastAsia"/>
        </w:rPr>
        <w:t>端的</w:t>
      </w:r>
      <w:r w:rsidR="005C521D" w:rsidRPr="005C521D">
        <w:t>Switching Charger</w:t>
      </w:r>
      <w:r w:rsidR="005C521D" w:rsidRPr="005C521D">
        <w:rPr>
          <w:rFonts w:hint="eastAsia"/>
        </w:rPr>
        <w:t>有下列保护机制设计建议。</w:t>
      </w:r>
    </w:p>
    <w:p w:rsidR="005C521D" w:rsidRPr="005C521D" w:rsidRDefault="005C521D" w:rsidP="005C521D">
      <w:pPr>
        <w:pStyle w:val="afd"/>
        <w:spacing w:before="156" w:after="156"/>
      </w:pPr>
      <w:r w:rsidRPr="005C521D">
        <w:rPr>
          <w:rFonts w:hint="eastAsia"/>
          <w:bCs/>
        </w:rPr>
        <w:t>电源适配器保护机制</w:t>
      </w:r>
    </w:p>
    <w:p w:rsidR="005C521D" w:rsidRPr="005C521D" w:rsidRDefault="005C521D" w:rsidP="005C521D">
      <w:pPr>
        <w:pStyle w:val="afff2"/>
      </w:pPr>
      <w:r w:rsidRPr="005C521D">
        <w:rPr>
          <w:rFonts w:hint="eastAsia"/>
        </w:rPr>
        <w:t>电源适配器的功能是提供一个定电压源输出，基于保护后端受电装置的安全，应具备过电压保护功能</w:t>
      </w:r>
      <w:r w:rsidRPr="005C521D">
        <w:t>(OVP, Over Voltage Protection)</w:t>
      </w:r>
      <w:r w:rsidRPr="005C521D">
        <w:rPr>
          <w:rFonts w:hint="eastAsia"/>
        </w:rPr>
        <w:t>。另一方面，考虑电源适配器输出端子或是于受电装置端端子的电源脚及接地脚短路形成的大电流可能造成的损害，应具备过输出电压短路保护功能</w:t>
      </w:r>
      <w:r w:rsidRPr="005C521D">
        <w:t>(OSP, Output Voltage Short Protection)</w:t>
      </w:r>
      <w:r w:rsidRPr="005C521D">
        <w:rPr>
          <w:rFonts w:hint="eastAsia"/>
        </w:rPr>
        <w:t>。</w:t>
      </w:r>
    </w:p>
    <w:p w:rsidR="005C521D" w:rsidRDefault="005C521D" w:rsidP="005C521D">
      <w:pPr>
        <w:pStyle w:val="afff2"/>
      </w:pPr>
      <w:r w:rsidRPr="005C521D">
        <w:rPr>
          <w:rFonts w:hint="eastAsia"/>
        </w:rPr>
        <w:t>电源适配器长时间提供充电时，电路中的功率器件作工产生的热会造成温度上升。由于无法预期使用者的使用情境，有可能发生不利于电源适配器散热的使用情境，应具备过温度保护功能</w:t>
      </w:r>
      <w:r w:rsidRPr="005C521D">
        <w:t>(OTP, Over Temperature Protection)</w:t>
      </w:r>
      <w:r w:rsidRPr="005C521D">
        <w:rPr>
          <w:rFonts w:hint="eastAsia"/>
        </w:rPr>
        <w:t>也是必要的。</w:t>
      </w:r>
    </w:p>
    <w:p w:rsidR="005C521D" w:rsidRPr="005C521D" w:rsidRDefault="005C521D" w:rsidP="005C521D">
      <w:pPr>
        <w:pStyle w:val="afd"/>
        <w:spacing w:before="156" w:after="156"/>
      </w:pPr>
      <w:r w:rsidRPr="005C521D">
        <w:rPr>
          <w:bCs/>
        </w:rPr>
        <w:t>Switching Charger</w:t>
      </w:r>
      <w:r w:rsidRPr="005C521D">
        <w:rPr>
          <w:rFonts w:hint="eastAsia"/>
          <w:bCs/>
        </w:rPr>
        <w:t>保护机制</w:t>
      </w:r>
    </w:p>
    <w:p w:rsidR="005C521D" w:rsidRDefault="005C521D" w:rsidP="005C521D">
      <w:pPr>
        <w:pStyle w:val="afff2"/>
      </w:pPr>
      <w:r w:rsidRPr="005C521D">
        <w:rPr>
          <w:rFonts w:hint="eastAsia"/>
        </w:rPr>
        <w:t>考虑快充的电源适配器的最大输出电压，</w:t>
      </w:r>
      <w:r w:rsidRPr="005C521D">
        <w:t xml:space="preserve">Host </w:t>
      </w:r>
      <w:r w:rsidRPr="005C521D">
        <w:rPr>
          <w:rFonts w:hint="eastAsia"/>
        </w:rPr>
        <w:t>端的</w:t>
      </w:r>
      <w:r w:rsidRPr="005C521D">
        <w:t xml:space="preserve">Switching Charger </w:t>
      </w:r>
      <w:r w:rsidRPr="005C521D">
        <w:rPr>
          <w:rFonts w:hint="eastAsia"/>
        </w:rPr>
        <w:t>应具备高于前述最大输出电压的耐受能力。为进一步确保</w:t>
      </w:r>
      <w:r w:rsidRPr="005C521D">
        <w:t>Switching Charger</w:t>
      </w:r>
      <w:r w:rsidRPr="005C521D">
        <w:rPr>
          <w:rFonts w:hint="eastAsia"/>
        </w:rPr>
        <w:t>安全，具备一个输入过电压保护功能</w:t>
      </w:r>
      <w:r w:rsidRPr="005C521D">
        <w:t xml:space="preserve"> (VBUS OVP, VBUS Over Voltage Protection) </w:t>
      </w:r>
      <w:r w:rsidRPr="005C521D">
        <w:rPr>
          <w:rFonts w:hint="eastAsia"/>
        </w:rPr>
        <w:t>可以使</w:t>
      </w:r>
      <w:r w:rsidRPr="005C521D">
        <w:t xml:space="preserve"> Switching Charger</w:t>
      </w:r>
      <w:r w:rsidRPr="005C521D">
        <w:rPr>
          <w:rFonts w:hint="eastAsia"/>
        </w:rPr>
        <w:t>电路在侦测到</w:t>
      </w:r>
      <w:r w:rsidRPr="005C521D">
        <w:t>OVP</w:t>
      </w:r>
      <w:r w:rsidRPr="005C521D">
        <w:rPr>
          <w:rFonts w:hint="eastAsia"/>
        </w:rPr>
        <w:t>定义的</w:t>
      </w:r>
      <w:r w:rsidRPr="005C521D">
        <w:t xml:space="preserve"> VBUS </w:t>
      </w:r>
      <w:r w:rsidRPr="005C521D">
        <w:rPr>
          <w:rFonts w:hint="eastAsia"/>
        </w:rPr>
        <w:t>时，停止操作避免电路损坏。从另一维度来看，对</w:t>
      </w:r>
      <w:r w:rsidRPr="005C521D">
        <w:t xml:space="preserve"> VBUS </w:t>
      </w:r>
      <w:r w:rsidRPr="005C521D">
        <w:rPr>
          <w:rFonts w:hint="eastAsia"/>
        </w:rPr>
        <w:t>虽然设定了过电压保护的界限，但是一旦系统重度功率需求发生会对</w:t>
      </w:r>
      <w:r w:rsidRPr="005C521D">
        <w:t xml:space="preserve"> VBUS</w:t>
      </w:r>
      <w:r w:rsidRPr="005C521D">
        <w:rPr>
          <w:rFonts w:hint="eastAsia"/>
        </w:rPr>
        <w:t>的电流也形成对等需求，这时</w:t>
      </w:r>
      <w:r w:rsidRPr="005C521D">
        <w:t xml:space="preserve"> VBUS OVP </w:t>
      </w:r>
      <w:r w:rsidRPr="005C521D">
        <w:rPr>
          <w:rFonts w:hint="eastAsia"/>
        </w:rPr>
        <w:t>无法提供相关保护。因此，输入过电流限制功能</w:t>
      </w:r>
      <w:r w:rsidRPr="005C521D">
        <w:t xml:space="preserve"> (INLIM, IIN Limit) </w:t>
      </w:r>
      <w:r w:rsidRPr="005C521D">
        <w:rPr>
          <w:rFonts w:hint="eastAsia"/>
        </w:rPr>
        <w:t>能够在电流维度提供另一种有效的保护。</w:t>
      </w:r>
    </w:p>
    <w:p w:rsidR="005C521D" w:rsidRDefault="005C521D" w:rsidP="005C521D">
      <w:pPr>
        <w:pStyle w:val="afc"/>
        <w:spacing w:before="312" w:after="312"/>
      </w:pPr>
      <w:r w:rsidRPr="005C521D">
        <w:rPr>
          <w:rFonts w:hint="eastAsia"/>
        </w:rPr>
        <w:t>附加要求</w:t>
      </w:r>
    </w:p>
    <w:p w:rsidR="005C521D" w:rsidRPr="005C521D" w:rsidRDefault="005C521D" w:rsidP="005C521D">
      <w:pPr>
        <w:pStyle w:val="afd"/>
        <w:spacing w:before="156" w:after="156"/>
      </w:pPr>
      <w:r w:rsidRPr="005C521D">
        <w:rPr>
          <w:bCs/>
        </w:rPr>
        <w:lastRenderedPageBreak/>
        <w:t>TA</w:t>
      </w:r>
      <w:r w:rsidRPr="005C521D">
        <w:rPr>
          <w:rFonts w:hint="eastAsia"/>
          <w:bCs/>
        </w:rPr>
        <w:t>输出电压电流型态参考建义</w:t>
      </w:r>
    </w:p>
    <w:p w:rsidR="005C521D" w:rsidRPr="005C521D" w:rsidRDefault="005C521D" w:rsidP="005C521D">
      <w:pPr>
        <w:pStyle w:val="afff2"/>
        <w:rPr>
          <w:bCs/>
        </w:rPr>
      </w:pPr>
      <w:r w:rsidRPr="005C521D">
        <w:rPr>
          <w:rFonts w:hint="eastAsia"/>
          <w:bCs/>
        </w:rPr>
        <w:t>常见的</w:t>
      </w:r>
      <w:r w:rsidRPr="005C521D">
        <w:rPr>
          <w:bCs/>
        </w:rPr>
        <w:t>TA</w:t>
      </w:r>
      <w:r w:rsidRPr="005C521D">
        <w:rPr>
          <w:rFonts w:hint="eastAsia"/>
          <w:bCs/>
        </w:rPr>
        <w:t>输出电压电流的设计型态有两种，此处说明仅提供</w:t>
      </w:r>
      <w:r w:rsidRPr="005C521D">
        <w:rPr>
          <w:bCs/>
        </w:rPr>
        <w:t>TA</w:t>
      </w:r>
      <w:r w:rsidRPr="005C521D">
        <w:rPr>
          <w:rFonts w:hint="eastAsia"/>
          <w:bCs/>
        </w:rPr>
        <w:t>端设计参考，实际仍视</w:t>
      </w:r>
      <w:r w:rsidRPr="005C521D">
        <w:rPr>
          <w:bCs/>
        </w:rPr>
        <w:t>TA</w:t>
      </w:r>
      <w:r w:rsidRPr="005C521D">
        <w:rPr>
          <w:rFonts w:hint="eastAsia"/>
          <w:bCs/>
        </w:rPr>
        <w:t>设计而定。</w:t>
      </w:r>
    </w:p>
    <w:p w:rsidR="005C521D" w:rsidRPr="005C521D" w:rsidRDefault="005C521D" w:rsidP="005C521D">
      <w:pPr>
        <w:pStyle w:val="afff2"/>
        <w:rPr>
          <w:bCs/>
        </w:rPr>
      </w:pPr>
      <w:r>
        <w:rPr>
          <w:rFonts w:hint="eastAsia"/>
        </w:rPr>
        <w:t>图</w:t>
      </w:r>
      <w:r w:rsidR="00C942C5">
        <w:rPr>
          <w:rFonts w:hint="eastAsia"/>
        </w:rPr>
        <w:t>D.</w:t>
      </w:r>
      <w:r>
        <w:rPr>
          <w:rFonts w:hint="eastAsia"/>
        </w:rPr>
        <w:t>10</w:t>
      </w:r>
      <w:r w:rsidRPr="005C521D">
        <w:rPr>
          <w:rFonts w:hint="eastAsia"/>
          <w:bCs/>
        </w:rPr>
        <w:t>方案</w:t>
      </w:r>
      <w:r w:rsidRPr="005C521D">
        <w:rPr>
          <w:bCs/>
        </w:rPr>
        <w:t>A</w:t>
      </w:r>
      <w:r w:rsidRPr="005C521D">
        <w:rPr>
          <w:rFonts w:hint="eastAsia"/>
          <w:bCs/>
        </w:rPr>
        <w:t>为全输出电压范围采用定功率设计之方案。以具备</w:t>
      </w:r>
      <w:r w:rsidR="00C942C5">
        <w:rPr>
          <w:rFonts w:hint="eastAsia"/>
          <w:bCs/>
        </w:rPr>
        <w:t>FD</w:t>
      </w:r>
      <w:r w:rsidRPr="005C521D">
        <w:rPr>
          <w:rFonts w:hint="eastAsia"/>
          <w:bCs/>
        </w:rPr>
        <w:t>协议的</w:t>
      </w:r>
      <w:r w:rsidRPr="005C521D">
        <w:rPr>
          <w:bCs/>
        </w:rPr>
        <w:t>TA</w:t>
      </w:r>
      <w:r w:rsidRPr="005C521D">
        <w:rPr>
          <w:rFonts w:hint="eastAsia"/>
          <w:bCs/>
        </w:rPr>
        <w:t>为例，其输出电压为</w:t>
      </w:r>
      <w:r w:rsidRPr="005C521D">
        <w:rPr>
          <w:bCs/>
        </w:rPr>
        <w:t>5V</w:t>
      </w:r>
      <w:r w:rsidRPr="005C521D">
        <w:rPr>
          <w:rFonts w:hint="eastAsia"/>
          <w:bCs/>
        </w:rPr>
        <w:t>、</w:t>
      </w:r>
      <w:r w:rsidRPr="005C521D">
        <w:rPr>
          <w:bCs/>
        </w:rPr>
        <w:t>9V</w:t>
      </w:r>
      <w:r w:rsidRPr="005C521D">
        <w:rPr>
          <w:rFonts w:hint="eastAsia"/>
          <w:bCs/>
        </w:rPr>
        <w:t>及</w:t>
      </w:r>
      <w:r w:rsidRPr="005C521D">
        <w:rPr>
          <w:bCs/>
        </w:rPr>
        <w:t>12V</w:t>
      </w:r>
      <w:r w:rsidRPr="005C521D">
        <w:rPr>
          <w:rFonts w:hint="eastAsia"/>
          <w:bCs/>
        </w:rPr>
        <w:t>，一旦采用定功率设计，假设输出功率为</w:t>
      </w:r>
      <w:r w:rsidRPr="005C521D">
        <w:rPr>
          <w:bCs/>
        </w:rPr>
        <w:t>15W</w:t>
      </w:r>
      <w:r w:rsidRPr="005C521D">
        <w:rPr>
          <w:rFonts w:hint="eastAsia"/>
          <w:bCs/>
        </w:rPr>
        <w:t>，其每一文件输出电压的最大输出电流将是</w:t>
      </w:r>
    </w:p>
    <w:p w:rsidR="005C521D" w:rsidRPr="005C521D" w:rsidRDefault="005C521D" w:rsidP="005C521D">
      <w:pPr>
        <w:pStyle w:val="afff2"/>
        <w:rPr>
          <w:bCs/>
        </w:rPr>
      </w:pPr>
      <w:r w:rsidRPr="005C521D">
        <w:rPr>
          <w:bCs/>
        </w:rPr>
        <w:t>TA</w:t>
      </w:r>
      <w:r w:rsidRPr="005C521D">
        <w:rPr>
          <w:rFonts w:hint="eastAsia"/>
          <w:bCs/>
        </w:rPr>
        <w:t>最大输出电流</w:t>
      </w:r>
      <w:r w:rsidRPr="005C521D">
        <w:rPr>
          <w:bCs/>
        </w:rPr>
        <w:t>=15W / TA</w:t>
      </w:r>
      <w:r w:rsidRPr="005C521D">
        <w:rPr>
          <w:rFonts w:hint="eastAsia"/>
          <w:bCs/>
        </w:rPr>
        <w:t>输出电压</w:t>
      </w:r>
    </w:p>
    <w:p w:rsidR="005C521D" w:rsidRDefault="005C521D" w:rsidP="005C521D">
      <w:pPr>
        <w:pStyle w:val="afff2"/>
        <w:rPr>
          <w:bCs/>
        </w:rPr>
      </w:pPr>
      <w:r>
        <w:rPr>
          <w:rFonts w:hint="eastAsia"/>
        </w:rPr>
        <w:t>图</w:t>
      </w:r>
      <w:r w:rsidR="00C942C5">
        <w:rPr>
          <w:rFonts w:hint="eastAsia"/>
        </w:rPr>
        <w:t>D.</w:t>
      </w:r>
      <w:r>
        <w:rPr>
          <w:rFonts w:hint="eastAsia"/>
        </w:rPr>
        <w:t>11</w:t>
      </w:r>
      <w:r w:rsidRPr="005C521D">
        <w:rPr>
          <w:rFonts w:hint="eastAsia"/>
          <w:bCs/>
        </w:rPr>
        <w:t>方案</w:t>
      </w:r>
      <w:r w:rsidRPr="005C521D">
        <w:rPr>
          <w:bCs/>
        </w:rPr>
        <w:t>B</w:t>
      </w:r>
      <w:r w:rsidRPr="005C521D">
        <w:rPr>
          <w:rFonts w:hint="eastAsia"/>
          <w:bCs/>
        </w:rPr>
        <w:t>为全输出电压范围采用定电流设计之方案。在此方案所有的输出电压文件位皆拥有相同的最大输出电流，而</w:t>
      </w:r>
      <w:r w:rsidRPr="005C521D">
        <w:rPr>
          <w:bCs/>
        </w:rPr>
        <w:t>TA</w:t>
      </w:r>
      <w:r w:rsidRPr="005C521D">
        <w:rPr>
          <w:rFonts w:hint="eastAsia"/>
          <w:bCs/>
        </w:rPr>
        <w:t>的最大输出功率由最大输出电压决定。</w:t>
      </w:r>
    </w:p>
    <w:p w:rsidR="005C521D" w:rsidRDefault="005C521D" w:rsidP="005C521D">
      <w:pPr>
        <w:pStyle w:val="afff2"/>
        <w:ind w:firstLineChars="0" w:firstLine="0"/>
        <w:jc w:val="center"/>
        <w:rPr>
          <w:bCs/>
        </w:rPr>
      </w:pPr>
      <w:r w:rsidRPr="005C521D">
        <w:rPr>
          <w:bCs/>
          <w:noProof/>
        </w:rPr>
        <w:drawing>
          <wp:inline distT="0" distB="0" distL="0" distR="0">
            <wp:extent cx="5723890" cy="2737485"/>
            <wp:effectExtent l="19050" t="0" r="0" b="0"/>
            <wp:docPr id="9"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1"/>
                    <a:srcRect/>
                    <a:stretch>
                      <a:fillRect/>
                    </a:stretch>
                  </pic:blipFill>
                  <pic:spPr bwMode="auto">
                    <a:xfrm>
                      <a:off x="0" y="0"/>
                      <a:ext cx="5723890" cy="2737485"/>
                    </a:xfrm>
                    <a:prstGeom prst="rect">
                      <a:avLst/>
                    </a:prstGeom>
                    <a:noFill/>
                    <a:ln w="9525">
                      <a:noFill/>
                      <a:miter lim="800000"/>
                      <a:headEnd/>
                      <a:tailEnd/>
                    </a:ln>
                  </pic:spPr>
                </pic:pic>
              </a:graphicData>
            </a:graphic>
          </wp:inline>
        </w:drawing>
      </w:r>
    </w:p>
    <w:p w:rsidR="005C521D" w:rsidRDefault="005C521D" w:rsidP="005C521D">
      <w:pPr>
        <w:pStyle w:val="af0"/>
        <w:spacing w:before="156" w:after="156"/>
      </w:pPr>
      <w:r w:rsidRPr="005C521D">
        <w:t>TA</w:t>
      </w:r>
      <w:r w:rsidRPr="005C521D">
        <w:rPr>
          <w:rFonts w:hint="eastAsia"/>
        </w:rPr>
        <w:t>输出电压电流参考建议方案</w:t>
      </w:r>
      <w:r w:rsidRPr="005C521D">
        <w:t>A</w:t>
      </w:r>
    </w:p>
    <w:p w:rsidR="005C521D" w:rsidRDefault="005C521D" w:rsidP="005C521D">
      <w:pPr>
        <w:pStyle w:val="afff2"/>
        <w:ind w:firstLineChars="0" w:firstLine="0"/>
        <w:jc w:val="center"/>
      </w:pPr>
      <w:r w:rsidRPr="005C521D">
        <w:rPr>
          <w:noProof/>
        </w:rPr>
        <w:drawing>
          <wp:inline distT="0" distB="0" distL="0" distR="0">
            <wp:extent cx="5723890" cy="2190750"/>
            <wp:effectExtent l="19050" t="0" r="0" b="0"/>
            <wp:docPr id="10"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2"/>
                    <a:srcRect/>
                    <a:stretch>
                      <a:fillRect/>
                    </a:stretch>
                  </pic:blipFill>
                  <pic:spPr bwMode="auto">
                    <a:xfrm>
                      <a:off x="0" y="0"/>
                      <a:ext cx="5723890" cy="2190750"/>
                    </a:xfrm>
                    <a:prstGeom prst="rect">
                      <a:avLst/>
                    </a:prstGeom>
                    <a:noFill/>
                    <a:ln w="9525">
                      <a:noFill/>
                      <a:miter lim="800000"/>
                      <a:headEnd/>
                      <a:tailEnd/>
                    </a:ln>
                  </pic:spPr>
                </pic:pic>
              </a:graphicData>
            </a:graphic>
          </wp:inline>
        </w:drawing>
      </w:r>
    </w:p>
    <w:p w:rsidR="005C521D" w:rsidRPr="005C521D" w:rsidRDefault="005C521D" w:rsidP="005C521D">
      <w:pPr>
        <w:pStyle w:val="af0"/>
        <w:spacing w:before="156" w:after="156"/>
      </w:pPr>
      <w:r w:rsidRPr="005C521D">
        <w:t>TA</w:t>
      </w:r>
      <w:r w:rsidRPr="005C521D">
        <w:rPr>
          <w:rFonts w:hint="eastAsia"/>
        </w:rPr>
        <w:t>输出电压电流参考建议方案</w:t>
      </w:r>
      <w:r w:rsidRPr="005C521D">
        <w:t>B</w:t>
      </w:r>
    </w:p>
    <w:p w:rsidR="005C521D" w:rsidRPr="005C521D" w:rsidRDefault="005C521D" w:rsidP="005C521D">
      <w:pPr>
        <w:pStyle w:val="afd"/>
        <w:spacing w:before="156" w:after="156"/>
      </w:pPr>
      <w:r w:rsidRPr="005C521D">
        <w:rPr>
          <w:rFonts w:hint="eastAsia"/>
          <w:bCs/>
        </w:rPr>
        <w:t>专有名词说明</w:t>
      </w:r>
    </w:p>
    <w:p w:rsidR="00336347" w:rsidRDefault="005C521D" w:rsidP="00336347">
      <w:pPr>
        <w:pStyle w:val="afff2"/>
        <w:rPr>
          <w:bCs/>
        </w:rPr>
      </w:pPr>
      <w:r w:rsidRPr="005C521D">
        <w:rPr>
          <w:rFonts w:hint="eastAsia"/>
          <w:bCs/>
        </w:rPr>
        <w:t>本文中使用的专有名词于此定义说明。</w:t>
      </w:r>
    </w:p>
    <w:p w:rsidR="00336347" w:rsidRDefault="00336347" w:rsidP="00336347">
      <w:pPr>
        <w:pStyle w:val="aff2"/>
      </w:pPr>
      <w:r w:rsidRPr="005C521D">
        <w:t>Host</w:t>
      </w:r>
      <w:r w:rsidRPr="005C521D">
        <w:rPr>
          <w:rFonts w:hint="eastAsia"/>
        </w:rPr>
        <w:t>：发送电流型态指令的单元，通常为移动电话。</w:t>
      </w:r>
    </w:p>
    <w:p w:rsidR="00336347" w:rsidRPr="00336347" w:rsidRDefault="00336347" w:rsidP="00336347">
      <w:pPr>
        <w:pStyle w:val="aff2"/>
      </w:pPr>
      <w:r w:rsidRPr="005C521D">
        <w:rPr>
          <w:bCs/>
        </w:rPr>
        <w:t>TA</w:t>
      </w:r>
      <w:r w:rsidRPr="005C521D">
        <w:rPr>
          <w:rFonts w:hint="eastAsia"/>
          <w:bCs/>
        </w:rPr>
        <w:t>：电源适配器。</w:t>
      </w:r>
    </w:p>
    <w:p w:rsidR="00336347" w:rsidRPr="00336347" w:rsidRDefault="00336347" w:rsidP="00336347">
      <w:pPr>
        <w:pStyle w:val="aff2"/>
      </w:pPr>
      <w:r w:rsidRPr="005C521D">
        <w:rPr>
          <w:bCs/>
        </w:rPr>
        <w:t>Current Pattern</w:t>
      </w:r>
      <w:r w:rsidRPr="005C521D">
        <w:rPr>
          <w:rFonts w:hint="eastAsia"/>
          <w:bCs/>
        </w:rPr>
        <w:t>：电流型态指令。</w:t>
      </w:r>
    </w:p>
    <w:p w:rsidR="00336347" w:rsidRPr="00336347" w:rsidRDefault="00336347" w:rsidP="00336347">
      <w:pPr>
        <w:pStyle w:val="aff2"/>
      </w:pPr>
      <w:r w:rsidRPr="005C521D">
        <w:rPr>
          <w:rFonts w:hint="eastAsia"/>
          <w:bCs/>
        </w:rPr>
        <w:lastRenderedPageBreak/>
        <w:t>输出电流</w:t>
      </w:r>
      <w:r w:rsidRPr="005C521D">
        <w:rPr>
          <w:bCs/>
        </w:rPr>
        <w:t xml:space="preserve"> (Output Current): TA</w:t>
      </w:r>
      <w:r w:rsidRPr="005C521D">
        <w:rPr>
          <w:rFonts w:hint="eastAsia"/>
          <w:bCs/>
        </w:rPr>
        <w:t>的输出电流。当</w:t>
      </w:r>
      <w:r w:rsidRPr="005C521D">
        <w:rPr>
          <w:bCs/>
        </w:rPr>
        <w:t>TA</w:t>
      </w:r>
      <w:r w:rsidRPr="005C521D">
        <w:rPr>
          <w:rFonts w:hint="eastAsia"/>
          <w:bCs/>
        </w:rPr>
        <w:t>对移动电话充电时，</w:t>
      </w:r>
      <w:r w:rsidRPr="005C521D">
        <w:rPr>
          <w:bCs/>
        </w:rPr>
        <w:t>TA</w:t>
      </w:r>
      <w:r w:rsidRPr="005C521D">
        <w:rPr>
          <w:rFonts w:hint="eastAsia"/>
          <w:bCs/>
        </w:rPr>
        <w:t>的输出电流同时为移动电话的输入电流。</w:t>
      </w:r>
    </w:p>
    <w:p w:rsidR="00336347" w:rsidRPr="00336347" w:rsidRDefault="00336347" w:rsidP="00336347">
      <w:pPr>
        <w:pStyle w:val="aff2"/>
      </w:pPr>
      <w:r w:rsidRPr="005C521D">
        <w:rPr>
          <w:rFonts w:hint="eastAsia"/>
          <w:bCs/>
        </w:rPr>
        <w:t>输出电压</w:t>
      </w:r>
      <w:r w:rsidRPr="005C521D">
        <w:rPr>
          <w:bCs/>
        </w:rPr>
        <w:t>(Vout / Output Voltage)</w:t>
      </w:r>
      <w:r w:rsidRPr="005C521D">
        <w:rPr>
          <w:rFonts w:hint="eastAsia"/>
          <w:bCs/>
        </w:rPr>
        <w:t>：</w:t>
      </w:r>
      <w:r w:rsidRPr="005C521D">
        <w:rPr>
          <w:bCs/>
        </w:rPr>
        <w:t>TA</w:t>
      </w:r>
      <w:r w:rsidRPr="005C521D">
        <w:rPr>
          <w:rFonts w:hint="eastAsia"/>
          <w:bCs/>
        </w:rPr>
        <w:t>的输出电压。</w:t>
      </w:r>
    </w:p>
    <w:p w:rsidR="00336347" w:rsidRPr="00336347" w:rsidRDefault="00336347" w:rsidP="00336347">
      <w:pPr>
        <w:pStyle w:val="aff2"/>
      </w:pPr>
      <w:r w:rsidRPr="005C521D">
        <w:rPr>
          <w:bCs/>
        </w:rPr>
        <w:t>VBUS</w:t>
      </w:r>
      <w:r w:rsidRPr="005C521D">
        <w:rPr>
          <w:rFonts w:hint="eastAsia"/>
          <w:bCs/>
        </w:rPr>
        <w:t>：移动电话的输入端电压。当</w:t>
      </w:r>
      <w:r w:rsidRPr="005C521D">
        <w:rPr>
          <w:bCs/>
        </w:rPr>
        <w:t>TA</w:t>
      </w:r>
      <w:r w:rsidRPr="005C521D">
        <w:rPr>
          <w:rFonts w:hint="eastAsia"/>
          <w:bCs/>
        </w:rPr>
        <w:t>输出端子连接至移动电话充电时，充电流越小，输出电压与</w:t>
      </w:r>
      <w:r w:rsidRPr="005C521D">
        <w:rPr>
          <w:bCs/>
        </w:rPr>
        <w:t>VBUS</w:t>
      </w:r>
      <w:r w:rsidRPr="005C521D">
        <w:rPr>
          <w:rFonts w:hint="eastAsia"/>
          <w:bCs/>
        </w:rPr>
        <w:t>两者越接近。</w:t>
      </w:r>
    </w:p>
    <w:p w:rsidR="00336347" w:rsidRPr="007E6F10" w:rsidRDefault="00336347" w:rsidP="00336347">
      <w:pPr>
        <w:pStyle w:val="aff2"/>
      </w:pPr>
      <w:r w:rsidRPr="005C521D">
        <w:rPr>
          <w:rFonts w:hint="eastAsia"/>
          <w:bCs/>
        </w:rPr>
        <w:t>输入电流</w:t>
      </w:r>
      <w:r w:rsidRPr="005C521D">
        <w:rPr>
          <w:bCs/>
        </w:rPr>
        <w:t xml:space="preserve"> (IN)</w:t>
      </w:r>
      <w:r w:rsidRPr="005C521D">
        <w:rPr>
          <w:rFonts w:hint="eastAsia"/>
          <w:bCs/>
        </w:rPr>
        <w:t>：</w:t>
      </w:r>
      <w:r w:rsidRPr="005C521D">
        <w:rPr>
          <w:bCs/>
        </w:rPr>
        <w:t>HOST</w:t>
      </w:r>
      <w:r w:rsidRPr="005C521D">
        <w:rPr>
          <w:rFonts w:hint="eastAsia"/>
          <w:bCs/>
        </w:rPr>
        <w:t>的</w:t>
      </w:r>
      <w:r w:rsidRPr="005C521D">
        <w:rPr>
          <w:bCs/>
        </w:rPr>
        <w:t>VBUS</w:t>
      </w:r>
      <w:r w:rsidRPr="005C521D">
        <w:rPr>
          <w:rFonts w:hint="eastAsia"/>
          <w:bCs/>
        </w:rPr>
        <w:t>端电流。</w:t>
      </w:r>
    </w:p>
    <w:p w:rsidR="007E6F10" w:rsidRDefault="007E6F10" w:rsidP="007E6F10">
      <w:pPr>
        <w:pStyle w:val="aff2"/>
        <w:numPr>
          <w:ilvl w:val="0"/>
          <w:numId w:val="0"/>
        </w:numPr>
        <w:ind w:left="839"/>
        <w:rPr>
          <w:bCs/>
        </w:rPr>
      </w:pPr>
    </w:p>
    <w:p w:rsidR="007E6F10" w:rsidRPr="00336347" w:rsidRDefault="007E6F10" w:rsidP="007E6F10">
      <w:pPr>
        <w:pStyle w:val="aff2"/>
        <w:numPr>
          <w:ilvl w:val="0"/>
          <w:numId w:val="0"/>
        </w:numPr>
        <w:ind w:left="839"/>
      </w:pPr>
    </w:p>
    <w:p w:rsidR="007E6F10" w:rsidRDefault="007E6F10" w:rsidP="005C521D">
      <w:pPr>
        <w:pStyle w:val="afff2"/>
      </w:pPr>
    </w:p>
    <w:p w:rsidR="007E6F10" w:rsidRPr="007E6F10" w:rsidRDefault="007E6F10" w:rsidP="007E6F10">
      <w:pPr>
        <w:pStyle w:val="afff2"/>
      </w:pPr>
    </w:p>
    <w:p w:rsidR="008C7644" w:rsidRDefault="008C7644" w:rsidP="008C7644">
      <w:pPr>
        <w:pStyle w:val="af"/>
      </w:pPr>
    </w:p>
    <w:p w:rsidR="008C7644" w:rsidRDefault="008C7644" w:rsidP="008C7644">
      <w:pPr>
        <w:pStyle w:val="af8"/>
      </w:pPr>
    </w:p>
    <w:p w:rsidR="008C7644" w:rsidRDefault="008C7644" w:rsidP="008C7644">
      <w:pPr>
        <w:pStyle w:val="afb"/>
      </w:pPr>
      <w:r>
        <w:br/>
      </w:r>
      <w:r>
        <w:rPr>
          <w:rFonts w:hint="eastAsia"/>
        </w:rPr>
        <w:t>（规范性附录）</w:t>
      </w:r>
      <w:r>
        <w:br/>
      </w:r>
      <w:r w:rsidR="008B532D">
        <w:rPr>
          <w:rFonts w:hint="eastAsia"/>
        </w:rPr>
        <w:t>FE</w:t>
      </w:r>
      <w:r>
        <w:rPr>
          <w:rFonts w:hint="eastAsia"/>
        </w:rPr>
        <w:t>快充协议</w:t>
      </w:r>
    </w:p>
    <w:p w:rsidR="00883583" w:rsidRDefault="00491BFA" w:rsidP="00883583">
      <w:pPr>
        <w:pStyle w:val="afc"/>
        <w:spacing w:before="312" w:after="312"/>
      </w:pPr>
      <w:r>
        <w:rPr>
          <w:rFonts w:hint="eastAsia"/>
        </w:rPr>
        <w:t>概述</w:t>
      </w:r>
    </w:p>
    <w:p w:rsidR="00491BFA" w:rsidRPr="00491BFA" w:rsidRDefault="008B532D" w:rsidP="00491BFA">
      <w:pPr>
        <w:pStyle w:val="afff2"/>
      </w:pPr>
      <w:r>
        <w:rPr>
          <w:rFonts w:hint="eastAsia"/>
        </w:rPr>
        <w:t>FE</w:t>
      </w:r>
      <w:r w:rsidR="00491BFA" w:rsidRPr="00491BFA">
        <w:rPr>
          <w:rFonts w:hint="eastAsia"/>
        </w:rPr>
        <w:t>协议是用于完成支持</w:t>
      </w:r>
      <w:r w:rsidR="00C942C5">
        <w:rPr>
          <w:rFonts w:hint="eastAsia"/>
        </w:rPr>
        <w:t>FE</w:t>
      </w:r>
      <w:r w:rsidR="00491BFA" w:rsidRPr="00491BFA">
        <w:rPr>
          <w:rFonts w:hint="eastAsia"/>
        </w:rPr>
        <w:t>快充的终端与快充适配器之间的双向通信，传输采用串行通信技术，应用USB数据线中的D+，D-信号完成。</w:t>
      </w:r>
    </w:p>
    <w:p w:rsidR="00491BFA" w:rsidRDefault="008B532D" w:rsidP="00491BFA">
      <w:pPr>
        <w:pStyle w:val="afff2"/>
      </w:pPr>
      <w:r>
        <w:rPr>
          <w:rFonts w:hint="eastAsia"/>
        </w:rPr>
        <w:t>FE</w:t>
      </w:r>
      <w:r w:rsidR="00491BFA" w:rsidRPr="00491BFA">
        <w:rPr>
          <w:rFonts w:hint="eastAsia"/>
        </w:rPr>
        <w:t>结构框图如图</w:t>
      </w:r>
      <w:r w:rsidR="00C942C5">
        <w:rPr>
          <w:rFonts w:hint="eastAsia"/>
        </w:rPr>
        <w:t>E.</w:t>
      </w:r>
      <w:r w:rsidR="00491BFA">
        <w:rPr>
          <w:rFonts w:hint="eastAsia"/>
        </w:rPr>
        <w:t>1</w:t>
      </w:r>
      <w:r w:rsidR="00491BFA" w:rsidRPr="00491BFA">
        <w:rPr>
          <w:rFonts w:hint="eastAsia"/>
        </w:rPr>
        <w:t>所示</w:t>
      </w:r>
      <w:r w:rsidR="00491BFA" w:rsidRPr="00491BFA">
        <w:t>，</w:t>
      </w:r>
      <w:r w:rsidR="00491BFA" w:rsidRPr="00491BFA">
        <w:rPr>
          <w:rFonts w:hint="eastAsia"/>
        </w:rPr>
        <w:t>终端</w:t>
      </w:r>
      <w:r w:rsidR="00491BFA" w:rsidRPr="00491BFA">
        <w:t>通过</w:t>
      </w:r>
      <w:r w:rsidR="00491BFA" w:rsidRPr="00491BFA">
        <w:rPr>
          <w:rFonts w:hint="eastAsia"/>
        </w:rPr>
        <w:t>USB线缆</w:t>
      </w:r>
      <w:r w:rsidR="00491BFA" w:rsidRPr="00491BFA">
        <w:t>连接充电器</w:t>
      </w:r>
      <w:r w:rsidR="00491BFA" w:rsidRPr="00491BFA">
        <w:rPr>
          <w:rFonts w:hint="eastAsia"/>
        </w:rPr>
        <w:t>，D+被用于传输时钟信号CLK，D-被用于传输数据信号DATA，实现整个充电及数据传输过程。</w:t>
      </w:r>
    </w:p>
    <w:p w:rsidR="00491BFA" w:rsidRDefault="000C0FA7" w:rsidP="000C0FA7">
      <w:pPr>
        <w:pStyle w:val="afff2"/>
        <w:ind w:firstLineChars="0" w:firstLine="0"/>
        <w:jc w:val="center"/>
      </w:pPr>
      <w:r w:rsidRPr="000C0FA7">
        <w:rPr>
          <w:rFonts w:hint="eastAsia"/>
          <w:noProof/>
        </w:rPr>
        <w:drawing>
          <wp:inline distT="0" distB="0" distL="0" distR="0">
            <wp:extent cx="5775325" cy="1243965"/>
            <wp:effectExtent l="19050" t="0" r="0" b="0"/>
            <wp:docPr id="19" name="图片 1" descr="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23"/>
                    <pic:cNvPicPr>
                      <a:picLocks noChangeAspect="1" noChangeArrowheads="1"/>
                    </pic:cNvPicPr>
                  </pic:nvPicPr>
                  <pic:blipFill>
                    <a:blip r:embed="rId103"/>
                    <a:srcRect/>
                    <a:stretch>
                      <a:fillRect/>
                    </a:stretch>
                  </pic:blipFill>
                  <pic:spPr bwMode="auto">
                    <a:xfrm>
                      <a:off x="0" y="0"/>
                      <a:ext cx="5775325" cy="1243965"/>
                    </a:xfrm>
                    <a:prstGeom prst="rect">
                      <a:avLst/>
                    </a:prstGeom>
                    <a:noFill/>
                    <a:ln w="9525">
                      <a:noFill/>
                      <a:miter lim="800000"/>
                      <a:headEnd/>
                      <a:tailEnd/>
                    </a:ln>
                  </pic:spPr>
                </pic:pic>
              </a:graphicData>
            </a:graphic>
          </wp:inline>
        </w:drawing>
      </w:r>
    </w:p>
    <w:p w:rsidR="00491BFA" w:rsidRDefault="00C942C5" w:rsidP="00FA1B38">
      <w:pPr>
        <w:pStyle w:val="af0"/>
        <w:spacing w:before="156" w:after="156"/>
      </w:pPr>
      <w:r>
        <w:rPr>
          <w:rFonts w:hint="eastAsia"/>
        </w:rPr>
        <w:t>FE</w:t>
      </w:r>
      <w:r w:rsidR="00491BFA" w:rsidRPr="00491BFA">
        <w:rPr>
          <w:rFonts w:hint="eastAsia"/>
        </w:rPr>
        <w:t>结构框图</w:t>
      </w:r>
    </w:p>
    <w:p w:rsidR="00491BFA" w:rsidRPr="00491BFA" w:rsidRDefault="00491BFA" w:rsidP="00491BFA">
      <w:pPr>
        <w:pStyle w:val="afff2"/>
      </w:pPr>
      <w:r w:rsidRPr="00491BFA">
        <w:rPr>
          <w:rFonts w:hint="eastAsia"/>
        </w:rPr>
        <w:t>开启快充前，终端与快充适配器需要完成握手通信，只有握手成功，终端和适配器才开启快充充电功能，否则只支持标准充电。快充适配器在通信中一直作为主机提供时钟CLK信号。快充适配器与终端之间的每次通信都是由适配器发起，适配器发送8bit数据，终端反馈回10bit数据。</w:t>
      </w:r>
    </w:p>
    <w:p w:rsidR="00883583" w:rsidRDefault="00491BFA" w:rsidP="00491BFA">
      <w:pPr>
        <w:pStyle w:val="afc"/>
        <w:spacing w:before="312" w:after="312"/>
      </w:pPr>
      <w:r w:rsidRPr="00CF7131">
        <w:rPr>
          <w:rFonts w:hint="eastAsia"/>
        </w:rPr>
        <w:t>协议流程</w:t>
      </w:r>
    </w:p>
    <w:p w:rsidR="00491BFA" w:rsidRPr="00E8614A" w:rsidRDefault="00E8614A" w:rsidP="00E8614A">
      <w:pPr>
        <w:pStyle w:val="afd"/>
        <w:spacing w:before="156" w:after="156"/>
      </w:pPr>
      <w:r w:rsidRPr="00E8614A">
        <w:rPr>
          <w:rFonts w:hint="eastAsia"/>
        </w:rPr>
        <w:t>快充开启流程</w:t>
      </w:r>
    </w:p>
    <w:p w:rsidR="00E8614A" w:rsidRDefault="000C0FA7" w:rsidP="00E8614A">
      <w:pPr>
        <w:pStyle w:val="afff2"/>
        <w:ind w:firstLineChars="0" w:firstLine="0"/>
        <w:jc w:val="center"/>
      </w:pPr>
      <w:r w:rsidRPr="000C0FA7">
        <w:rPr>
          <w:noProof/>
        </w:rPr>
        <w:drawing>
          <wp:inline distT="0" distB="0" distL="0" distR="0">
            <wp:extent cx="5760720" cy="2333830"/>
            <wp:effectExtent l="19050" t="0" r="0" b="0"/>
            <wp:docPr id="2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4"/>
                    <a:srcRect/>
                    <a:stretch>
                      <a:fillRect/>
                    </a:stretch>
                  </pic:blipFill>
                  <pic:spPr bwMode="auto">
                    <a:xfrm>
                      <a:off x="0" y="0"/>
                      <a:ext cx="5760720" cy="2333830"/>
                    </a:xfrm>
                    <a:prstGeom prst="rect">
                      <a:avLst/>
                    </a:prstGeom>
                    <a:noFill/>
                    <a:ln w="9525">
                      <a:noFill/>
                      <a:miter lim="800000"/>
                      <a:headEnd/>
                      <a:tailEnd/>
                    </a:ln>
                  </pic:spPr>
                </pic:pic>
              </a:graphicData>
            </a:graphic>
          </wp:inline>
        </w:drawing>
      </w:r>
    </w:p>
    <w:p w:rsidR="00E8614A" w:rsidRDefault="00E8614A" w:rsidP="00E8614A">
      <w:pPr>
        <w:pStyle w:val="af0"/>
        <w:spacing w:before="156" w:after="156"/>
        <w:rPr>
          <w:rFonts w:hAnsi="黑体"/>
        </w:rPr>
      </w:pPr>
      <w:r>
        <w:rPr>
          <w:rFonts w:hAnsi="黑体" w:hint="eastAsia"/>
        </w:rPr>
        <w:t>快</w:t>
      </w:r>
      <w:r w:rsidRPr="000B5618">
        <w:rPr>
          <w:rFonts w:hAnsi="黑体" w:hint="eastAsia"/>
        </w:rPr>
        <w:t>充开启流程图</w:t>
      </w:r>
    </w:p>
    <w:p w:rsidR="00E8614A" w:rsidRPr="00E8614A" w:rsidRDefault="00E8614A" w:rsidP="00E8614A">
      <w:pPr>
        <w:pStyle w:val="afff2"/>
      </w:pPr>
      <w:r w:rsidRPr="00E8614A">
        <w:rPr>
          <w:rFonts w:hint="eastAsia"/>
        </w:rPr>
        <w:lastRenderedPageBreak/>
        <w:t>如图</w:t>
      </w:r>
      <w:r w:rsidR="00C942C5">
        <w:rPr>
          <w:rFonts w:hint="eastAsia"/>
        </w:rPr>
        <w:t>E.</w:t>
      </w:r>
      <w:r>
        <w:rPr>
          <w:rFonts w:hint="eastAsia"/>
        </w:rPr>
        <w:t>2</w:t>
      </w:r>
      <w:r w:rsidRPr="00E8614A">
        <w:rPr>
          <w:rFonts w:hint="eastAsia"/>
        </w:rPr>
        <w:t>所示，快充的开启过程一共包含五个阶段。</w:t>
      </w:r>
    </w:p>
    <w:p w:rsidR="00E8614A" w:rsidRPr="00E8614A" w:rsidRDefault="00E8614A" w:rsidP="00E8614A">
      <w:pPr>
        <w:pStyle w:val="afff2"/>
      </w:pPr>
      <w:r w:rsidRPr="00E8614A">
        <w:rPr>
          <w:rFonts w:hint="eastAsia"/>
        </w:rPr>
        <w:t>阶段1：</w:t>
      </w:r>
    </w:p>
    <w:p w:rsidR="00E8614A" w:rsidRPr="00E8614A" w:rsidRDefault="00E8614A" w:rsidP="00E8614A">
      <w:pPr>
        <w:pStyle w:val="afff2"/>
      </w:pPr>
      <w:r w:rsidRPr="00E8614A">
        <w:rPr>
          <w:rFonts w:hint="eastAsia"/>
        </w:rPr>
        <w:t>终端与快充适配器完成握手通信。</w:t>
      </w:r>
    </w:p>
    <w:p w:rsidR="00E8614A" w:rsidRPr="00E8614A" w:rsidRDefault="00E8614A" w:rsidP="00E8614A">
      <w:pPr>
        <w:pStyle w:val="afff2"/>
      </w:pPr>
      <w:r w:rsidRPr="00E8614A">
        <w:rPr>
          <w:rFonts w:hint="eastAsia"/>
        </w:rPr>
        <w:t>当终端同意开启快充后</w:t>
      </w:r>
      <w:r w:rsidRPr="00E8614A">
        <w:t>，</w:t>
      </w:r>
      <w:r w:rsidRPr="00E8614A">
        <w:rPr>
          <w:rFonts w:hint="eastAsia"/>
        </w:rPr>
        <w:t>快充充电</w:t>
      </w:r>
      <w:r w:rsidRPr="00E8614A">
        <w:t>过程开启</w:t>
      </w:r>
      <w:r w:rsidRPr="00E8614A">
        <w:rPr>
          <w:rFonts w:hint="eastAsia"/>
        </w:rPr>
        <w:t>，快充通信流程进入第2阶段。</w:t>
      </w:r>
    </w:p>
    <w:p w:rsidR="00E8614A" w:rsidRPr="00E8614A" w:rsidRDefault="00E8614A" w:rsidP="00E8614A">
      <w:pPr>
        <w:pStyle w:val="afff2"/>
      </w:pPr>
      <w:r w:rsidRPr="00E8614A">
        <w:rPr>
          <w:rFonts w:hint="eastAsia"/>
        </w:rPr>
        <w:t>阶段2：</w:t>
      </w:r>
    </w:p>
    <w:p w:rsidR="00E8614A" w:rsidRPr="00E8614A" w:rsidRDefault="00E8614A" w:rsidP="00E8614A">
      <w:pPr>
        <w:pStyle w:val="afff2"/>
      </w:pPr>
      <w:r w:rsidRPr="00E8614A">
        <w:rPr>
          <w:rFonts w:hint="eastAsia"/>
        </w:rPr>
        <w:t>当终端同意快充后，适配器调整输出电压到合适值。</w:t>
      </w:r>
    </w:p>
    <w:p w:rsidR="00E8614A" w:rsidRPr="00E8614A" w:rsidRDefault="00E8614A" w:rsidP="00E8614A">
      <w:pPr>
        <w:pStyle w:val="afff2"/>
      </w:pPr>
      <w:r w:rsidRPr="00E8614A">
        <w:rPr>
          <w:rFonts w:hint="eastAsia"/>
        </w:rPr>
        <w:t>当适配器输出</w:t>
      </w:r>
      <w:r w:rsidRPr="00E8614A">
        <w:t>电压</w:t>
      </w:r>
      <w:r w:rsidRPr="00E8614A">
        <w:rPr>
          <w:rFonts w:hint="eastAsia"/>
        </w:rPr>
        <w:t>处于匹配</w:t>
      </w:r>
      <w:r w:rsidRPr="00E8614A">
        <w:t>档位</w:t>
      </w:r>
      <w:r w:rsidRPr="00E8614A">
        <w:rPr>
          <w:rFonts w:hint="eastAsia"/>
        </w:rPr>
        <w:t>后，进入第3阶段。</w:t>
      </w:r>
    </w:p>
    <w:p w:rsidR="00E8614A" w:rsidRPr="00E8614A" w:rsidRDefault="00E8614A" w:rsidP="00E8614A">
      <w:pPr>
        <w:pStyle w:val="afff2"/>
      </w:pPr>
      <w:r w:rsidRPr="00E8614A">
        <w:rPr>
          <w:rFonts w:hint="eastAsia"/>
        </w:rPr>
        <w:t>阶段3：</w:t>
      </w:r>
    </w:p>
    <w:p w:rsidR="00E8614A" w:rsidRPr="00E8614A" w:rsidRDefault="00E8614A" w:rsidP="00E8614A">
      <w:pPr>
        <w:pStyle w:val="afff2"/>
      </w:pPr>
      <w:r w:rsidRPr="00E8614A">
        <w:rPr>
          <w:rFonts w:hint="eastAsia"/>
        </w:rPr>
        <w:t>适配器获取当前状态下终端支持的最大充电电流，并进入第4阶段。</w:t>
      </w:r>
    </w:p>
    <w:p w:rsidR="00E8614A" w:rsidRPr="00E8614A" w:rsidRDefault="00E8614A" w:rsidP="00E8614A">
      <w:pPr>
        <w:pStyle w:val="afff2"/>
      </w:pPr>
      <w:r w:rsidRPr="00E8614A">
        <w:rPr>
          <w:rFonts w:hint="eastAsia"/>
        </w:rPr>
        <w:t>阶段4和5：</w:t>
      </w:r>
    </w:p>
    <w:p w:rsidR="00E8614A" w:rsidRPr="00E8614A" w:rsidRDefault="00E8614A" w:rsidP="00E8614A">
      <w:pPr>
        <w:pStyle w:val="afff2"/>
      </w:pPr>
      <w:r w:rsidRPr="00E8614A">
        <w:rPr>
          <w:rFonts w:hint="eastAsia"/>
        </w:rPr>
        <w:t>适配器设置其输出电流为指定值，进入恒流阶段。</w:t>
      </w:r>
    </w:p>
    <w:p w:rsidR="00E8614A" w:rsidRDefault="00E8614A" w:rsidP="00E8614A">
      <w:pPr>
        <w:pStyle w:val="afff2"/>
      </w:pPr>
      <w:r w:rsidRPr="00E8614A">
        <w:rPr>
          <w:rFonts w:hint="eastAsia"/>
        </w:rPr>
        <w:t>当快充进入恒流阶段时，适配器启动安全检测及防护机制。在此期间适配器不断与终端交互电池的信息，保证充电流程的正常进行</w:t>
      </w:r>
      <w:r w:rsidR="00F54DBD">
        <w:rPr>
          <w:rFonts w:hint="eastAsia"/>
        </w:rPr>
        <w:t>。</w:t>
      </w:r>
    </w:p>
    <w:p w:rsidR="00E8614A" w:rsidRPr="00E8614A" w:rsidRDefault="00E8614A" w:rsidP="00E8614A">
      <w:pPr>
        <w:pStyle w:val="afd"/>
        <w:spacing w:before="156" w:after="156"/>
      </w:pPr>
      <w:r w:rsidRPr="00E8614A">
        <w:rPr>
          <w:rFonts w:hint="eastAsia"/>
        </w:rPr>
        <w:t>快充通信流程</w:t>
      </w:r>
    </w:p>
    <w:p w:rsidR="00E8614A" w:rsidRDefault="000C0FA7" w:rsidP="000C0FA7">
      <w:pPr>
        <w:pStyle w:val="afff2"/>
        <w:ind w:firstLineChars="0" w:firstLine="0"/>
        <w:jc w:val="center"/>
      </w:pPr>
      <w:r w:rsidRPr="000C0FA7">
        <w:rPr>
          <w:rFonts w:hint="eastAsia"/>
          <w:noProof/>
        </w:rPr>
        <w:drawing>
          <wp:inline distT="0" distB="0" distL="0" distR="0">
            <wp:extent cx="5410200" cy="1542788"/>
            <wp:effectExtent l="19050" t="0" r="0" b="0"/>
            <wp:docPr id="2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a:stretch>
                      <a:fillRect/>
                    </a:stretch>
                  </pic:blipFill>
                  <pic:spPr bwMode="auto">
                    <a:xfrm>
                      <a:off x="0" y="0"/>
                      <a:ext cx="5412138" cy="1543341"/>
                    </a:xfrm>
                    <a:prstGeom prst="rect">
                      <a:avLst/>
                    </a:prstGeom>
                    <a:noFill/>
                    <a:ln>
                      <a:noFill/>
                    </a:ln>
                  </pic:spPr>
                </pic:pic>
              </a:graphicData>
            </a:graphic>
          </wp:inline>
        </w:drawing>
      </w:r>
    </w:p>
    <w:p w:rsidR="00E8614A" w:rsidRPr="00E8614A" w:rsidRDefault="00E8614A" w:rsidP="00E8614A">
      <w:pPr>
        <w:pStyle w:val="af0"/>
        <w:spacing w:before="156" w:after="156"/>
      </w:pPr>
      <w:r w:rsidRPr="00351CF5">
        <w:rPr>
          <w:rFonts w:hAnsi="黑体" w:hint="eastAsia"/>
        </w:rPr>
        <w:t>快充</w:t>
      </w:r>
      <w:r w:rsidR="00557C2B">
        <w:rPr>
          <w:rFonts w:hAnsi="黑体" w:hint="eastAsia"/>
        </w:rPr>
        <w:t>通信</w:t>
      </w:r>
      <w:r w:rsidRPr="00351CF5">
        <w:rPr>
          <w:rFonts w:hAnsi="黑体" w:hint="eastAsia"/>
        </w:rPr>
        <w:t>流程图</w:t>
      </w:r>
    </w:p>
    <w:p w:rsidR="00491BFA" w:rsidRPr="00491BFA" w:rsidRDefault="00491BFA" w:rsidP="00491BFA">
      <w:pPr>
        <w:pStyle w:val="afc"/>
        <w:spacing w:before="312" w:after="312"/>
      </w:pPr>
      <w:r w:rsidRPr="00F04D6F">
        <w:rPr>
          <w:rFonts w:hint="eastAsia"/>
        </w:rPr>
        <w:t>物理层实现</w:t>
      </w:r>
    </w:p>
    <w:p w:rsidR="00491BFA" w:rsidRPr="00E8614A" w:rsidRDefault="00E8614A" w:rsidP="00E8614A">
      <w:pPr>
        <w:pStyle w:val="afd"/>
        <w:spacing w:before="156" w:after="156"/>
      </w:pPr>
      <w:r w:rsidRPr="00E8614A">
        <w:rPr>
          <w:rFonts w:hint="eastAsia"/>
        </w:rPr>
        <w:t>快充功能框图与原理</w:t>
      </w:r>
    </w:p>
    <w:p w:rsidR="00E8614A" w:rsidRDefault="00F54DBD" w:rsidP="00F54DBD">
      <w:pPr>
        <w:pStyle w:val="afff2"/>
        <w:ind w:firstLineChars="0" w:firstLine="0"/>
        <w:jc w:val="center"/>
      </w:pPr>
      <w:r>
        <w:rPr>
          <w:rFonts w:hint="eastAsia"/>
          <w:noProof/>
        </w:rPr>
        <w:drawing>
          <wp:inline distT="0" distB="0" distL="0" distR="0">
            <wp:extent cx="5162550" cy="2340667"/>
            <wp:effectExtent l="1905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06"/>
                    <a:srcRect/>
                    <a:stretch>
                      <a:fillRect/>
                    </a:stretch>
                  </pic:blipFill>
                  <pic:spPr bwMode="auto">
                    <a:xfrm>
                      <a:off x="0" y="0"/>
                      <a:ext cx="5163821" cy="2341243"/>
                    </a:xfrm>
                    <a:prstGeom prst="rect">
                      <a:avLst/>
                    </a:prstGeom>
                    <a:noFill/>
                    <a:ln w="9525">
                      <a:noFill/>
                      <a:miter lim="800000"/>
                      <a:headEnd/>
                      <a:tailEnd/>
                    </a:ln>
                  </pic:spPr>
                </pic:pic>
              </a:graphicData>
            </a:graphic>
          </wp:inline>
        </w:drawing>
      </w:r>
    </w:p>
    <w:p w:rsidR="00F54DBD" w:rsidRDefault="00F54DBD" w:rsidP="00F54DBD">
      <w:pPr>
        <w:pStyle w:val="af0"/>
        <w:spacing w:before="156" w:after="156"/>
      </w:pPr>
      <w:r w:rsidRPr="00F54DBD">
        <w:rPr>
          <w:rFonts w:hint="eastAsia"/>
        </w:rPr>
        <w:t>快充功能框图与原理</w:t>
      </w:r>
    </w:p>
    <w:p w:rsidR="00F54DBD" w:rsidRPr="00F54DBD" w:rsidRDefault="00F54DBD" w:rsidP="00F54DBD">
      <w:pPr>
        <w:pStyle w:val="afff2"/>
      </w:pPr>
      <w:r w:rsidRPr="00F54DBD">
        <w:rPr>
          <w:rFonts w:hint="eastAsia"/>
        </w:rPr>
        <w:lastRenderedPageBreak/>
        <w:t>整个快充电路的核心是适配器和终端上的两个控制单元，在快充初始阶段由两个控制单元通过D+、D-信号线完成握手通信，并分别控制调整功率单元的输出状态及快充开关的工作，完成适配器对电池的充电、充电过程监控，异常状况处理等功能。</w:t>
      </w:r>
    </w:p>
    <w:p w:rsidR="00F54DBD" w:rsidRDefault="00F54DBD" w:rsidP="00F54DBD">
      <w:pPr>
        <w:pStyle w:val="afff2"/>
      </w:pPr>
      <w:r w:rsidRPr="00F54DBD">
        <w:rPr>
          <w:rFonts w:hint="eastAsia"/>
        </w:rPr>
        <w:t>D+用于传输握手信号的CLK数据，D-用于传输握手信号的DATA数据。</w:t>
      </w:r>
    </w:p>
    <w:p w:rsidR="00F54DBD" w:rsidRPr="00F54DBD" w:rsidRDefault="00F54DBD" w:rsidP="00F54DBD">
      <w:pPr>
        <w:pStyle w:val="afd"/>
        <w:spacing w:before="156" w:after="156"/>
      </w:pPr>
      <w:r w:rsidRPr="00F54DBD">
        <w:rPr>
          <w:rFonts w:hint="eastAsia"/>
        </w:rPr>
        <w:t>USB数据线结构</w:t>
      </w:r>
    </w:p>
    <w:p w:rsidR="00F54DBD" w:rsidRPr="00F54DBD" w:rsidRDefault="00F54DBD" w:rsidP="00F54DBD">
      <w:pPr>
        <w:pStyle w:val="afff2"/>
        <w:ind w:firstLineChars="0"/>
      </w:pPr>
      <w:r w:rsidRPr="00F54DBD">
        <w:rPr>
          <w:rFonts w:hint="eastAsia"/>
        </w:rPr>
        <w:t>数据线一端应是USBA型插头，其机械结构应符合USB2.0规范的要求。</w:t>
      </w:r>
    </w:p>
    <w:p w:rsidR="00F54DBD" w:rsidRDefault="00F54DBD" w:rsidP="00F54DBD">
      <w:pPr>
        <w:pStyle w:val="afff2"/>
      </w:pPr>
      <w:r w:rsidRPr="00F54DBD">
        <w:rPr>
          <w:rFonts w:hint="eastAsia"/>
        </w:rPr>
        <w:t>数据线另一端应是7Pin的Micro-USB B型插头，其机械结构如图</w:t>
      </w:r>
      <w:r w:rsidR="00C942C5">
        <w:rPr>
          <w:rFonts w:hint="eastAsia"/>
        </w:rPr>
        <w:t>E.</w:t>
      </w:r>
      <w:r>
        <w:rPr>
          <w:rFonts w:hint="eastAsia"/>
        </w:rPr>
        <w:t>5</w:t>
      </w:r>
      <w:r w:rsidRPr="00F54DBD">
        <w:rPr>
          <w:rFonts w:hint="eastAsia"/>
        </w:rPr>
        <w:t>所示</w:t>
      </w:r>
      <w:r>
        <w:rPr>
          <w:rFonts w:hint="eastAsia"/>
        </w:rPr>
        <w:t>。</w:t>
      </w:r>
    </w:p>
    <w:p w:rsidR="00F54DBD" w:rsidRDefault="00F54DBD" w:rsidP="00F54DBD">
      <w:pPr>
        <w:pStyle w:val="afff2"/>
        <w:ind w:firstLineChars="0" w:firstLine="0"/>
        <w:jc w:val="center"/>
      </w:pPr>
      <w:r w:rsidRPr="00F54DBD">
        <w:rPr>
          <w:noProof/>
        </w:rPr>
        <w:drawing>
          <wp:inline distT="0" distB="0" distL="0" distR="0">
            <wp:extent cx="2846705" cy="1838325"/>
            <wp:effectExtent l="19050" t="0" r="0" b="0"/>
            <wp:docPr id="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0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a:stretch>
                      <a:fillRect/>
                    </a:stretch>
                  </pic:blipFill>
                  <pic:spPr bwMode="auto">
                    <a:xfrm>
                      <a:off x="0" y="0"/>
                      <a:ext cx="2846705" cy="1838325"/>
                    </a:xfrm>
                    <a:prstGeom prst="rect">
                      <a:avLst/>
                    </a:prstGeom>
                    <a:noFill/>
                    <a:ln>
                      <a:noFill/>
                    </a:ln>
                  </pic:spPr>
                </pic:pic>
              </a:graphicData>
            </a:graphic>
          </wp:inline>
        </w:drawing>
      </w:r>
    </w:p>
    <w:p w:rsidR="00F54DBD" w:rsidRDefault="00F54DBD" w:rsidP="00F54DBD">
      <w:pPr>
        <w:pStyle w:val="af0"/>
        <w:spacing w:before="156" w:after="156"/>
      </w:pPr>
      <w:r w:rsidRPr="00F54DBD">
        <w:rPr>
          <w:rFonts w:hint="eastAsia"/>
        </w:rPr>
        <w:t>7PinMicro-USB B型插头接口结构及尺寸</w:t>
      </w:r>
    </w:p>
    <w:p w:rsidR="00F54DBD" w:rsidRPr="00F54DBD" w:rsidRDefault="00F54DBD" w:rsidP="00F54DBD">
      <w:pPr>
        <w:pStyle w:val="afd"/>
        <w:spacing w:before="156" w:after="156"/>
      </w:pPr>
      <w:r w:rsidRPr="00F54DBD">
        <w:rPr>
          <w:rFonts w:hint="eastAsia"/>
        </w:rPr>
        <w:t>管脚定义</w:t>
      </w:r>
    </w:p>
    <w:p w:rsidR="00F54DBD" w:rsidRDefault="00F54DBD" w:rsidP="00F54DBD">
      <w:pPr>
        <w:pStyle w:val="afff2"/>
      </w:pPr>
      <w:r w:rsidRPr="00F54DBD">
        <w:rPr>
          <w:rFonts w:hint="eastAsia"/>
        </w:rPr>
        <w:t>USB A型插头管脚定义应符合表</w:t>
      </w:r>
      <w:r w:rsidR="00C942C5">
        <w:rPr>
          <w:rFonts w:hint="eastAsia"/>
        </w:rPr>
        <w:t>E.</w:t>
      </w:r>
      <w:r>
        <w:rPr>
          <w:rFonts w:hint="eastAsia"/>
        </w:rPr>
        <w:t>1</w:t>
      </w:r>
      <w:r w:rsidRPr="00F54DBD">
        <w:rPr>
          <w:rFonts w:hint="eastAsia"/>
        </w:rPr>
        <w:t>的规定。</w:t>
      </w:r>
    </w:p>
    <w:p w:rsidR="00F54DBD" w:rsidRDefault="00F54DBD" w:rsidP="00F54DBD">
      <w:pPr>
        <w:pStyle w:val="af9"/>
        <w:spacing w:before="156" w:after="156"/>
      </w:pPr>
      <w:r w:rsidRPr="00F54DBD">
        <w:rPr>
          <w:rFonts w:hint="eastAsia"/>
        </w:rPr>
        <w:t>线缆A端插头管脚定义</w:t>
      </w:r>
    </w:p>
    <w:tbl>
      <w:tblPr>
        <w:tblW w:w="892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3544"/>
        <w:gridCol w:w="5380"/>
      </w:tblGrid>
      <w:tr w:rsidR="00F54DBD" w:rsidRPr="00923CA2" w:rsidTr="00F54DBD">
        <w:trPr>
          <w:trHeight w:val="270"/>
          <w:jc w:val="center"/>
        </w:trPr>
        <w:tc>
          <w:tcPr>
            <w:tcW w:w="3544" w:type="dxa"/>
            <w:tcBorders>
              <w:top w:val="single" w:sz="8" w:space="0" w:color="auto"/>
              <w:left w:val="single" w:sz="8" w:space="0" w:color="auto"/>
              <w:bottom w:val="single" w:sz="8" w:space="0" w:color="auto"/>
              <w:right w:val="single" w:sz="8" w:space="0" w:color="auto"/>
            </w:tcBorders>
            <w:shd w:val="clear" w:color="auto" w:fill="auto"/>
            <w:noWrap/>
            <w:hideMark/>
          </w:tcPr>
          <w:p w:rsidR="00F54DBD" w:rsidRPr="00923CA2" w:rsidRDefault="00F54DBD" w:rsidP="00EB1930">
            <w:pPr>
              <w:widowControl/>
              <w:jc w:val="center"/>
              <w:rPr>
                <w:rFonts w:ascii="宋体" w:hAnsi="宋体" w:cs="宋体"/>
                <w:kern w:val="0"/>
                <w:sz w:val="18"/>
                <w:szCs w:val="18"/>
              </w:rPr>
            </w:pPr>
            <w:r w:rsidRPr="00923CA2">
              <w:rPr>
                <w:rFonts w:ascii="宋体" w:hAnsi="宋体" w:cs="宋体" w:hint="eastAsia"/>
                <w:kern w:val="0"/>
                <w:sz w:val="18"/>
                <w:szCs w:val="18"/>
              </w:rPr>
              <w:t>管脚号</w:t>
            </w:r>
          </w:p>
        </w:tc>
        <w:tc>
          <w:tcPr>
            <w:tcW w:w="5380" w:type="dxa"/>
            <w:tcBorders>
              <w:top w:val="single" w:sz="8" w:space="0" w:color="auto"/>
              <w:left w:val="single" w:sz="8" w:space="0" w:color="auto"/>
              <w:bottom w:val="single" w:sz="8" w:space="0" w:color="auto"/>
              <w:right w:val="single" w:sz="8" w:space="0" w:color="auto"/>
            </w:tcBorders>
            <w:shd w:val="clear" w:color="auto" w:fill="auto"/>
            <w:noWrap/>
            <w:hideMark/>
          </w:tcPr>
          <w:p w:rsidR="00F54DBD" w:rsidRPr="00923CA2" w:rsidRDefault="00F54DBD" w:rsidP="00EB1930">
            <w:pPr>
              <w:widowControl/>
              <w:jc w:val="center"/>
              <w:rPr>
                <w:rFonts w:ascii="宋体" w:hAnsi="宋体" w:cs="宋体"/>
                <w:kern w:val="0"/>
                <w:sz w:val="18"/>
                <w:szCs w:val="18"/>
              </w:rPr>
            </w:pPr>
            <w:r w:rsidRPr="00923CA2">
              <w:rPr>
                <w:rFonts w:ascii="宋体" w:hAnsi="宋体" w:cs="宋体" w:hint="eastAsia"/>
                <w:kern w:val="0"/>
                <w:sz w:val="18"/>
                <w:szCs w:val="18"/>
              </w:rPr>
              <w:t>管脚定义</w:t>
            </w:r>
          </w:p>
        </w:tc>
      </w:tr>
      <w:tr w:rsidR="00F54DBD" w:rsidRPr="00923CA2" w:rsidTr="00F54DBD">
        <w:trPr>
          <w:trHeight w:val="57"/>
          <w:jc w:val="center"/>
        </w:trPr>
        <w:tc>
          <w:tcPr>
            <w:tcW w:w="3544" w:type="dxa"/>
            <w:tcBorders>
              <w:top w:val="single" w:sz="8" w:space="0" w:color="auto"/>
              <w:left w:val="single" w:sz="8" w:space="0" w:color="auto"/>
            </w:tcBorders>
            <w:shd w:val="clear" w:color="auto" w:fill="auto"/>
            <w:noWrap/>
            <w:hideMark/>
          </w:tcPr>
          <w:p w:rsidR="00F54DBD" w:rsidRPr="00923CA2" w:rsidRDefault="00F54DBD" w:rsidP="00EB1930">
            <w:pPr>
              <w:widowControl/>
              <w:spacing w:line="300" w:lineRule="atLeast"/>
              <w:jc w:val="center"/>
              <w:rPr>
                <w:rFonts w:ascii="宋体" w:hAnsi="宋体" w:cs="宋体"/>
                <w:kern w:val="0"/>
                <w:sz w:val="18"/>
                <w:szCs w:val="18"/>
              </w:rPr>
            </w:pPr>
            <w:r w:rsidRPr="00923CA2">
              <w:rPr>
                <w:rFonts w:ascii="宋体" w:hAnsi="宋体" w:cs="宋体" w:hint="eastAsia"/>
                <w:kern w:val="0"/>
                <w:sz w:val="18"/>
                <w:szCs w:val="18"/>
              </w:rPr>
              <w:t>1</w:t>
            </w:r>
          </w:p>
        </w:tc>
        <w:tc>
          <w:tcPr>
            <w:tcW w:w="5380" w:type="dxa"/>
            <w:tcBorders>
              <w:top w:val="single" w:sz="8" w:space="0" w:color="auto"/>
              <w:right w:val="single" w:sz="8" w:space="0" w:color="auto"/>
            </w:tcBorders>
            <w:shd w:val="clear" w:color="auto" w:fill="auto"/>
            <w:noWrap/>
            <w:hideMark/>
          </w:tcPr>
          <w:p w:rsidR="00F54DBD" w:rsidRPr="00923CA2" w:rsidRDefault="00F54DBD" w:rsidP="00EB1930">
            <w:pPr>
              <w:widowControl/>
              <w:spacing w:line="300" w:lineRule="atLeast"/>
              <w:jc w:val="center"/>
              <w:rPr>
                <w:rFonts w:ascii="宋体" w:hAnsi="宋体" w:cs="宋体"/>
                <w:kern w:val="0"/>
                <w:sz w:val="18"/>
                <w:szCs w:val="18"/>
              </w:rPr>
            </w:pPr>
            <w:r w:rsidRPr="00923CA2">
              <w:rPr>
                <w:rFonts w:ascii="宋体" w:hAnsi="宋体" w:cs="宋体" w:hint="eastAsia"/>
                <w:kern w:val="0"/>
                <w:sz w:val="18"/>
                <w:szCs w:val="18"/>
              </w:rPr>
              <w:t>VBUS</w:t>
            </w:r>
          </w:p>
        </w:tc>
      </w:tr>
      <w:tr w:rsidR="00F54DBD" w:rsidRPr="00923CA2" w:rsidTr="00F54DBD">
        <w:trPr>
          <w:trHeight w:val="113"/>
          <w:jc w:val="center"/>
        </w:trPr>
        <w:tc>
          <w:tcPr>
            <w:tcW w:w="3544" w:type="dxa"/>
            <w:tcBorders>
              <w:left w:val="single" w:sz="8" w:space="0" w:color="auto"/>
            </w:tcBorders>
            <w:shd w:val="clear" w:color="auto" w:fill="auto"/>
            <w:noWrap/>
            <w:hideMark/>
          </w:tcPr>
          <w:p w:rsidR="00F54DBD" w:rsidRPr="00923CA2" w:rsidRDefault="00F54DBD" w:rsidP="00EB1930">
            <w:pPr>
              <w:widowControl/>
              <w:spacing w:line="300" w:lineRule="atLeast"/>
              <w:jc w:val="center"/>
              <w:rPr>
                <w:rFonts w:ascii="宋体" w:hAnsi="宋体" w:cs="宋体"/>
                <w:kern w:val="0"/>
                <w:sz w:val="18"/>
                <w:szCs w:val="18"/>
              </w:rPr>
            </w:pPr>
            <w:r w:rsidRPr="00923CA2">
              <w:rPr>
                <w:rFonts w:ascii="宋体" w:hAnsi="宋体" w:cs="宋体" w:hint="eastAsia"/>
                <w:kern w:val="0"/>
                <w:sz w:val="18"/>
                <w:szCs w:val="18"/>
              </w:rPr>
              <w:t>2</w:t>
            </w:r>
          </w:p>
        </w:tc>
        <w:tc>
          <w:tcPr>
            <w:tcW w:w="5380" w:type="dxa"/>
            <w:tcBorders>
              <w:right w:val="single" w:sz="8" w:space="0" w:color="auto"/>
            </w:tcBorders>
            <w:shd w:val="clear" w:color="auto" w:fill="auto"/>
            <w:noWrap/>
            <w:hideMark/>
          </w:tcPr>
          <w:p w:rsidR="00F54DBD" w:rsidRPr="00923CA2" w:rsidRDefault="00F54DBD" w:rsidP="00EB1930">
            <w:pPr>
              <w:widowControl/>
              <w:spacing w:line="300" w:lineRule="atLeast"/>
              <w:jc w:val="center"/>
              <w:rPr>
                <w:rFonts w:ascii="宋体" w:hAnsi="宋体" w:cs="宋体"/>
                <w:kern w:val="0"/>
                <w:sz w:val="18"/>
                <w:szCs w:val="18"/>
              </w:rPr>
            </w:pPr>
            <w:r w:rsidRPr="00923CA2">
              <w:rPr>
                <w:rFonts w:ascii="宋体" w:hAnsi="宋体" w:cs="宋体" w:hint="eastAsia"/>
                <w:kern w:val="0"/>
                <w:sz w:val="18"/>
                <w:szCs w:val="18"/>
              </w:rPr>
              <w:t>D-</w:t>
            </w:r>
          </w:p>
        </w:tc>
      </w:tr>
      <w:tr w:rsidR="00F54DBD" w:rsidRPr="00923CA2" w:rsidTr="00F54DBD">
        <w:trPr>
          <w:trHeight w:val="113"/>
          <w:jc w:val="center"/>
        </w:trPr>
        <w:tc>
          <w:tcPr>
            <w:tcW w:w="3544" w:type="dxa"/>
            <w:tcBorders>
              <w:left w:val="single" w:sz="8" w:space="0" w:color="auto"/>
            </w:tcBorders>
            <w:shd w:val="clear" w:color="auto" w:fill="auto"/>
            <w:noWrap/>
            <w:hideMark/>
          </w:tcPr>
          <w:p w:rsidR="00F54DBD" w:rsidRPr="00923CA2" w:rsidRDefault="00F54DBD" w:rsidP="00EB1930">
            <w:pPr>
              <w:widowControl/>
              <w:spacing w:line="300" w:lineRule="atLeast"/>
              <w:jc w:val="center"/>
              <w:rPr>
                <w:rFonts w:ascii="宋体" w:hAnsi="宋体" w:cs="宋体"/>
                <w:kern w:val="0"/>
                <w:sz w:val="18"/>
                <w:szCs w:val="18"/>
              </w:rPr>
            </w:pPr>
            <w:r w:rsidRPr="00923CA2">
              <w:rPr>
                <w:rFonts w:ascii="宋体" w:hAnsi="宋体" w:cs="宋体" w:hint="eastAsia"/>
                <w:kern w:val="0"/>
                <w:sz w:val="18"/>
                <w:szCs w:val="18"/>
              </w:rPr>
              <w:t>3</w:t>
            </w:r>
          </w:p>
        </w:tc>
        <w:tc>
          <w:tcPr>
            <w:tcW w:w="5380" w:type="dxa"/>
            <w:tcBorders>
              <w:right w:val="single" w:sz="8" w:space="0" w:color="auto"/>
            </w:tcBorders>
            <w:shd w:val="clear" w:color="auto" w:fill="auto"/>
            <w:noWrap/>
            <w:hideMark/>
          </w:tcPr>
          <w:p w:rsidR="00F54DBD" w:rsidRPr="00923CA2" w:rsidRDefault="00F54DBD" w:rsidP="00EB1930">
            <w:pPr>
              <w:widowControl/>
              <w:spacing w:line="300" w:lineRule="atLeast"/>
              <w:jc w:val="center"/>
              <w:rPr>
                <w:rFonts w:ascii="宋体" w:hAnsi="宋体" w:cs="宋体"/>
                <w:kern w:val="0"/>
                <w:sz w:val="18"/>
                <w:szCs w:val="18"/>
              </w:rPr>
            </w:pPr>
            <w:r w:rsidRPr="00923CA2">
              <w:rPr>
                <w:rFonts w:ascii="宋体" w:hAnsi="宋体" w:cs="宋体" w:hint="eastAsia"/>
                <w:kern w:val="0"/>
                <w:sz w:val="18"/>
                <w:szCs w:val="18"/>
              </w:rPr>
              <w:t>D+</w:t>
            </w:r>
          </w:p>
        </w:tc>
      </w:tr>
      <w:tr w:rsidR="00F54DBD" w:rsidRPr="00923CA2" w:rsidTr="00F54DBD">
        <w:trPr>
          <w:trHeight w:val="113"/>
          <w:jc w:val="center"/>
        </w:trPr>
        <w:tc>
          <w:tcPr>
            <w:tcW w:w="3544" w:type="dxa"/>
            <w:tcBorders>
              <w:left w:val="single" w:sz="8" w:space="0" w:color="auto"/>
            </w:tcBorders>
            <w:shd w:val="clear" w:color="auto" w:fill="auto"/>
            <w:noWrap/>
            <w:hideMark/>
          </w:tcPr>
          <w:p w:rsidR="00F54DBD" w:rsidRPr="00923CA2" w:rsidRDefault="00F54DBD" w:rsidP="00EB1930">
            <w:pPr>
              <w:widowControl/>
              <w:spacing w:line="300" w:lineRule="atLeast"/>
              <w:jc w:val="center"/>
              <w:rPr>
                <w:rFonts w:ascii="宋体" w:hAnsi="宋体" w:cs="宋体"/>
                <w:kern w:val="0"/>
                <w:sz w:val="18"/>
                <w:szCs w:val="18"/>
              </w:rPr>
            </w:pPr>
            <w:r w:rsidRPr="00923CA2">
              <w:rPr>
                <w:rFonts w:ascii="宋体" w:hAnsi="宋体" w:cs="宋体" w:hint="eastAsia"/>
                <w:kern w:val="0"/>
                <w:sz w:val="18"/>
                <w:szCs w:val="18"/>
              </w:rPr>
              <w:t>4</w:t>
            </w:r>
          </w:p>
        </w:tc>
        <w:tc>
          <w:tcPr>
            <w:tcW w:w="5380" w:type="dxa"/>
            <w:tcBorders>
              <w:right w:val="single" w:sz="8" w:space="0" w:color="auto"/>
            </w:tcBorders>
            <w:shd w:val="clear" w:color="auto" w:fill="auto"/>
            <w:noWrap/>
            <w:hideMark/>
          </w:tcPr>
          <w:p w:rsidR="00F54DBD" w:rsidRPr="00923CA2" w:rsidRDefault="00F54DBD" w:rsidP="00EB1930">
            <w:pPr>
              <w:widowControl/>
              <w:spacing w:line="300" w:lineRule="atLeast"/>
              <w:jc w:val="center"/>
              <w:rPr>
                <w:rFonts w:ascii="宋体" w:hAnsi="宋体" w:cs="宋体"/>
                <w:kern w:val="0"/>
                <w:sz w:val="18"/>
                <w:szCs w:val="18"/>
              </w:rPr>
            </w:pPr>
            <w:r w:rsidRPr="00923CA2">
              <w:rPr>
                <w:rFonts w:ascii="宋体" w:hAnsi="宋体" w:cs="宋体" w:hint="eastAsia"/>
                <w:kern w:val="0"/>
                <w:sz w:val="18"/>
                <w:szCs w:val="18"/>
              </w:rPr>
              <w:t>GND</w:t>
            </w:r>
          </w:p>
        </w:tc>
      </w:tr>
      <w:tr w:rsidR="00F54DBD" w:rsidRPr="00923CA2" w:rsidTr="00F54DBD">
        <w:trPr>
          <w:trHeight w:val="113"/>
          <w:jc w:val="center"/>
        </w:trPr>
        <w:tc>
          <w:tcPr>
            <w:tcW w:w="3544" w:type="dxa"/>
            <w:tcBorders>
              <w:left w:val="single" w:sz="8" w:space="0" w:color="auto"/>
              <w:bottom w:val="single" w:sz="8" w:space="0" w:color="auto"/>
            </w:tcBorders>
            <w:shd w:val="clear" w:color="auto" w:fill="auto"/>
            <w:noWrap/>
            <w:hideMark/>
          </w:tcPr>
          <w:p w:rsidR="00F54DBD" w:rsidRPr="00923CA2" w:rsidRDefault="00F54DBD" w:rsidP="00EB1930">
            <w:pPr>
              <w:widowControl/>
              <w:spacing w:line="300" w:lineRule="atLeast"/>
              <w:jc w:val="center"/>
              <w:rPr>
                <w:rFonts w:ascii="宋体" w:hAnsi="宋体" w:cs="宋体"/>
                <w:kern w:val="0"/>
                <w:sz w:val="18"/>
                <w:szCs w:val="18"/>
              </w:rPr>
            </w:pPr>
            <w:r w:rsidRPr="00923CA2">
              <w:rPr>
                <w:rFonts w:ascii="宋体" w:hAnsi="宋体" w:cs="宋体" w:hint="eastAsia"/>
                <w:kern w:val="0"/>
                <w:sz w:val="18"/>
                <w:szCs w:val="18"/>
              </w:rPr>
              <w:t>5</w:t>
            </w:r>
          </w:p>
        </w:tc>
        <w:tc>
          <w:tcPr>
            <w:tcW w:w="5380" w:type="dxa"/>
            <w:tcBorders>
              <w:bottom w:val="single" w:sz="8" w:space="0" w:color="auto"/>
              <w:right w:val="single" w:sz="8" w:space="0" w:color="auto"/>
            </w:tcBorders>
            <w:shd w:val="clear" w:color="auto" w:fill="auto"/>
            <w:noWrap/>
            <w:hideMark/>
          </w:tcPr>
          <w:p w:rsidR="00F54DBD" w:rsidRPr="00923CA2" w:rsidRDefault="00F54DBD" w:rsidP="00EB1930">
            <w:pPr>
              <w:widowControl/>
              <w:spacing w:line="300" w:lineRule="atLeast"/>
              <w:jc w:val="center"/>
              <w:rPr>
                <w:rFonts w:ascii="宋体" w:hAnsi="宋体" w:cs="宋体"/>
                <w:kern w:val="0"/>
                <w:sz w:val="18"/>
                <w:szCs w:val="18"/>
              </w:rPr>
            </w:pPr>
            <w:r w:rsidRPr="00923CA2">
              <w:rPr>
                <w:rFonts w:ascii="宋体" w:hAnsi="宋体" w:cs="宋体" w:hint="eastAsia"/>
                <w:kern w:val="0"/>
                <w:sz w:val="18"/>
                <w:szCs w:val="18"/>
              </w:rPr>
              <w:t>ID</w:t>
            </w:r>
          </w:p>
        </w:tc>
      </w:tr>
    </w:tbl>
    <w:p w:rsidR="00F54DBD" w:rsidRDefault="00753287" w:rsidP="00F54DBD">
      <w:pPr>
        <w:pStyle w:val="afff2"/>
      </w:pPr>
      <w:r w:rsidRPr="00753287">
        <w:rPr>
          <w:rFonts w:hint="eastAsia"/>
        </w:rPr>
        <w:t>7Pin Micro-USB B型插头 管脚定义应符合表</w:t>
      </w:r>
      <w:r w:rsidR="00C942C5">
        <w:rPr>
          <w:rFonts w:hint="eastAsia"/>
        </w:rPr>
        <w:t>E.</w:t>
      </w:r>
      <w:r w:rsidRPr="00753287">
        <w:rPr>
          <w:rFonts w:hint="eastAsia"/>
        </w:rPr>
        <w:t>2的规定。</w:t>
      </w:r>
    </w:p>
    <w:p w:rsidR="00753287" w:rsidRDefault="00753287" w:rsidP="00753287">
      <w:pPr>
        <w:pStyle w:val="af9"/>
        <w:spacing w:before="156" w:after="156"/>
      </w:pPr>
      <w:r w:rsidRPr="00753287">
        <w:rPr>
          <w:rFonts w:hint="eastAsia"/>
        </w:rPr>
        <w:t>线缆B端Micro-USB B型插头管脚定义</w:t>
      </w:r>
    </w:p>
    <w:tbl>
      <w:tblPr>
        <w:tblW w:w="8930" w:type="dxa"/>
        <w:jc w:val="center"/>
        <w:tblLook w:val="04A0"/>
      </w:tblPr>
      <w:tblGrid>
        <w:gridCol w:w="3544"/>
        <w:gridCol w:w="5386"/>
      </w:tblGrid>
      <w:tr w:rsidR="00753287" w:rsidRPr="00923CA2" w:rsidTr="00753287">
        <w:trPr>
          <w:trHeight w:val="113"/>
          <w:jc w:val="center"/>
        </w:trPr>
        <w:tc>
          <w:tcPr>
            <w:tcW w:w="3544" w:type="dxa"/>
            <w:tcBorders>
              <w:top w:val="single" w:sz="8" w:space="0" w:color="000000"/>
              <w:left w:val="single" w:sz="8" w:space="0" w:color="000000"/>
              <w:bottom w:val="single" w:sz="8" w:space="0" w:color="000000"/>
              <w:right w:val="single" w:sz="8" w:space="0" w:color="000000"/>
            </w:tcBorders>
            <w:shd w:val="clear" w:color="auto" w:fill="auto"/>
            <w:noWrap/>
            <w:vAlign w:val="center"/>
            <w:hideMark/>
          </w:tcPr>
          <w:p w:rsidR="00753287" w:rsidRPr="00923CA2" w:rsidRDefault="00753287" w:rsidP="00EB1930">
            <w:pPr>
              <w:widowControl/>
              <w:jc w:val="center"/>
              <w:rPr>
                <w:rFonts w:ascii="宋体" w:hAnsi="宋体" w:cs="宋体"/>
                <w:color w:val="000000"/>
                <w:kern w:val="0"/>
                <w:sz w:val="18"/>
                <w:szCs w:val="18"/>
              </w:rPr>
            </w:pPr>
            <w:r w:rsidRPr="00923CA2">
              <w:rPr>
                <w:rFonts w:ascii="宋体" w:hAnsi="宋体" w:cs="宋体" w:hint="eastAsia"/>
                <w:color w:val="000000"/>
                <w:kern w:val="0"/>
                <w:sz w:val="18"/>
                <w:szCs w:val="18"/>
              </w:rPr>
              <w:t>管脚号</w:t>
            </w:r>
          </w:p>
        </w:tc>
        <w:tc>
          <w:tcPr>
            <w:tcW w:w="5386" w:type="dxa"/>
            <w:tcBorders>
              <w:top w:val="single" w:sz="8" w:space="0" w:color="000000"/>
              <w:left w:val="single" w:sz="8" w:space="0" w:color="000000"/>
              <w:bottom w:val="single" w:sz="8" w:space="0" w:color="000000"/>
              <w:right w:val="single" w:sz="8" w:space="0" w:color="000000"/>
            </w:tcBorders>
            <w:shd w:val="clear" w:color="auto" w:fill="auto"/>
            <w:noWrap/>
            <w:vAlign w:val="center"/>
            <w:hideMark/>
          </w:tcPr>
          <w:p w:rsidR="00753287" w:rsidRPr="00923CA2" w:rsidRDefault="00753287" w:rsidP="00EB1930">
            <w:pPr>
              <w:widowControl/>
              <w:jc w:val="center"/>
              <w:rPr>
                <w:rFonts w:ascii="宋体" w:hAnsi="宋体" w:cs="宋体"/>
                <w:color w:val="000000"/>
                <w:kern w:val="0"/>
                <w:sz w:val="18"/>
                <w:szCs w:val="18"/>
              </w:rPr>
            </w:pPr>
            <w:r w:rsidRPr="00923CA2">
              <w:rPr>
                <w:rFonts w:ascii="宋体" w:hAnsi="宋体" w:cs="宋体" w:hint="eastAsia"/>
                <w:color w:val="000000"/>
                <w:kern w:val="0"/>
                <w:sz w:val="18"/>
                <w:szCs w:val="18"/>
              </w:rPr>
              <w:t>管脚定义</w:t>
            </w:r>
          </w:p>
        </w:tc>
      </w:tr>
      <w:tr w:rsidR="00753287" w:rsidRPr="00923CA2" w:rsidTr="00753287">
        <w:trPr>
          <w:trHeight w:val="113"/>
          <w:jc w:val="center"/>
        </w:trPr>
        <w:tc>
          <w:tcPr>
            <w:tcW w:w="3544" w:type="dxa"/>
            <w:tcBorders>
              <w:top w:val="single" w:sz="8" w:space="0" w:color="000000"/>
              <w:left w:val="single" w:sz="8" w:space="0" w:color="000000"/>
              <w:bottom w:val="single" w:sz="4" w:space="0" w:color="auto"/>
              <w:right w:val="single" w:sz="4" w:space="0" w:color="auto"/>
            </w:tcBorders>
            <w:shd w:val="clear" w:color="auto" w:fill="auto"/>
            <w:noWrap/>
            <w:vAlign w:val="center"/>
            <w:hideMark/>
          </w:tcPr>
          <w:p w:rsidR="00753287" w:rsidRPr="00923CA2" w:rsidRDefault="00753287" w:rsidP="00EB1930">
            <w:pPr>
              <w:widowControl/>
              <w:spacing w:line="240" w:lineRule="atLeast"/>
              <w:jc w:val="center"/>
              <w:rPr>
                <w:rFonts w:ascii="宋体" w:hAnsi="宋体" w:cs="宋体"/>
                <w:color w:val="000000"/>
                <w:kern w:val="0"/>
                <w:sz w:val="18"/>
                <w:szCs w:val="18"/>
              </w:rPr>
            </w:pPr>
            <w:r w:rsidRPr="00923CA2">
              <w:rPr>
                <w:rFonts w:ascii="宋体" w:hAnsi="宋体" w:cs="宋体" w:hint="eastAsia"/>
                <w:color w:val="000000"/>
                <w:kern w:val="0"/>
                <w:sz w:val="18"/>
                <w:szCs w:val="18"/>
              </w:rPr>
              <w:t>1</w:t>
            </w:r>
          </w:p>
        </w:tc>
        <w:tc>
          <w:tcPr>
            <w:tcW w:w="5386" w:type="dxa"/>
            <w:tcBorders>
              <w:top w:val="single" w:sz="8" w:space="0" w:color="000000"/>
              <w:left w:val="nil"/>
              <w:bottom w:val="single" w:sz="4" w:space="0" w:color="auto"/>
              <w:right w:val="single" w:sz="8" w:space="0" w:color="000000"/>
            </w:tcBorders>
            <w:shd w:val="clear" w:color="auto" w:fill="auto"/>
            <w:noWrap/>
            <w:vAlign w:val="center"/>
            <w:hideMark/>
          </w:tcPr>
          <w:p w:rsidR="00753287" w:rsidRPr="00923CA2" w:rsidRDefault="00753287" w:rsidP="00EB1930">
            <w:pPr>
              <w:widowControl/>
              <w:spacing w:line="240" w:lineRule="atLeast"/>
              <w:jc w:val="center"/>
              <w:rPr>
                <w:rFonts w:ascii="宋体" w:hAnsi="宋体" w:cs="宋体"/>
                <w:color w:val="000000"/>
                <w:kern w:val="0"/>
                <w:sz w:val="18"/>
                <w:szCs w:val="18"/>
              </w:rPr>
            </w:pPr>
            <w:r w:rsidRPr="00923CA2">
              <w:rPr>
                <w:rFonts w:ascii="宋体" w:hAnsi="宋体" w:cs="宋体" w:hint="eastAsia"/>
                <w:color w:val="000000"/>
                <w:kern w:val="0"/>
                <w:sz w:val="18"/>
                <w:szCs w:val="18"/>
              </w:rPr>
              <w:t>VBUS</w:t>
            </w:r>
          </w:p>
        </w:tc>
      </w:tr>
      <w:tr w:rsidR="00753287" w:rsidRPr="00923CA2" w:rsidTr="00753287">
        <w:trPr>
          <w:trHeight w:val="113"/>
          <w:jc w:val="center"/>
        </w:trPr>
        <w:tc>
          <w:tcPr>
            <w:tcW w:w="3544" w:type="dxa"/>
            <w:tcBorders>
              <w:top w:val="nil"/>
              <w:left w:val="single" w:sz="8" w:space="0" w:color="000000"/>
              <w:bottom w:val="single" w:sz="4" w:space="0" w:color="auto"/>
              <w:right w:val="single" w:sz="4" w:space="0" w:color="auto"/>
            </w:tcBorders>
            <w:shd w:val="clear" w:color="auto" w:fill="auto"/>
            <w:noWrap/>
            <w:vAlign w:val="center"/>
            <w:hideMark/>
          </w:tcPr>
          <w:p w:rsidR="00753287" w:rsidRPr="00923CA2" w:rsidRDefault="00753287" w:rsidP="00EB1930">
            <w:pPr>
              <w:widowControl/>
              <w:spacing w:line="240" w:lineRule="atLeast"/>
              <w:jc w:val="center"/>
              <w:rPr>
                <w:rFonts w:ascii="宋体" w:hAnsi="宋体" w:cs="宋体"/>
                <w:color w:val="000000"/>
                <w:kern w:val="0"/>
                <w:sz w:val="18"/>
                <w:szCs w:val="18"/>
              </w:rPr>
            </w:pPr>
            <w:r w:rsidRPr="00923CA2">
              <w:rPr>
                <w:rFonts w:ascii="宋体" w:hAnsi="宋体" w:cs="宋体" w:hint="eastAsia"/>
                <w:color w:val="000000"/>
                <w:kern w:val="0"/>
                <w:sz w:val="18"/>
                <w:szCs w:val="18"/>
              </w:rPr>
              <w:t>2</w:t>
            </w:r>
          </w:p>
        </w:tc>
        <w:tc>
          <w:tcPr>
            <w:tcW w:w="5386" w:type="dxa"/>
            <w:tcBorders>
              <w:top w:val="nil"/>
              <w:left w:val="nil"/>
              <w:bottom w:val="single" w:sz="4" w:space="0" w:color="auto"/>
              <w:right w:val="single" w:sz="8" w:space="0" w:color="000000"/>
            </w:tcBorders>
            <w:shd w:val="clear" w:color="auto" w:fill="auto"/>
            <w:noWrap/>
            <w:vAlign w:val="center"/>
            <w:hideMark/>
          </w:tcPr>
          <w:p w:rsidR="00753287" w:rsidRPr="00923CA2" w:rsidRDefault="00753287" w:rsidP="00EB1930">
            <w:pPr>
              <w:widowControl/>
              <w:spacing w:line="240" w:lineRule="atLeast"/>
              <w:jc w:val="center"/>
              <w:rPr>
                <w:rFonts w:ascii="宋体" w:hAnsi="宋体" w:cs="宋体"/>
                <w:color w:val="000000"/>
                <w:kern w:val="0"/>
                <w:sz w:val="18"/>
                <w:szCs w:val="18"/>
              </w:rPr>
            </w:pPr>
            <w:r w:rsidRPr="00923CA2">
              <w:rPr>
                <w:rFonts w:ascii="宋体" w:hAnsi="宋体" w:cs="宋体" w:hint="eastAsia"/>
                <w:color w:val="000000"/>
                <w:kern w:val="0"/>
                <w:sz w:val="18"/>
                <w:szCs w:val="18"/>
              </w:rPr>
              <w:t>VBUS</w:t>
            </w:r>
          </w:p>
        </w:tc>
      </w:tr>
      <w:tr w:rsidR="00753287" w:rsidRPr="00923CA2" w:rsidTr="00753287">
        <w:trPr>
          <w:trHeight w:val="113"/>
          <w:jc w:val="center"/>
        </w:trPr>
        <w:tc>
          <w:tcPr>
            <w:tcW w:w="3544" w:type="dxa"/>
            <w:tcBorders>
              <w:top w:val="nil"/>
              <w:left w:val="single" w:sz="8" w:space="0" w:color="000000"/>
              <w:bottom w:val="single" w:sz="4" w:space="0" w:color="auto"/>
              <w:right w:val="single" w:sz="4" w:space="0" w:color="auto"/>
            </w:tcBorders>
            <w:shd w:val="clear" w:color="auto" w:fill="auto"/>
            <w:noWrap/>
            <w:vAlign w:val="center"/>
            <w:hideMark/>
          </w:tcPr>
          <w:p w:rsidR="00753287" w:rsidRPr="00923CA2" w:rsidRDefault="00753287" w:rsidP="00EB1930">
            <w:pPr>
              <w:widowControl/>
              <w:spacing w:line="240" w:lineRule="atLeast"/>
              <w:jc w:val="center"/>
              <w:rPr>
                <w:rFonts w:ascii="宋体" w:hAnsi="宋体" w:cs="宋体"/>
                <w:color w:val="000000"/>
                <w:kern w:val="0"/>
                <w:sz w:val="18"/>
                <w:szCs w:val="18"/>
              </w:rPr>
            </w:pPr>
            <w:r w:rsidRPr="00923CA2">
              <w:rPr>
                <w:rFonts w:ascii="宋体" w:hAnsi="宋体" w:cs="宋体" w:hint="eastAsia"/>
                <w:color w:val="000000"/>
                <w:kern w:val="0"/>
                <w:sz w:val="18"/>
                <w:szCs w:val="18"/>
              </w:rPr>
              <w:t>3</w:t>
            </w:r>
          </w:p>
        </w:tc>
        <w:tc>
          <w:tcPr>
            <w:tcW w:w="5386" w:type="dxa"/>
            <w:tcBorders>
              <w:top w:val="nil"/>
              <w:left w:val="nil"/>
              <w:bottom w:val="single" w:sz="4" w:space="0" w:color="auto"/>
              <w:right w:val="single" w:sz="8" w:space="0" w:color="000000"/>
            </w:tcBorders>
            <w:shd w:val="clear" w:color="auto" w:fill="auto"/>
            <w:noWrap/>
            <w:vAlign w:val="center"/>
            <w:hideMark/>
          </w:tcPr>
          <w:p w:rsidR="00753287" w:rsidRPr="00923CA2" w:rsidRDefault="00753287" w:rsidP="00EB1930">
            <w:pPr>
              <w:widowControl/>
              <w:spacing w:line="240" w:lineRule="atLeast"/>
              <w:jc w:val="center"/>
              <w:rPr>
                <w:rFonts w:ascii="宋体" w:hAnsi="宋体" w:cs="宋体"/>
                <w:color w:val="000000"/>
                <w:kern w:val="0"/>
                <w:sz w:val="18"/>
                <w:szCs w:val="18"/>
              </w:rPr>
            </w:pPr>
            <w:r w:rsidRPr="00923CA2">
              <w:rPr>
                <w:rFonts w:ascii="宋体" w:hAnsi="宋体" w:cs="宋体" w:hint="eastAsia"/>
                <w:color w:val="000000"/>
                <w:kern w:val="0"/>
                <w:sz w:val="18"/>
                <w:szCs w:val="18"/>
              </w:rPr>
              <w:t>D-</w:t>
            </w:r>
          </w:p>
        </w:tc>
      </w:tr>
      <w:tr w:rsidR="00753287" w:rsidRPr="00177F45" w:rsidTr="00753287">
        <w:trPr>
          <w:trHeight w:val="113"/>
          <w:jc w:val="center"/>
        </w:trPr>
        <w:tc>
          <w:tcPr>
            <w:tcW w:w="3544" w:type="dxa"/>
            <w:tcBorders>
              <w:top w:val="nil"/>
              <w:left w:val="single" w:sz="8" w:space="0" w:color="000000"/>
              <w:bottom w:val="single" w:sz="4" w:space="0" w:color="auto"/>
              <w:right w:val="single" w:sz="4" w:space="0" w:color="auto"/>
            </w:tcBorders>
            <w:shd w:val="clear" w:color="auto" w:fill="auto"/>
            <w:noWrap/>
            <w:vAlign w:val="center"/>
            <w:hideMark/>
          </w:tcPr>
          <w:p w:rsidR="00753287" w:rsidRPr="00177F45" w:rsidRDefault="00753287" w:rsidP="00EB1930">
            <w:pPr>
              <w:widowControl/>
              <w:spacing w:line="240" w:lineRule="atLeast"/>
              <w:jc w:val="center"/>
              <w:rPr>
                <w:rFonts w:ascii="宋体" w:hAnsi="宋体" w:cs="宋体"/>
                <w:color w:val="000000"/>
                <w:kern w:val="0"/>
                <w:sz w:val="18"/>
                <w:szCs w:val="18"/>
              </w:rPr>
            </w:pPr>
            <w:r w:rsidRPr="00177F45">
              <w:rPr>
                <w:rFonts w:ascii="宋体" w:hAnsi="宋体" w:cs="宋体" w:hint="eastAsia"/>
                <w:color w:val="000000"/>
                <w:kern w:val="0"/>
                <w:sz w:val="18"/>
                <w:szCs w:val="18"/>
              </w:rPr>
              <w:t>4</w:t>
            </w:r>
          </w:p>
        </w:tc>
        <w:tc>
          <w:tcPr>
            <w:tcW w:w="5386" w:type="dxa"/>
            <w:tcBorders>
              <w:top w:val="nil"/>
              <w:left w:val="nil"/>
              <w:bottom w:val="single" w:sz="4" w:space="0" w:color="auto"/>
              <w:right w:val="single" w:sz="8" w:space="0" w:color="000000"/>
            </w:tcBorders>
            <w:shd w:val="clear" w:color="auto" w:fill="auto"/>
            <w:noWrap/>
            <w:vAlign w:val="center"/>
            <w:hideMark/>
          </w:tcPr>
          <w:p w:rsidR="00753287" w:rsidRPr="00177F45" w:rsidRDefault="00753287" w:rsidP="00EB1930">
            <w:pPr>
              <w:widowControl/>
              <w:spacing w:line="240" w:lineRule="atLeast"/>
              <w:jc w:val="center"/>
              <w:rPr>
                <w:rFonts w:ascii="宋体" w:hAnsi="宋体" w:cs="宋体"/>
                <w:color w:val="000000"/>
                <w:kern w:val="0"/>
                <w:sz w:val="18"/>
                <w:szCs w:val="18"/>
              </w:rPr>
            </w:pPr>
            <w:r w:rsidRPr="00177F45">
              <w:rPr>
                <w:rFonts w:ascii="宋体" w:hAnsi="宋体" w:cs="宋体" w:hint="eastAsia"/>
                <w:color w:val="000000"/>
                <w:kern w:val="0"/>
                <w:sz w:val="18"/>
                <w:szCs w:val="18"/>
              </w:rPr>
              <w:t>D+</w:t>
            </w:r>
          </w:p>
        </w:tc>
      </w:tr>
      <w:tr w:rsidR="00753287" w:rsidRPr="00177F45" w:rsidTr="00753287">
        <w:trPr>
          <w:trHeight w:val="113"/>
          <w:jc w:val="center"/>
        </w:trPr>
        <w:tc>
          <w:tcPr>
            <w:tcW w:w="3544" w:type="dxa"/>
            <w:tcBorders>
              <w:top w:val="nil"/>
              <w:left w:val="single" w:sz="8" w:space="0" w:color="000000"/>
              <w:bottom w:val="single" w:sz="4" w:space="0" w:color="auto"/>
              <w:right w:val="single" w:sz="4" w:space="0" w:color="auto"/>
            </w:tcBorders>
            <w:shd w:val="clear" w:color="auto" w:fill="auto"/>
            <w:noWrap/>
            <w:vAlign w:val="center"/>
            <w:hideMark/>
          </w:tcPr>
          <w:p w:rsidR="00753287" w:rsidRPr="00177F45" w:rsidRDefault="00753287" w:rsidP="00EB1930">
            <w:pPr>
              <w:widowControl/>
              <w:spacing w:line="240" w:lineRule="atLeast"/>
              <w:jc w:val="center"/>
              <w:rPr>
                <w:rFonts w:ascii="宋体" w:hAnsi="宋体" w:cs="宋体"/>
                <w:color w:val="000000"/>
                <w:kern w:val="0"/>
                <w:sz w:val="18"/>
                <w:szCs w:val="18"/>
              </w:rPr>
            </w:pPr>
            <w:r w:rsidRPr="00177F45">
              <w:rPr>
                <w:rFonts w:ascii="宋体" w:hAnsi="宋体" w:cs="宋体" w:hint="eastAsia"/>
                <w:color w:val="000000"/>
                <w:kern w:val="0"/>
                <w:sz w:val="18"/>
                <w:szCs w:val="18"/>
              </w:rPr>
              <w:t>5</w:t>
            </w:r>
          </w:p>
        </w:tc>
        <w:tc>
          <w:tcPr>
            <w:tcW w:w="5386" w:type="dxa"/>
            <w:tcBorders>
              <w:top w:val="nil"/>
              <w:left w:val="nil"/>
              <w:bottom w:val="single" w:sz="4" w:space="0" w:color="auto"/>
              <w:right w:val="single" w:sz="8" w:space="0" w:color="000000"/>
            </w:tcBorders>
            <w:shd w:val="clear" w:color="auto" w:fill="auto"/>
            <w:noWrap/>
            <w:vAlign w:val="center"/>
            <w:hideMark/>
          </w:tcPr>
          <w:p w:rsidR="00753287" w:rsidRPr="00177F45" w:rsidRDefault="00753287" w:rsidP="00EB1930">
            <w:pPr>
              <w:widowControl/>
              <w:spacing w:line="240" w:lineRule="atLeast"/>
              <w:jc w:val="center"/>
              <w:rPr>
                <w:rFonts w:ascii="宋体" w:hAnsi="宋体" w:cs="宋体"/>
                <w:color w:val="000000"/>
                <w:kern w:val="0"/>
                <w:sz w:val="18"/>
                <w:szCs w:val="18"/>
              </w:rPr>
            </w:pPr>
            <w:r w:rsidRPr="00177F45">
              <w:rPr>
                <w:rFonts w:ascii="宋体" w:hAnsi="宋体" w:cs="宋体" w:hint="eastAsia"/>
                <w:color w:val="000000"/>
                <w:kern w:val="0"/>
                <w:sz w:val="18"/>
                <w:szCs w:val="18"/>
              </w:rPr>
              <w:t>ID</w:t>
            </w:r>
          </w:p>
        </w:tc>
      </w:tr>
      <w:tr w:rsidR="00753287" w:rsidRPr="00177F45" w:rsidTr="00753287">
        <w:trPr>
          <w:trHeight w:val="113"/>
          <w:jc w:val="center"/>
        </w:trPr>
        <w:tc>
          <w:tcPr>
            <w:tcW w:w="3544" w:type="dxa"/>
            <w:tcBorders>
              <w:top w:val="nil"/>
              <w:left w:val="single" w:sz="8" w:space="0" w:color="000000"/>
              <w:bottom w:val="single" w:sz="4" w:space="0" w:color="auto"/>
              <w:right w:val="single" w:sz="4" w:space="0" w:color="auto"/>
            </w:tcBorders>
            <w:shd w:val="clear" w:color="auto" w:fill="auto"/>
            <w:noWrap/>
            <w:vAlign w:val="center"/>
            <w:hideMark/>
          </w:tcPr>
          <w:p w:rsidR="00753287" w:rsidRPr="00177F45" w:rsidRDefault="00753287" w:rsidP="00EB1930">
            <w:pPr>
              <w:widowControl/>
              <w:spacing w:line="240" w:lineRule="atLeast"/>
              <w:jc w:val="center"/>
              <w:rPr>
                <w:rFonts w:ascii="宋体" w:hAnsi="宋体" w:cs="宋体"/>
                <w:color w:val="000000"/>
                <w:kern w:val="0"/>
                <w:sz w:val="18"/>
                <w:szCs w:val="18"/>
              </w:rPr>
            </w:pPr>
            <w:r w:rsidRPr="00177F45">
              <w:rPr>
                <w:rFonts w:ascii="宋体" w:hAnsi="宋体" w:cs="宋体" w:hint="eastAsia"/>
                <w:color w:val="000000"/>
                <w:kern w:val="0"/>
                <w:sz w:val="18"/>
                <w:szCs w:val="18"/>
              </w:rPr>
              <w:t>6</w:t>
            </w:r>
          </w:p>
        </w:tc>
        <w:tc>
          <w:tcPr>
            <w:tcW w:w="5386" w:type="dxa"/>
            <w:tcBorders>
              <w:top w:val="nil"/>
              <w:left w:val="nil"/>
              <w:bottom w:val="single" w:sz="4" w:space="0" w:color="auto"/>
              <w:right w:val="single" w:sz="8" w:space="0" w:color="000000"/>
            </w:tcBorders>
            <w:shd w:val="clear" w:color="auto" w:fill="auto"/>
            <w:noWrap/>
            <w:vAlign w:val="center"/>
            <w:hideMark/>
          </w:tcPr>
          <w:p w:rsidR="00753287" w:rsidRPr="00177F45" w:rsidRDefault="00753287" w:rsidP="00EB1930">
            <w:pPr>
              <w:widowControl/>
              <w:spacing w:line="240" w:lineRule="atLeast"/>
              <w:jc w:val="center"/>
              <w:rPr>
                <w:rFonts w:ascii="宋体" w:hAnsi="宋体" w:cs="宋体"/>
                <w:color w:val="000000"/>
                <w:kern w:val="0"/>
                <w:sz w:val="18"/>
                <w:szCs w:val="18"/>
              </w:rPr>
            </w:pPr>
            <w:r w:rsidRPr="00177F45">
              <w:rPr>
                <w:rFonts w:ascii="宋体" w:hAnsi="宋体" w:cs="宋体" w:hint="eastAsia"/>
                <w:color w:val="000000"/>
                <w:kern w:val="0"/>
                <w:sz w:val="18"/>
                <w:szCs w:val="18"/>
              </w:rPr>
              <w:t>GND</w:t>
            </w:r>
          </w:p>
        </w:tc>
      </w:tr>
      <w:tr w:rsidR="00753287" w:rsidRPr="00177F45" w:rsidTr="00753287">
        <w:trPr>
          <w:trHeight w:val="224"/>
          <w:jc w:val="center"/>
        </w:trPr>
        <w:tc>
          <w:tcPr>
            <w:tcW w:w="3544" w:type="dxa"/>
            <w:tcBorders>
              <w:top w:val="nil"/>
              <w:left w:val="single" w:sz="8" w:space="0" w:color="000000"/>
              <w:bottom w:val="single" w:sz="8" w:space="0" w:color="000000"/>
              <w:right w:val="single" w:sz="4" w:space="0" w:color="auto"/>
            </w:tcBorders>
            <w:shd w:val="clear" w:color="auto" w:fill="auto"/>
            <w:noWrap/>
            <w:vAlign w:val="center"/>
            <w:hideMark/>
          </w:tcPr>
          <w:p w:rsidR="00753287" w:rsidRPr="00177F45" w:rsidRDefault="00753287" w:rsidP="00EB1930">
            <w:pPr>
              <w:widowControl/>
              <w:spacing w:line="240" w:lineRule="atLeast"/>
              <w:jc w:val="center"/>
              <w:rPr>
                <w:rFonts w:ascii="宋体" w:hAnsi="宋体" w:cs="宋体"/>
                <w:color w:val="000000"/>
                <w:kern w:val="0"/>
                <w:sz w:val="18"/>
                <w:szCs w:val="18"/>
              </w:rPr>
            </w:pPr>
            <w:r w:rsidRPr="00177F45">
              <w:rPr>
                <w:rFonts w:ascii="宋体" w:hAnsi="宋体" w:cs="宋体" w:hint="eastAsia"/>
                <w:color w:val="000000"/>
                <w:kern w:val="0"/>
                <w:sz w:val="18"/>
                <w:szCs w:val="18"/>
              </w:rPr>
              <w:t>7</w:t>
            </w:r>
          </w:p>
        </w:tc>
        <w:tc>
          <w:tcPr>
            <w:tcW w:w="5386" w:type="dxa"/>
            <w:tcBorders>
              <w:top w:val="nil"/>
              <w:left w:val="nil"/>
              <w:bottom w:val="single" w:sz="8" w:space="0" w:color="000000"/>
              <w:right w:val="single" w:sz="8" w:space="0" w:color="000000"/>
            </w:tcBorders>
            <w:shd w:val="clear" w:color="auto" w:fill="auto"/>
            <w:noWrap/>
            <w:vAlign w:val="center"/>
            <w:hideMark/>
          </w:tcPr>
          <w:p w:rsidR="00753287" w:rsidRPr="00177F45" w:rsidRDefault="00753287" w:rsidP="00EB1930">
            <w:pPr>
              <w:widowControl/>
              <w:spacing w:line="240" w:lineRule="atLeast"/>
              <w:jc w:val="center"/>
              <w:rPr>
                <w:rFonts w:ascii="宋体" w:hAnsi="宋体" w:cs="宋体"/>
                <w:color w:val="000000"/>
                <w:kern w:val="0"/>
                <w:sz w:val="18"/>
                <w:szCs w:val="18"/>
              </w:rPr>
            </w:pPr>
            <w:r w:rsidRPr="00177F45">
              <w:rPr>
                <w:rFonts w:ascii="宋体" w:hAnsi="宋体" w:cs="宋体" w:hint="eastAsia"/>
                <w:color w:val="000000"/>
                <w:kern w:val="0"/>
                <w:sz w:val="18"/>
                <w:szCs w:val="18"/>
              </w:rPr>
              <w:t>GND</w:t>
            </w:r>
          </w:p>
        </w:tc>
      </w:tr>
    </w:tbl>
    <w:p w:rsidR="00753287" w:rsidRPr="00753287" w:rsidRDefault="00753287" w:rsidP="00753287">
      <w:pPr>
        <w:pStyle w:val="afd"/>
        <w:spacing w:before="156" w:after="156"/>
      </w:pPr>
      <w:r w:rsidRPr="00753287">
        <w:rPr>
          <w:rFonts w:hint="eastAsia"/>
        </w:rPr>
        <w:lastRenderedPageBreak/>
        <w:t>充电器</w:t>
      </w:r>
      <w:r w:rsidRPr="00753287">
        <w:t>侧</w:t>
      </w:r>
      <w:r w:rsidRPr="00753287">
        <w:rPr>
          <w:rFonts w:hint="eastAsia"/>
        </w:rPr>
        <w:t>信号线电气规范</w:t>
      </w:r>
    </w:p>
    <w:p w:rsidR="00753287" w:rsidRDefault="00753287" w:rsidP="00753287">
      <w:pPr>
        <w:pStyle w:val="af9"/>
        <w:spacing w:before="156" w:after="156"/>
      </w:pPr>
      <w:r w:rsidRPr="00753287">
        <w:rPr>
          <w:rFonts w:hint="eastAsia"/>
        </w:rPr>
        <w:t>充电器</w:t>
      </w:r>
      <w:r w:rsidRPr="00753287">
        <w:t>侧</w:t>
      </w:r>
      <w:r w:rsidRPr="00753287">
        <w:rPr>
          <w:rFonts w:hint="eastAsia"/>
        </w:rPr>
        <w:t>信号线电气规范</w:t>
      </w:r>
    </w:p>
    <w:tbl>
      <w:tblPr>
        <w:tblW w:w="9072"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1548"/>
        <w:gridCol w:w="1561"/>
        <w:gridCol w:w="1547"/>
        <w:gridCol w:w="1561"/>
        <w:gridCol w:w="1548"/>
        <w:gridCol w:w="1307"/>
      </w:tblGrid>
      <w:tr w:rsidR="00753287" w:rsidRPr="008049DE" w:rsidTr="00EB1930">
        <w:tc>
          <w:tcPr>
            <w:tcW w:w="1548" w:type="dxa"/>
          </w:tcPr>
          <w:p w:rsidR="00753287" w:rsidRPr="008049DE" w:rsidRDefault="00753287" w:rsidP="00EB1930">
            <w:pPr>
              <w:pStyle w:val="15"/>
              <w:spacing w:line="400" w:lineRule="exact"/>
              <w:ind w:firstLineChars="0" w:firstLine="0"/>
              <w:jc w:val="center"/>
              <w:rPr>
                <w:rFonts w:asciiTheme="minorEastAsia" w:eastAsiaTheme="minorEastAsia" w:hAnsiTheme="minorEastAsia"/>
                <w:sz w:val="18"/>
                <w:szCs w:val="18"/>
              </w:rPr>
            </w:pPr>
            <w:r w:rsidRPr="008049DE">
              <w:rPr>
                <w:rFonts w:asciiTheme="minorEastAsia" w:eastAsiaTheme="minorEastAsia" w:hAnsiTheme="minorEastAsia" w:hint="eastAsia"/>
                <w:sz w:val="18"/>
                <w:szCs w:val="18"/>
              </w:rPr>
              <w:t>输入</w:t>
            </w:r>
          </w:p>
        </w:tc>
        <w:tc>
          <w:tcPr>
            <w:tcW w:w="1561" w:type="dxa"/>
          </w:tcPr>
          <w:p w:rsidR="00753287" w:rsidRPr="008049DE" w:rsidRDefault="00753287" w:rsidP="00EB1930">
            <w:pPr>
              <w:pStyle w:val="15"/>
              <w:spacing w:line="400" w:lineRule="exact"/>
              <w:ind w:firstLineChars="0" w:firstLine="0"/>
              <w:jc w:val="center"/>
              <w:rPr>
                <w:rFonts w:asciiTheme="minorEastAsia" w:eastAsiaTheme="minorEastAsia" w:hAnsiTheme="minorEastAsia"/>
                <w:sz w:val="18"/>
                <w:szCs w:val="18"/>
              </w:rPr>
            </w:pPr>
            <w:r w:rsidRPr="008049DE">
              <w:rPr>
                <w:rFonts w:asciiTheme="minorEastAsia" w:eastAsiaTheme="minorEastAsia" w:hAnsiTheme="minorEastAsia" w:hint="eastAsia"/>
                <w:sz w:val="18"/>
                <w:szCs w:val="18"/>
              </w:rPr>
              <w:t>最小值</w:t>
            </w:r>
          </w:p>
        </w:tc>
        <w:tc>
          <w:tcPr>
            <w:tcW w:w="1547" w:type="dxa"/>
          </w:tcPr>
          <w:p w:rsidR="00753287" w:rsidRPr="008049DE" w:rsidRDefault="00753287" w:rsidP="00EB1930">
            <w:pPr>
              <w:pStyle w:val="15"/>
              <w:spacing w:line="400" w:lineRule="exact"/>
              <w:ind w:firstLineChars="0" w:firstLine="0"/>
              <w:jc w:val="center"/>
              <w:rPr>
                <w:rFonts w:asciiTheme="minorEastAsia" w:eastAsiaTheme="minorEastAsia" w:hAnsiTheme="minorEastAsia"/>
                <w:sz w:val="18"/>
                <w:szCs w:val="18"/>
              </w:rPr>
            </w:pPr>
            <w:r w:rsidRPr="008049DE">
              <w:rPr>
                <w:rFonts w:asciiTheme="minorEastAsia" w:eastAsiaTheme="minorEastAsia" w:hAnsiTheme="minorEastAsia" w:hint="eastAsia"/>
                <w:sz w:val="18"/>
                <w:szCs w:val="18"/>
              </w:rPr>
              <w:t>标准值</w:t>
            </w:r>
          </w:p>
        </w:tc>
        <w:tc>
          <w:tcPr>
            <w:tcW w:w="1561" w:type="dxa"/>
          </w:tcPr>
          <w:p w:rsidR="00753287" w:rsidRPr="008049DE" w:rsidRDefault="00753287" w:rsidP="00EB1930">
            <w:pPr>
              <w:pStyle w:val="15"/>
              <w:spacing w:line="400" w:lineRule="exact"/>
              <w:ind w:firstLineChars="0" w:firstLine="0"/>
              <w:jc w:val="center"/>
              <w:rPr>
                <w:rFonts w:asciiTheme="minorEastAsia" w:eastAsiaTheme="minorEastAsia" w:hAnsiTheme="minorEastAsia"/>
                <w:sz w:val="18"/>
                <w:szCs w:val="18"/>
              </w:rPr>
            </w:pPr>
            <w:r w:rsidRPr="008049DE">
              <w:rPr>
                <w:rFonts w:asciiTheme="minorEastAsia" w:eastAsiaTheme="minorEastAsia" w:hAnsiTheme="minorEastAsia" w:hint="eastAsia"/>
                <w:sz w:val="18"/>
                <w:szCs w:val="18"/>
              </w:rPr>
              <w:t>最大值</w:t>
            </w:r>
          </w:p>
        </w:tc>
        <w:tc>
          <w:tcPr>
            <w:tcW w:w="1548" w:type="dxa"/>
          </w:tcPr>
          <w:p w:rsidR="00753287" w:rsidRPr="008049DE" w:rsidRDefault="00753287" w:rsidP="00EB1930">
            <w:pPr>
              <w:pStyle w:val="15"/>
              <w:spacing w:line="400" w:lineRule="exact"/>
              <w:ind w:firstLineChars="0" w:firstLine="0"/>
              <w:jc w:val="center"/>
              <w:rPr>
                <w:rFonts w:asciiTheme="minorEastAsia" w:eastAsiaTheme="minorEastAsia" w:hAnsiTheme="minorEastAsia"/>
                <w:sz w:val="18"/>
                <w:szCs w:val="18"/>
              </w:rPr>
            </w:pPr>
            <w:r w:rsidRPr="008049DE">
              <w:rPr>
                <w:rFonts w:asciiTheme="minorEastAsia" w:eastAsiaTheme="minorEastAsia" w:hAnsiTheme="minorEastAsia" w:hint="eastAsia"/>
                <w:sz w:val="18"/>
                <w:szCs w:val="18"/>
              </w:rPr>
              <w:t>条件</w:t>
            </w:r>
          </w:p>
        </w:tc>
        <w:tc>
          <w:tcPr>
            <w:tcW w:w="1307" w:type="dxa"/>
          </w:tcPr>
          <w:p w:rsidR="00753287" w:rsidRPr="008049DE" w:rsidRDefault="00753287" w:rsidP="00EB1930">
            <w:pPr>
              <w:pStyle w:val="15"/>
              <w:spacing w:line="400" w:lineRule="exact"/>
              <w:ind w:firstLineChars="0" w:firstLine="0"/>
              <w:jc w:val="center"/>
              <w:rPr>
                <w:rFonts w:asciiTheme="minorEastAsia" w:eastAsiaTheme="minorEastAsia" w:hAnsiTheme="minorEastAsia"/>
                <w:sz w:val="18"/>
                <w:szCs w:val="18"/>
              </w:rPr>
            </w:pPr>
            <w:r w:rsidRPr="008049DE">
              <w:rPr>
                <w:rFonts w:asciiTheme="minorEastAsia" w:eastAsiaTheme="minorEastAsia" w:hAnsiTheme="minorEastAsia" w:hint="eastAsia"/>
                <w:sz w:val="18"/>
                <w:szCs w:val="18"/>
              </w:rPr>
              <w:t>单位</w:t>
            </w:r>
          </w:p>
        </w:tc>
      </w:tr>
      <w:tr w:rsidR="00753287" w:rsidRPr="008049DE" w:rsidTr="00EB1930">
        <w:trPr>
          <w:trHeight w:val="246"/>
        </w:trPr>
        <w:tc>
          <w:tcPr>
            <w:tcW w:w="1548" w:type="dxa"/>
          </w:tcPr>
          <w:p w:rsidR="00753287" w:rsidRPr="008049DE" w:rsidRDefault="00753287" w:rsidP="00EB1930">
            <w:pPr>
              <w:pStyle w:val="15"/>
              <w:spacing w:line="400" w:lineRule="exact"/>
              <w:ind w:firstLineChars="0" w:firstLine="0"/>
              <w:jc w:val="center"/>
              <w:rPr>
                <w:rFonts w:asciiTheme="minorEastAsia" w:eastAsiaTheme="minorEastAsia" w:hAnsiTheme="minorEastAsia"/>
                <w:sz w:val="18"/>
                <w:szCs w:val="18"/>
              </w:rPr>
            </w:pPr>
            <w:r w:rsidRPr="008049DE">
              <w:rPr>
                <w:rFonts w:asciiTheme="minorEastAsia" w:eastAsiaTheme="minorEastAsia" w:hAnsiTheme="minorEastAsia" w:hint="eastAsia"/>
                <w:sz w:val="18"/>
                <w:szCs w:val="18"/>
              </w:rPr>
              <w:t>高电平</w:t>
            </w:r>
          </w:p>
        </w:tc>
        <w:tc>
          <w:tcPr>
            <w:tcW w:w="1561" w:type="dxa"/>
          </w:tcPr>
          <w:p w:rsidR="00753287" w:rsidRPr="008049DE" w:rsidRDefault="00753287" w:rsidP="00EB1930">
            <w:pPr>
              <w:pStyle w:val="15"/>
              <w:spacing w:line="400" w:lineRule="exact"/>
              <w:ind w:firstLineChars="0" w:firstLine="0"/>
              <w:jc w:val="center"/>
              <w:rPr>
                <w:rFonts w:asciiTheme="minorEastAsia" w:eastAsiaTheme="minorEastAsia" w:hAnsiTheme="minorEastAsia"/>
                <w:sz w:val="18"/>
                <w:szCs w:val="18"/>
              </w:rPr>
            </w:pPr>
            <w:r w:rsidRPr="008049DE">
              <w:rPr>
                <w:rFonts w:asciiTheme="minorEastAsia" w:eastAsiaTheme="minorEastAsia" w:hAnsiTheme="minorEastAsia" w:hint="eastAsia"/>
                <w:sz w:val="18"/>
                <w:szCs w:val="18"/>
              </w:rPr>
              <w:t>V</w:t>
            </w:r>
            <w:r w:rsidRPr="0091717E">
              <w:rPr>
                <w:rFonts w:asciiTheme="minorEastAsia" w:eastAsiaTheme="minorEastAsia" w:hAnsiTheme="minorEastAsia" w:hint="eastAsia"/>
                <w:sz w:val="18"/>
                <w:szCs w:val="18"/>
              </w:rPr>
              <w:t>DD</w:t>
            </w:r>
            <w:r w:rsidRPr="008049DE">
              <w:rPr>
                <w:rFonts w:asciiTheme="minorEastAsia" w:eastAsiaTheme="minorEastAsia" w:hAnsiTheme="minorEastAsia" w:hint="eastAsia"/>
                <w:sz w:val="18"/>
                <w:szCs w:val="18"/>
              </w:rPr>
              <w:t>-0.7</w:t>
            </w:r>
          </w:p>
        </w:tc>
        <w:tc>
          <w:tcPr>
            <w:tcW w:w="1547" w:type="dxa"/>
          </w:tcPr>
          <w:p w:rsidR="00753287" w:rsidRPr="008049DE" w:rsidRDefault="00753287" w:rsidP="00EB1930">
            <w:pPr>
              <w:pStyle w:val="15"/>
              <w:spacing w:line="400" w:lineRule="exact"/>
              <w:ind w:firstLineChars="0" w:firstLine="0"/>
              <w:jc w:val="center"/>
              <w:rPr>
                <w:rFonts w:asciiTheme="minorEastAsia" w:eastAsiaTheme="minorEastAsia" w:hAnsiTheme="minorEastAsia"/>
                <w:sz w:val="18"/>
                <w:szCs w:val="18"/>
              </w:rPr>
            </w:pPr>
            <w:r w:rsidRPr="008049DE">
              <w:rPr>
                <w:rFonts w:asciiTheme="minorEastAsia" w:eastAsiaTheme="minorEastAsia" w:hAnsiTheme="minorEastAsia" w:hint="eastAsia"/>
                <w:sz w:val="18"/>
                <w:szCs w:val="18"/>
              </w:rPr>
              <w:t>-</w:t>
            </w:r>
          </w:p>
        </w:tc>
        <w:tc>
          <w:tcPr>
            <w:tcW w:w="1561" w:type="dxa"/>
          </w:tcPr>
          <w:p w:rsidR="00753287" w:rsidRPr="008049DE" w:rsidRDefault="00753287" w:rsidP="00EB1930">
            <w:pPr>
              <w:pStyle w:val="15"/>
              <w:spacing w:line="400" w:lineRule="exact"/>
              <w:ind w:firstLineChars="0" w:firstLine="0"/>
              <w:jc w:val="center"/>
              <w:rPr>
                <w:rFonts w:asciiTheme="minorEastAsia" w:eastAsiaTheme="minorEastAsia" w:hAnsiTheme="minorEastAsia"/>
                <w:sz w:val="18"/>
                <w:szCs w:val="18"/>
              </w:rPr>
            </w:pPr>
            <w:r w:rsidRPr="008049DE">
              <w:rPr>
                <w:rFonts w:asciiTheme="minorEastAsia" w:eastAsiaTheme="minorEastAsia" w:hAnsiTheme="minorEastAsia" w:hint="eastAsia"/>
                <w:sz w:val="18"/>
                <w:szCs w:val="18"/>
              </w:rPr>
              <w:t>-</w:t>
            </w:r>
          </w:p>
        </w:tc>
        <w:tc>
          <w:tcPr>
            <w:tcW w:w="1548" w:type="dxa"/>
          </w:tcPr>
          <w:p w:rsidR="00753287" w:rsidRPr="008049DE" w:rsidRDefault="00753287" w:rsidP="00EB1930">
            <w:pPr>
              <w:pStyle w:val="15"/>
              <w:spacing w:line="400" w:lineRule="exact"/>
              <w:ind w:firstLineChars="0" w:firstLine="0"/>
              <w:jc w:val="center"/>
              <w:rPr>
                <w:rFonts w:asciiTheme="minorEastAsia" w:eastAsiaTheme="minorEastAsia" w:hAnsiTheme="minorEastAsia"/>
                <w:sz w:val="18"/>
                <w:szCs w:val="18"/>
              </w:rPr>
            </w:pPr>
            <w:r w:rsidRPr="008049DE">
              <w:rPr>
                <w:rFonts w:asciiTheme="minorEastAsia" w:eastAsiaTheme="minorEastAsia" w:hAnsiTheme="minorEastAsia" w:hint="eastAsia"/>
                <w:sz w:val="18"/>
                <w:szCs w:val="18"/>
              </w:rPr>
              <w:t>3.2</w:t>
            </w:r>
            <w:r>
              <w:rPr>
                <w:rFonts w:asciiTheme="minorEastAsia" w:eastAsiaTheme="minorEastAsia" w:hAnsiTheme="minorEastAsia" w:hint="eastAsia"/>
                <w:sz w:val="18"/>
                <w:szCs w:val="18"/>
              </w:rPr>
              <w:t>＜</w:t>
            </w:r>
            <w:r w:rsidRPr="008049DE">
              <w:rPr>
                <w:rFonts w:asciiTheme="minorEastAsia" w:eastAsiaTheme="minorEastAsia" w:hAnsiTheme="minorEastAsia" w:hint="eastAsia"/>
                <w:sz w:val="18"/>
                <w:szCs w:val="18"/>
              </w:rPr>
              <w:t>V</w:t>
            </w:r>
            <w:r w:rsidRPr="0091717E">
              <w:rPr>
                <w:rFonts w:asciiTheme="minorEastAsia" w:eastAsiaTheme="minorEastAsia" w:hAnsiTheme="minorEastAsia" w:hint="eastAsia"/>
                <w:sz w:val="18"/>
                <w:szCs w:val="18"/>
              </w:rPr>
              <w:t>DD</w:t>
            </w:r>
            <w:r>
              <w:rPr>
                <w:rFonts w:asciiTheme="minorEastAsia" w:eastAsiaTheme="minorEastAsia" w:hAnsiTheme="minorEastAsia" w:hint="eastAsia"/>
                <w:sz w:val="18"/>
                <w:szCs w:val="18"/>
              </w:rPr>
              <w:t>＜</w:t>
            </w:r>
            <w:r w:rsidRPr="008049DE">
              <w:rPr>
                <w:rFonts w:asciiTheme="minorEastAsia" w:eastAsiaTheme="minorEastAsia" w:hAnsiTheme="minorEastAsia" w:hint="eastAsia"/>
                <w:sz w:val="18"/>
                <w:szCs w:val="18"/>
              </w:rPr>
              <w:t>4.5</w:t>
            </w:r>
          </w:p>
        </w:tc>
        <w:tc>
          <w:tcPr>
            <w:tcW w:w="1307" w:type="dxa"/>
          </w:tcPr>
          <w:p w:rsidR="00753287" w:rsidRPr="008049DE" w:rsidRDefault="00753287" w:rsidP="00EB1930">
            <w:pPr>
              <w:pStyle w:val="15"/>
              <w:spacing w:line="400" w:lineRule="exact"/>
              <w:ind w:firstLineChars="0" w:firstLine="0"/>
              <w:jc w:val="center"/>
              <w:rPr>
                <w:rFonts w:asciiTheme="minorEastAsia" w:eastAsiaTheme="minorEastAsia" w:hAnsiTheme="minorEastAsia"/>
                <w:sz w:val="18"/>
                <w:szCs w:val="18"/>
              </w:rPr>
            </w:pPr>
            <w:r w:rsidRPr="008049DE">
              <w:rPr>
                <w:rFonts w:asciiTheme="minorEastAsia" w:eastAsiaTheme="minorEastAsia" w:hAnsiTheme="minorEastAsia" w:hint="eastAsia"/>
                <w:sz w:val="18"/>
                <w:szCs w:val="18"/>
              </w:rPr>
              <w:t>V</w:t>
            </w:r>
          </w:p>
        </w:tc>
      </w:tr>
      <w:tr w:rsidR="00753287" w:rsidRPr="008049DE" w:rsidTr="00EB1930">
        <w:tc>
          <w:tcPr>
            <w:tcW w:w="1548" w:type="dxa"/>
          </w:tcPr>
          <w:p w:rsidR="00753287" w:rsidRPr="008049DE" w:rsidRDefault="00753287" w:rsidP="00EB1930">
            <w:pPr>
              <w:pStyle w:val="15"/>
              <w:spacing w:line="400" w:lineRule="exact"/>
              <w:ind w:firstLineChars="0" w:firstLine="0"/>
              <w:jc w:val="center"/>
              <w:rPr>
                <w:rFonts w:asciiTheme="minorEastAsia" w:eastAsiaTheme="minorEastAsia" w:hAnsiTheme="minorEastAsia"/>
                <w:sz w:val="18"/>
                <w:szCs w:val="18"/>
              </w:rPr>
            </w:pPr>
            <w:r w:rsidRPr="008049DE">
              <w:rPr>
                <w:rFonts w:asciiTheme="minorEastAsia" w:eastAsiaTheme="minorEastAsia" w:hAnsiTheme="minorEastAsia" w:hint="eastAsia"/>
                <w:sz w:val="18"/>
                <w:szCs w:val="18"/>
              </w:rPr>
              <w:t>低电平</w:t>
            </w:r>
          </w:p>
        </w:tc>
        <w:tc>
          <w:tcPr>
            <w:tcW w:w="1561" w:type="dxa"/>
          </w:tcPr>
          <w:p w:rsidR="00753287" w:rsidRPr="008049DE" w:rsidRDefault="00753287" w:rsidP="00EB1930">
            <w:pPr>
              <w:pStyle w:val="15"/>
              <w:spacing w:line="400" w:lineRule="exact"/>
              <w:ind w:firstLineChars="0" w:firstLine="0"/>
              <w:jc w:val="center"/>
              <w:rPr>
                <w:rFonts w:asciiTheme="minorEastAsia" w:eastAsiaTheme="minorEastAsia" w:hAnsiTheme="minorEastAsia"/>
                <w:sz w:val="18"/>
                <w:szCs w:val="18"/>
              </w:rPr>
            </w:pPr>
            <w:r w:rsidRPr="008049DE">
              <w:rPr>
                <w:rFonts w:asciiTheme="minorEastAsia" w:eastAsiaTheme="minorEastAsia" w:hAnsiTheme="minorEastAsia" w:hint="eastAsia"/>
                <w:sz w:val="18"/>
                <w:szCs w:val="18"/>
              </w:rPr>
              <w:t>-</w:t>
            </w:r>
          </w:p>
        </w:tc>
        <w:tc>
          <w:tcPr>
            <w:tcW w:w="1547" w:type="dxa"/>
          </w:tcPr>
          <w:p w:rsidR="00753287" w:rsidRPr="008049DE" w:rsidRDefault="00753287" w:rsidP="00EB1930">
            <w:pPr>
              <w:pStyle w:val="15"/>
              <w:spacing w:line="400" w:lineRule="exact"/>
              <w:ind w:firstLineChars="0" w:firstLine="0"/>
              <w:jc w:val="center"/>
              <w:rPr>
                <w:rFonts w:asciiTheme="minorEastAsia" w:eastAsiaTheme="minorEastAsia" w:hAnsiTheme="minorEastAsia"/>
                <w:sz w:val="18"/>
                <w:szCs w:val="18"/>
              </w:rPr>
            </w:pPr>
            <w:r w:rsidRPr="008049DE">
              <w:rPr>
                <w:rFonts w:asciiTheme="minorEastAsia" w:eastAsiaTheme="minorEastAsia" w:hAnsiTheme="minorEastAsia" w:hint="eastAsia"/>
                <w:sz w:val="18"/>
                <w:szCs w:val="18"/>
              </w:rPr>
              <w:t>-</w:t>
            </w:r>
          </w:p>
        </w:tc>
        <w:tc>
          <w:tcPr>
            <w:tcW w:w="1561" w:type="dxa"/>
          </w:tcPr>
          <w:p w:rsidR="00753287" w:rsidRPr="008049DE" w:rsidRDefault="00753287" w:rsidP="00EB1930">
            <w:pPr>
              <w:pStyle w:val="15"/>
              <w:spacing w:line="400" w:lineRule="exact"/>
              <w:ind w:firstLineChars="0" w:firstLine="0"/>
              <w:jc w:val="center"/>
              <w:rPr>
                <w:rFonts w:asciiTheme="minorEastAsia" w:eastAsiaTheme="minorEastAsia" w:hAnsiTheme="minorEastAsia"/>
                <w:sz w:val="18"/>
                <w:szCs w:val="18"/>
              </w:rPr>
            </w:pPr>
            <w:r w:rsidRPr="008049DE">
              <w:rPr>
                <w:rFonts w:asciiTheme="minorEastAsia" w:eastAsiaTheme="minorEastAsia" w:hAnsiTheme="minorEastAsia" w:hint="eastAsia"/>
                <w:sz w:val="18"/>
                <w:szCs w:val="18"/>
              </w:rPr>
              <w:t>0.8</w:t>
            </w:r>
          </w:p>
        </w:tc>
        <w:tc>
          <w:tcPr>
            <w:tcW w:w="1548" w:type="dxa"/>
          </w:tcPr>
          <w:p w:rsidR="00753287" w:rsidRPr="008049DE" w:rsidRDefault="00753287" w:rsidP="00EB1930">
            <w:pPr>
              <w:pStyle w:val="15"/>
              <w:spacing w:line="400" w:lineRule="exact"/>
              <w:ind w:firstLineChars="0" w:firstLine="0"/>
              <w:jc w:val="center"/>
              <w:rPr>
                <w:rFonts w:asciiTheme="minorEastAsia" w:eastAsiaTheme="minorEastAsia" w:hAnsiTheme="minorEastAsia"/>
                <w:sz w:val="18"/>
                <w:szCs w:val="18"/>
              </w:rPr>
            </w:pPr>
            <w:r w:rsidRPr="008049DE">
              <w:rPr>
                <w:rFonts w:asciiTheme="minorEastAsia" w:eastAsiaTheme="minorEastAsia" w:hAnsiTheme="minorEastAsia" w:hint="eastAsia"/>
                <w:sz w:val="18"/>
                <w:szCs w:val="18"/>
              </w:rPr>
              <w:t>3.2</w:t>
            </w:r>
            <w:r>
              <w:rPr>
                <w:rFonts w:asciiTheme="minorEastAsia" w:eastAsiaTheme="minorEastAsia" w:hAnsiTheme="minorEastAsia" w:hint="eastAsia"/>
                <w:sz w:val="18"/>
                <w:szCs w:val="18"/>
              </w:rPr>
              <w:t>＜</w:t>
            </w:r>
            <w:r w:rsidRPr="008049DE">
              <w:rPr>
                <w:rFonts w:asciiTheme="minorEastAsia" w:eastAsiaTheme="minorEastAsia" w:hAnsiTheme="minorEastAsia" w:hint="eastAsia"/>
                <w:sz w:val="18"/>
                <w:szCs w:val="18"/>
              </w:rPr>
              <w:t>V</w:t>
            </w:r>
            <w:r w:rsidRPr="0091717E">
              <w:rPr>
                <w:rFonts w:asciiTheme="minorEastAsia" w:eastAsiaTheme="minorEastAsia" w:hAnsiTheme="minorEastAsia" w:hint="eastAsia"/>
                <w:sz w:val="18"/>
                <w:szCs w:val="18"/>
              </w:rPr>
              <w:t>DD</w:t>
            </w:r>
            <w:r>
              <w:rPr>
                <w:rFonts w:asciiTheme="minorEastAsia" w:eastAsiaTheme="minorEastAsia" w:hAnsiTheme="minorEastAsia" w:hint="eastAsia"/>
                <w:sz w:val="18"/>
                <w:szCs w:val="18"/>
              </w:rPr>
              <w:t>＜</w:t>
            </w:r>
            <w:r w:rsidRPr="008049DE">
              <w:rPr>
                <w:rFonts w:asciiTheme="minorEastAsia" w:eastAsiaTheme="minorEastAsia" w:hAnsiTheme="minorEastAsia" w:hint="eastAsia"/>
                <w:sz w:val="18"/>
                <w:szCs w:val="18"/>
              </w:rPr>
              <w:t>4.5</w:t>
            </w:r>
          </w:p>
        </w:tc>
        <w:tc>
          <w:tcPr>
            <w:tcW w:w="1307" w:type="dxa"/>
          </w:tcPr>
          <w:p w:rsidR="00753287" w:rsidRPr="008049DE" w:rsidRDefault="00753287" w:rsidP="00EB1930">
            <w:pPr>
              <w:pStyle w:val="15"/>
              <w:spacing w:line="400" w:lineRule="exact"/>
              <w:ind w:firstLineChars="0" w:firstLine="0"/>
              <w:jc w:val="center"/>
              <w:rPr>
                <w:rFonts w:asciiTheme="minorEastAsia" w:eastAsiaTheme="minorEastAsia" w:hAnsiTheme="minorEastAsia"/>
                <w:sz w:val="18"/>
                <w:szCs w:val="18"/>
              </w:rPr>
            </w:pPr>
            <w:r w:rsidRPr="008049DE">
              <w:rPr>
                <w:rFonts w:asciiTheme="minorEastAsia" w:eastAsiaTheme="minorEastAsia" w:hAnsiTheme="minorEastAsia" w:hint="eastAsia"/>
                <w:sz w:val="18"/>
                <w:szCs w:val="18"/>
              </w:rPr>
              <w:t>V</w:t>
            </w:r>
          </w:p>
        </w:tc>
      </w:tr>
    </w:tbl>
    <w:p w:rsidR="00753287" w:rsidRDefault="00753287" w:rsidP="00753287">
      <w:pPr>
        <w:pStyle w:val="afff2"/>
        <w:ind w:firstLineChars="0" w:firstLine="0"/>
      </w:pPr>
    </w:p>
    <w:tbl>
      <w:tblPr>
        <w:tblW w:w="9072"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1546"/>
        <w:gridCol w:w="1571"/>
        <w:gridCol w:w="1545"/>
        <w:gridCol w:w="1559"/>
        <w:gridCol w:w="1546"/>
        <w:gridCol w:w="1305"/>
      </w:tblGrid>
      <w:tr w:rsidR="00753287" w:rsidRPr="008049DE" w:rsidTr="00EB1930">
        <w:tc>
          <w:tcPr>
            <w:tcW w:w="1546" w:type="dxa"/>
          </w:tcPr>
          <w:p w:rsidR="00753287" w:rsidRPr="008049DE" w:rsidRDefault="00753287" w:rsidP="00EB1930">
            <w:pPr>
              <w:pStyle w:val="15"/>
              <w:spacing w:line="400" w:lineRule="exact"/>
              <w:ind w:firstLineChars="0" w:firstLine="0"/>
              <w:jc w:val="center"/>
              <w:rPr>
                <w:rFonts w:asciiTheme="minorEastAsia" w:eastAsiaTheme="minorEastAsia" w:hAnsiTheme="minorEastAsia"/>
                <w:sz w:val="18"/>
                <w:szCs w:val="18"/>
              </w:rPr>
            </w:pPr>
            <w:r w:rsidRPr="008049DE">
              <w:rPr>
                <w:rFonts w:asciiTheme="minorEastAsia" w:eastAsiaTheme="minorEastAsia" w:hAnsiTheme="minorEastAsia" w:hint="eastAsia"/>
                <w:sz w:val="18"/>
                <w:szCs w:val="18"/>
              </w:rPr>
              <w:t>输出</w:t>
            </w:r>
          </w:p>
        </w:tc>
        <w:tc>
          <w:tcPr>
            <w:tcW w:w="1571" w:type="dxa"/>
          </w:tcPr>
          <w:p w:rsidR="00753287" w:rsidRPr="008049DE" w:rsidRDefault="00753287" w:rsidP="00EB1930">
            <w:pPr>
              <w:pStyle w:val="15"/>
              <w:spacing w:line="400" w:lineRule="exact"/>
              <w:ind w:firstLineChars="0" w:firstLine="0"/>
              <w:jc w:val="center"/>
              <w:rPr>
                <w:rFonts w:asciiTheme="minorEastAsia" w:eastAsiaTheme="minorEastAsia" w:hAnsiTheme="minorEastAsia"/>
                <w:sz w:val="18"/>
                <w:szCs w:val="18"/>
              </w:rPr>
            </w:pPr>
            <w:r w:rsidRPr="008049DE">
              <w:rPr>
                <w:rFonts w:asciiTheme="minorEastAsia" w:eastAsiaTheme="minorEastAsia" w:hAnsiTheme="minorEastAsia" w:hint="eastAsia"/>
                <w:sz w:val="18"/>
                <w:szCs w:val="18"/>
              </w:rPr>
              <w:t>最小值</w:t>
            </w:r>
          </w:p>
        </w:tc>
        <w:tc>
          <w:tcPr>
            <w:tcW w:w="1545" w:type="dxa"/>
          </w:tcPr>
          <w:p w:rsidR="00753287" w:rsidRPr="008049DE" w:rsidRDefault="00753287" w:rsidP="00EB1930">
            <w:pPr>
              <w:pStyle w:val="15"/>
              <w:spacing w:line="400" w:lineRule="exact"/>
              <w:ind w:firstLineChars="0" w:firstLine="0"/>
              <w:jc w:val="center"/>
              <w:rPr>
                <w:rFonts w:asciiTheme="minorEastAsia" w:eastAsiaTheme="minorEastAsia" w:hAnsiTheme="minorEastAsia"/>
                <w:sz w:val="18"/>
                <w:szCs w:val="18"/>
              </w:rPr>
            </w:pPr>
            <w:r w:rsidRPr="008049DE">
              <w:rPr>
                <w:rFonts w:asciiTheme="minorEastAsia" w:eastAsiaTheme="minorEastAsia" w:hAnsiTheme="minorEastAsia" w:hint="eastAsia"/>
                <w:sz w:val="18"/>
                <w:szCs w:val="18"/>
              </w:rPr>
              <w:t>标准值</w:t>
            </w:r>
          </w:p>
        </w:tc>
        <w:tc>
          <w:tcPr>
            <w:tcW w:w="1559" w:type="dxa"/>
          </w:tcPr>
          <w:p w:rsidR="00753287" w:rsidRPr="008049DE" w:rsidRDefault="00753287" w:rsidP="00EB1930">
            <w:pPr>
              <w:pStyle w:val="15"/>
              <w:spacing w:line="400" w:lineRule="exact"/>
              <w:ind w:firstLineChars="0" w:firstLine="0"/>
              <w:jc w:val="center"/>
              <w:rPr>
                <w:rFonts w:asciiTheme="minorEastAsia" w:eastAsiaTheme="minorEastAsia" w:hAnsiTheme="minorEastAsia"/>
                <w:sz w:val="18"/>
                <w:szCs w:val="18"/>
              </w:rPr>
            </w:pPr>
            <w:r w:rsidRPr="008049DE">
              <w:rPr>
                <w:rFonts w:asciiTheme="minorEastAsia" w:eastAsiaTheme="minorEastAsia" w:hAnsiTheme="minorEastAsia" w:hint="eastAsia"/>
                <w:sz w:val="18"/>
                <w:szCs w:val="18"/>
              </w:rPr>
              <w:t>最大值</w:t>
            </w:r>
          </w:p>
        </w:tc>
        <w:tc>
          <w:tcPr>
            <w:tcW w:w="1546" w:type="dxa"/>
          </w:tcPr>
          <w:p w:rsidR="00753287" w:rsidRPr="008049DE" w:rsidRDefault="00753287" w:rsidP="00EB1930">
            <w:pPr>
              <w:pStyle w:val="15"/>
              <w:spacing w:line="400" w:lineRule="exact"/>
              <w:ind w:firstLineChars="0" w:firstLine="0"/>
              <w:jc w:val="center"/>
              <w:rPr>
                <w:rFonts w:asciiTheme="minorEastAsia" w:eastAsiaTheme="minorEastAsia" w:hAnsiTheme="minorEastAsia"/>
                <w:sz w:val="18"/>
                <w:szCs w:val="18"/>
              </w:rPr>
            </w:pPr>
            <w:r w:rsidRPr="008049DE">
              <w:rPr>
                <w:rFonts w:asciiTheme="minorEastAsia" w:eastAsiaTheme="minorEastAsia" w:hAnsiTheme="minorEastAsia" w:hint="eastAsia"/>
                <w:sz w:val="18"/>
                <w:szCs w:val="18"/>
              </w:rPr>
              <w:t>条件</w:t>
            </w:r>
          </w:p>
        </w:tc>
        <w:tc>
          <w:tcPr>
            <w:tcW w:w="1305" w:type="dxa"/>
          </w:tcPr>
          <w:p w:rsidR="00753287" w:rsidRPr="008049DE" w:rsidRDefault="00753287" w:rsidP="00EB1930">
            <w:pPr>
              <w:pStyle w:val="15"/>
              <w:spacing w:line="400" w:lineRule="exact"/>
              <w:ind w:firstLineChars="0" w:firstLine="0"/>
              <w:jc w:val="center"/>
              <w:rPr>
                <w:rFonts w:asciiTheme="minorEastAsia" w:eastAsiaTheme="minorEastAsia" w:hAnsiTheme="minorEastAsia"/>
                <w:sz w:val="18"/>
                <w:szCs w:val="18"/>
              </w:rPr>
            </w:pPr>
            <w:r w:rsidRPr="008049DE">
              <w:rPr>
                <w:rFonts w:asciiTheme="minorEastAsia" w:eastAsiaTheme="minorEastAsia" w:hAnsiTheme="minorEastAsia" w:hint="eastAsia"/>
                <w:sz w:val="18"/>
                <w:szCs w:val="18"/>
              </w:rPr>
              <w:t>单位</w:t>
            </w:r>
          </w:p>
        </w:tc>
      </w:tr>
      <w:tr w:rsidR="00753287" w:rsidRPr="008049DE" w:rsidTr="00EB1930">
        <w:trPr>
          <w:trHeight w:val="255"/>
        </w:trPr>
        <w:tc>
          <w:tcPr>
            <w:tcW w:w="1546" w:type="dxa"/>
          </w:tcPr>
          <w:p w:rsidR="00753287" w:rsidRPr="008049DE" w:rsidRDefault="00753287" w:rsidP="00EB1930">
            <w:pPr>
              <w:pStyle w:val="15"/>
              <w:spacing w:line="400" w:lineRule="exact"/>
              <w:ind w:firstLineChars="0" w:firstLine="0"/>
              <w:jc w:val="center"/>
              <w:rPr>
                <w:rFonts w:asciiTheme="minorEastAsia" w:eastAsiaTheme="minorEastAsia" w:hAnsiTheme="minorEastAsia"/>
                <w:sz w:val="18"/>
                <w:szCs w:val="18"/>
              </w:rPr>
            </w:pPr>
            <w:r w:rsidRPr="008049DE">
              <w:rPr>
                <w:rFonts w:asciiTheme="minorEastAsia" w:eastAsiaTheme="minorEastAsia" w:hAnsiTheme="minorEastAsia" w:hint="eastAsia"/>
                <w:sz w:val="18"/>
                <w:szCs w:val="18"/>
              </w:rPr>
              <w:t>高电平</w:t>
            </w:r>
          </w:p>
        </w:tc>
        <w:tc>
          <w:tcPr>
            <w:tcW w:w="1571" w:type="dxa"/>
          </w:tcPr>
          <w:p w:rsidR="00753287" w:rsidRPr="008049DE" w:rsidRDefault="00753287" w:rsidP="00EB1930">
            <w:pPr>
              <w:pStyle w:val="15"/>
              <w:spacing w:line="400" w:lineRule="exact"/>
              <w:ind w:firstLineChars="0" w:firstLine="0"/>
              <w:jc w:val="center"/>
              <w:rPr>
                <w:rFonts w:asciiTheme="minorEastAsia" w:eastAsiaTheme="minorEastAsia" w:hAnsiTheme="minorEastAsia"/>
                <w:sz w:val="18"/>
                <w:szCs w:val="18"/>
              </w:rPr>
            </w:pPr>
            <w:r w:rsidRPr="008049DE">
              <w:rPr>
                <w:rFonts w:asciiTheme="minorEastAsia" w:eastAsiaTheme="minorEastAsia" w:hAnsiTheme="minorEastAsia" w:hint="eastAsia"/>
                <w:sz w:val="18"/>
                <w:szCs w:val="18"/>
              </w:rPr>
              <w:t>0.25V</w:t>
            </w:r>
            <w:r w:rsidRPr="0091717E">
              <w:rPr>
                <w:rFonts w:asciiTheme="minorEastAsia" w:eastAsiaTheme="minorEastAsia" w:hAnsiTheme="minorEastAsia" w:hint="eastAsia"/>
                <w:sz w:val="18"/>
                <w:szCs w:val="18"/>
              </w:rPr>
              <w:t>DD</w:t>
            </w:r>
            <w:r w:rsidRPr="008049DE">
              <w:rPr>
                <w:rFonts w:asciiTheme="minorEastAsia" w:eastAsiaTheme="minorEastAsia" w:hAnsiTheme="minorEastAsia" w:hint="eastAsia"/>
                <w:sz w:val="18"/>
                <w:szCs w:val="18"/>
              </w:rPr>
              <w:t>+0.8</w:t>
            </w:r>
          </w:p>
        </w:tc>
        <w:tc>
          <w:tcPr>
            <w:tcW w:w="1545" w:type="dxa"/>
          </w:tcPr>
          <w:p w:rsidR="00753287" w:rsidRPr="008049DE" w:rsidRDefault="00753287" w:rsidP="00EB1930">
            <w:pPr>
              <w:pStyle w:val="15"/>
              <w:spacing w:line="400" w:lineRule="exact"/>
              <w:ind w:firstLineChars="0" w:firstLine="0"/>
              <w:jc w:val="center"/>
              <w:rPr>
                <w:rFonts w:asciiTheme="minorEastAsia" w:eastAsiaTheme="minorEastAsia" w:hAnsiTheme="minorEastAsia"/>
                <w:sz w:val="18"/>
                <w:szCs w:val="18"/>
              </w:rPr>
            </w:pPr>
            <w:r w:rsidRPr="008049DE">
              <w:rPr>
                <w:rFonts w:asciiTheme="minorEastAsia" w:eastAsiaTheme="minorEastAsia" w:hAnsiTheme="minorEastAsia" w:hint="eastAsia"/>
                <w:sz w:val="18"/>
                <w:szCs w:val="18"/>
              </w:rPr>
              <w:t>-</w:t>
            </w:r>
          </w:p>
        </w:tc>
        <w:tc>
          <w:tcPr>
            <w:tcW w:w="1559" w:type="dxa"/>
          </w:tcPr>
          <w:p w:rsidR="00753287" w:rsidRPr="008049DE" w:rsidRDefault="00753287" w:rsidP="00EB1930">
            <w:pPr>
              <w:pStyle w:val="15"/>
              <w:spacing w:line="400" w:lineRule="exact"/>
              <w:ind w:firstLineChars="0" w:firstLine="0"/>
              <w:jc w:val="center"/>
              <w:rPr>
                <w:rFonts w:asciiTheme="minorEastAsia" w:eastAsiaTheme="minorEastAsia" w:hAnsiTheme="minorEastAsia"/>
                <w:sz w:val="18"/>
                <w:szCs w:val="18"/>
              </w:rPr>
            </w:pPr>
            <w:r w:rsidRPr="008049DE">
              <w:rPr>
                <w:rFonts w:asciiTheme="minorEastAsia" w:eastAsiaTheme="minorEastAsia" w:hAnsiTheme="minorEastAsia" w:hint="eastAsia"/>
                <w:sz w:val="18"/>
                <w:szCs w:val="18"/>
              </w:rPr>
              <w:t>4.5</w:t>
            </w:r>
          </w:p>
        </w:tc>
        <w:tc>
          <w:tcPr>
            <w:tcW w:w="1546" w:type="dxa"/>
          </w:tcPr>
          <w:p w:rsidR="00753287" w:rsidRPr="008049DE" w:rsidRDefault="00753287" w:rsidP="00EB1930">
            <w:pPr>
              <w:pStyle w:val="15"/>
              <w:spacing w:line="400" w:lineRule="exact"/>
              <w:ind w:firstLineChars="0" w:firstLine="0"/>
              <w:jc w:val="center"/>
              <w:rPr>
                <w:rFonts w:asciiTheme="minorEastAsia" w:eastAsiaTheme="minorEastAsia" w:hAnsiTheme="minorEastAsia"/>
                <w:sz w:val="18"/>
                <w:szCs w:val="18"/>
              </w:rPr>
            </w:pPr>
            <w:r w:rsidRPr="008049DE">
              <w:rPr>
                <w:rFonts w:asciiTheme="minorEastAsia" w:eastAsiaTheme="minorEastAsia" w:hAnsiTheme="minorEastAsia" w:hint="eastAsia"/>
                <w:sz w:val="18"/>
                <w:szCs w:val="18"/>
              </w:rPr>
              <w:t>3.2</w:t>
            </w:r>
            <w:r>
              <w:rPr>
                <w:rFonts w:asciiTheme="minorEastAsia" w:eastAsiaTheme="minorEastAsia" w:hAnsiTheme="minorEastAsia" w:hint="eastAsia"/>
                <w:sz w:val="18"/>
                <w:szCs w:val="18"/>
              </w:rPr>
              <w:t>＜</w:t>
            </w:r>
            <w:r w:rsidRPr="008049DE">
              <w:rPr>
                <w:rFonts w:asciiTheme="minorEastAsia" w:eastAsiaTheme="minorEastAsia" w:hAnsiTheme="minorEastAsia" w:hint="eastAsia"/>
                <w:sz w:val="18"/>
                <w:szCs w:val="18"/>
              </w:rPr>
              <w:t>V</w:t>
            </w:r>
            <w:r w:rsidRPr="0091717E">
              <w:rPr>
                <w:rFonts w:asciiTheme="minorEastAsia" w:eastAsiaTheme="minorEastAsia" w:hAnsiTheme="minorEastAsia" w:hint="eastAsia"/>
                <w:sz w:val="18"/>
                <w:szCs w:val="18"/>
              </w:rPr>
              <w:t>DD</w:t>
            </w:r>
            <w:r>
              <w:rPr>
                <w:rFonts w:asciiTheme="minorEastAsia" w:eastAsiaTheme="minorEastAsia" w:hAnsiTheme="minorEastAsia" w:hint="eastAsia"/>
                <w:sz w:val="18"/>
                <w:szCs w:val="18"/>
              </w:rPr>
              <w:t>＜</w:t>
            </w:r>
            <w:r w:rsidRPr="008049DE">
              <w:rPr>
                <w:rFonts w:asciiTheme="minorEastAsia" w:eastAsiaTheme="minorEastAsia" w:hAnsiTheme="minorEastAsia" w:hint="eastAsia"/>
                <w:sz w:val="18"/>
                <w:szCs w:val="18"/>
              </w:rPr>
              <w:t>4.5</w:t>
            </w:r>
          </w:p>
        </w:tc>
        <w:tc>
          <w:tcPr>
            <w:tcW w:w="1305" w:type="dxa"/>
          </w:tcPr>
          <w:p w:rsidR="00753287" w:rsidRPr="008049DE" w:rsidRDefault="00753287" w:rsidP="00EB1930">
            <w:pPr>
              <w:pStyle w:val="15"/>
              <w:spacing w:line="400" w:lineRule="exact"/>
              <w:ind w:firstLineChars="0" w:firstLine="0"/>
              <w:jc w:val="center"/>
              <w:rPr>
                <w:rFonts w:asciiTheme="minorEastAsia" w:eastAsiaTheme="minorEastAsia" w:hAnsiTheme="minorEastAsia"/>
                <w:sz w:val="18"/>
                <w:szCs w:val="18"/>
              </w:rPr>
            </w:pPr>
            <w:r w:rsidRPr="008049DE">
              <w:rPr>
                <w:rFonts w:asciiTheme="minorEastAsia" w:eastAsiaTheme="minorEastAsia" w:hAnsiTheme="minorEastAsia" w:hint="eastAsia"/>
                <w:sz w:val="18"/>
                <w:szCs w:val="18"/>
              </w:rPr>
              <w:t>V</w:t>
            </w:r>
          </w:p>
        </w:tc>
      </w:tr>
      <w:tr w:rsidR="00753287" w:rsidRPr="008049DE" w:rsidTr="00EB1930">
        <w:tc>
          <w:tcPr>
            <w:tcW w:w="1546" w:type="dxa"/>
          </w:tcPr>
          <w:p w:rsidR="00753287" w:rsidRPr="008049DE" w:rsidRDefault="00753287" w:rsidP="00EB1930">
            <w:pPr>
              <w:pStyle w:val="15"/>
              <w:spacing w:line="400" w:lineRule="exact"/>
              <w:ind w:firstLineChars="0" w:firstLine="0"/>
              <w:jc w:val="center"/>
              <w:rPr>
                <w:rFonts w:asciiTheme="minorEastAsia" w:eastAsiaTheme="minorEastAsia" w:hAnsiTheme="minorEastAsia"/>
                <w:sz w:val="18"/>
                <w:szCs w:val="18"/>
              </w:rPr>
            </w:pPr>
            <w:r w:rsidRPr="008049DE">
              <w:rPr>
                <w:rFonts w:asciiTheme="minorEastAsia" w:eastAsiaTheme="minorEastAsia" w:hAnsiTheme="minorEastAsia" w:hint="eastAsia"/>
                <w:sz w:val="18"/>
                <w:szCs w:val="18"/>
              </w:rPr>
              <w:t>低电平</w:t>
            </w:r>
          </w:p>
        </w:tc>
        <w:tc>
          <w:tcPr>
            <w:tcW w:w="1571" w:type="dxa"/>
          </w:tcPr>
          <w:p w:rsidR="00753287" w:rsidRPr="008049DE" w:rsidRDefault="00753287" w:rsidP="00EB1930">
            <w:pPr>
              <w:pStyle w:val="15"/>
              <w:spacing w:line="400" w:lineRule="exact"/>
              <w:ind w:firstLineChars="0" w:firstLine="0"/>
              <w:jc w:val="center"/>
              <w:rPr>
                <w:rFonts w:asciiTheme="minorEastAsia" w:eastAsiaTheme="minorEastAsia" w:hAnsiTheme="minorEastAsia"/>
                <w:sz w:val="18"/>
                <w:szCs w:val="18"/>
              </w:rPr>
            </w:pPr>
            <w:r w:rsidRPr="008049DE">
              <w:rPr>
                <w:rFonts w:asciiTheme="minorEastAsia" w:eastAsiaTheme="minorEastAsia" w:hAnsiTheme="minorEastAsia" w:hint="eastAsia"/>
                <w:sz w:val="18"/>
                <w:szCs w:val="18"/>
              </w:rPr>
              <w:t>-</w:t>
            </w:r>
          </w:p>
        </w:tc>
        <w:tc>
          <w:tcPr>
            <w:tcW w:w="1545" w:type="dxa"/>
          </w:tcPr>
          <w:p w:rsidR="00753287" w:rsidRPr="008049DE" w:rsidRDefault="00753287" w:rsidP="00EB1930">
            <w:pPr>
              <w:pStyle w:val="15"/>
              <w:spacing w:line="400" w:lineRule="exact"/>
              <w:ind w:firstLineChars="0" w:firstLine="0"/>
              <w:jc w:val="center"/>
              <w:rPr>
                <w:rFonts w:asciiTheme="minorEastAsia" w:eastAsiaTheme="minorEastAsia" w:hAnsiTheme="minorEastAsia"/>
                <w:sz w:val="18"/>
                <w:szCs w:val="18"/>
              </w:rPr>
            </w:pPr>
            <w:r w:rsidRPr="008049DE">
              <w:rPr>
                <w:rFonts w:asciiTheme="minorEastAsia" w:eastAsiaTheme="minorEastAsia" w:hAnsiTheme="minorEastAsia" w:hint="eastAsia"/>
                <w:sz w:val="18"/>
                <w:szCs w:val="18"/>
              </w:rPr>
              <w:t>-</w:t>
            </w:r>
          </w:p>
        </w:tc>
        <w:tc>
          <w:tcPr>
            <w:tcW w:w="1559" w:type="dxa"/>
          </w:tcPr>
          <w:p w:rsidR="00753287" w:rsidRPr="008049DE" w:rsidRDefault="00753287" w:rsidP="00EB1930">
            <w:pPr>
              <w:pStyle w:val="15"/>
              <w:spacing w:line="400" w:lineRule="exact"/>
              <w:ind w:firstLineChars="0" w:firstLine="0"/>
              <w:jc w:val="center"/>
              <w:rPr>
                <w:rFonts w:asciiTheme="minorEastAsia" w:eastAsiaTheme="minorEastAsia" w:hAnsiTheme="minorEastAsia"/>
                <w:sz w:val="18"/>
                <w:szCs w:val="18"/>
              </w:rPr>
            </w:pPr>
            <w:r w:rsidRPr="008049DE">
              <w:rPr>
                <w:rFonts w:asciiTheme="minorEastAsia" w:eastAsiaTheme="minorEastAsia" w:hAnsiTheme="minorEastAsia" w:hint="eastAsia"/>
                <w:sz w:val="18"/>
                <w:szCs w:val="18"/>
              </w:rPr>
              <w:t>0.15V</w:t>
            </w:r>
            <w:r w:rsidRPr="00BD66AD">
              <w:rPr>
                <w:rFonts w:asciiTheme="minorEastAsia" w:eastAsiaTheme="minorEastAsia" w:hAnsiTheme="minorEastAsia" w:hint="eastAsia"/>
                <w:sz w:val="18"/>
                <w:szCs w:val="18"/>
              </w:rPr>
              <w:t>DD</w:t>
            </w:r>
          </w:p>
        </w:tc>
        <w:tc>
          <w:tcPr>
            <w:tcW w:w="1546" w:type="dxa"/>
          </w:tcPr>
          <w:p w:rsidR="00753287" w:rsidRPr="008049DE" w:rsidRDefault="00753287" w:rsidP="00EB1930">
            <w:pPr>
              <w:pStyle w:val="15"/>
              <w:spacing w:line="400" w:lineRule="exact"/>
              <w:ind w:firstLineChars="0" w:firstLine="0"/>
              <w:jc w:val="center"/>
              <w:rPr>
                <w:rFonts w:asciiTheme="minorEastAsia" w:eastAsiaTheme="minorEastAsia" w:hAnsiTheme="minorEastAsia"/>
                <w:sz w:val="18"/>
                <w:szCs w:val="18"/>
              </w:rPr>
            </w:pPr>
            <w:r w:rsidRPr="008049DE">
              <w:rPr>
                <w:rFonts w:asciiTheme="minorEastAsia" w:eastAsiaTheme="minorEastAsia" w:hAnsiTheme="minorEastAsia" w:hint="eastAsia"/>
                <w:sz w:val="18"/>
                <w:szCs w:val="18"/>
              </w:rPr>
              <w:t>3.2</w:t>
            </w:r>
            <w:r>
              <w:rPr>
                <w:rFonts w:asciiTheme="minorEastAsia" w:eastAsiaTheme="minorEastAsia" w:hAnsiTheme="minorEastAsia" w:hint="eastAsia"/>
                <w:sz w:val="18"/>
                <w:szCs w:val="18"/>
              </w:rPr>
              <w:t>＜</w:t>
            </w:r>
            <w:r w:rsidRPr="008049DE">
              <w:rPr>
                <w:rFonts w:asciiTheme="minorEastAsia" w:eastAsiaTheme="minorEastAsia" w:hAnsiTheme="minorEastAsia" w:hint="eastAsia"/>
                <w:sz w:val="18"/>
                <w:szCs w:val="18"/>
              </w:rPr>
              <w:t>V</w:t>
            </w:r>
            <w:r w:rsidRPr="00BD66AD">
              <w:rPr>
                <w:rFonts w:asciiTheme="minorEastAsia" w:eastAsiaTheme="minorEastAsia" w:hAnsiTheme="minorEastAsia" w:hint="eastAsia"/>
                <w:sz w:val="18"/>
                <w:szCs w:val="18"/>
              </w:rPr>
              <w:t>DD</w:t>
            </w:r>
            <w:r>
              <w:rPr>
                <w:rFonts w:asciiTheme="minorEastAsia" w:eastAsiaTheme="minorEastAsia" w:hAnsiTheme="minorEastAsia" w:hint="eastAsia"/>
                <w:sz w:val="18"/>
                <w:szCs w:val="18"/>
              </w:rPr>
              <w:t>＜</w:t>
            </w:r>
            <w:r w:rsidRPr="008049DE">
              <w:rPr>
                <w:rFonts w:asciiTheme="minorEastAsia" w:eastAsiaTheme="minorEastAsia" w:hAnsiTheme="minorEastAsia" w:hint="eastAsia"/>
                <w:sz w:val="18"/>
                <w:szCs w:val="18"/>
              </w:rPr>
              <w:t>4.5</w:t>
            </w:r>
          </w:p>
        </w:tc>
        <w:tc>
          <w:tcPr>
            <w:tcW w:w="1305" w:type="dxa"/>
          </w:tcPr>
          <w:p w:rsidR="00753287" w:rsidRPr="008049DE" w:rsidRDefault="00753287" w:rsidP="00EB1930">
            <w:pPr>
              <w:pStyle w:val="15"/>
              <w:spacing w:line="400" w:lineRule="exact"/>
              <w:ind w:firstLineChars="0" w:firstLine="0"/>
              <w:jc w:val="center"/>
              <w:rPr>
                <w:rFonts w:asciiTheme="minorEastAsia" w:eastAsiaTheme="minorEastAsia" w:hAnsiTheme="minorEastAsia"/>
                <w:sz w:val="18"/>
                <w:szCs w:val="18"/>
              </w:rPr>
            </w:pPr>
            <w:r w:rsidRPr="008049DE">
              <w:rPr>
                <w:rFonts w:asciiTheme="minorEastAsia" w:eastAsiaTheme="minorEastAsia" w:hAnsiTheme="minorEastAsia" w:hint="eastAsia"/>
                <w:sz w:val="18"/>
                <w:szCs w:val="18"/>
              </w:rPr>
              <w:t>V</w:t>
            </w:r>
          </w:p>
        </w:tc>
      </w:tr>
    </w:tbl>
    <w:p w:rsidR="00753287" w:rsidRPr="00753287" w:rsidRDefault="00753287" w:rsidP="00753287">
      <w:pPr>
        <w:pStyle w:val="afff2"/>
        <w:ind w:firstLineChars="0" w:firstLine="0"/>
        <w:rPr>
          <w:szCs w:val="21"/>
        </w:rPr>
      </w:pPr>
      <w:r w:rsidRPr="00753287">
        <w:rPr>
          <w:rFonts w:asciiTheme="minorEastAsia" w:eastAsiaTheme="minorEastAsia" w:hAnsiTheme="minorEastAsia" w:hint="eastAsia"/>
          <w:szCs w:val="21"/>
        </w:rPr>
        <w:t>表</w:t>
      </w:r>
      <w:r w:rsidR="00C942C5">
        <w:rPr>
          <w:rFonts w:asciiTheme="minorEastAsia" w:eastAsiaTheme="minorEastAsia" w:hAnsiTheme="minorEastAsia" w:hint="eastAsia"/>
          <w:szCs w:val="21"/>
        </w:rPr>
        <w:t>E.</w:t>
      </w:r>
      <w:r w:rsidRPr="00753287">
        <w:rPr>
          <w:rFonts w:asciiTheme="minorEastAsia" w:eastAsiaTheme="minorEastAsia" w:hAnsiTheme="minorEastAsia" w:hint="eastAsia"/>
          <w:szCs w:val="21"/>
        </w:rPr>
        <w:t>3的输入输出均代表适配器端的CLK及DATA引脚。</w:t>
      </w:r>
    </w:p>
    <w:p w:rsidR="00491BFA" w:rsidRPr="00491BFA" w:rsidRDefault="00753287" w:rsidP="00491BFA">
      <w:pPr>
        <w:pStyle w:val="afc"/>
        <w:spacing w:before="312" w:after="312"/>
      </w:pPr>
      <w:r w:rsidRPr="00753287">
        <w:rPr>
          <w:rFonts w:hint="eastAsia"/>
        </w:rPr>
        <w:t>数据链路层实现</w:t>
      </w:r>
    </w:p>
    <w:p w:rsidR="00491BFA" w:rsidRPr="00753287" w:rsidRDefault="00753287" w:rsidP="00753287">
      <w:pPr>
        <w:pStyle w:val="afd"/>
        <w:spacing w:before="156" w:after="156"/>
      </w:pPr>
      <w:r w:rsidRPr="00753287">
        <w:rPr>
          <w:rFonts w:hint="eastAsia"/>
        </w:rPr>
        <w:t>适配器与终端通信定义</w:t>
      </w:r>
    </w:p>
    <w:p w:rsidR="00753287" w:rsidRDefault="00C942C5" w:rsidP="00753287">
      <w:pPr>
        <w:pStyle w:val="af9"/>
        <w:spacing w:before="156" w:after="156"/>
      </w:pPr>
      <w:r>
        <w:rPr>
          <w:rFonts w:hint="eastAsia"/>
        </w:rPr>
        <w:t>FE</w:t>
      </w:r>
      <w:r w:rsidR="00753287" w:rsidRPr="00753287">
        <w:rPr>
          <w:rFonts w:hint="eastAsia"/>
        </w:rPr>
        <w:t>快充通信指令集</w:t>
      </w:r>
    </w:p>
    <w:tbl>
      <w:tblPr>
        <w:tblpPr w:leftFromText="180" w:rightFromText="180" w:vertAnchor="text" w:horzAnchor="margin" w:tblpXSpec="center" w:tblpY="217"/>
        <w:tblW w:w="9485" w:type="dxa"/>
        <w:tblLayout w:type="fixed"/>
        <w:tblLook w:val="04A0"/>
      </w:tblPr>
      <w:tblGrid>
        <w:gridCol w:w="1515"/>
        <w:gridCol w:w="1380"/>
        <w:gridCol w:w="6590"/>
      </w:tblGrid>
      <w:tr w:rsidR="00753287" w:rsidRPr="00955975" w:rsidTr="00753287">
        <w:trPr>
          <w:trHeight w:val="227"/>
        </w:trPr>
        <w:tc>
          <w:tcPr>
            <w:tcW w:w="9485" w:type="dxa"/>
            <w:gridSpan w:val="3"/>
            <w:tcBorders>
              <w:top w:val="single" w:sz="4" w:space="0" w:color="auto"/>
              <w:left w:val="single" w:sz="4" w:space="0" w:color="auto"/>
              <w:bottom w:val="single" w:sz="4" w:space="0" w:color="auto"/>
              <w:right w:val="single" w:sz="4" w:space="0" w:color="000000"/>
            </w:tcBorders>
            <w:shd w:val="clear" w:color="auto" w:fill="auto"/>
            <w:vAlign w:val="center"/>
          </w:tcPr>
          <w:p w:rsidR="00753287" w:rsidRPr="00540B81" w:rsidRDefault="00753287" w:rsidP="00EB1930">
            <w:pPr>
              <w:widowControl/>
              <w:jc w:val="left"/>
              <w:rPr>
                <w:rFonts w:asciiTheme="minorEastAsia" w:eastAsiaTheme="minorEastAsia" w:hAnsiTheme="minorEastAsia" w:cs="宋体"/>
                <w:bCs/>
                <w:kern w:val="0"/>
                <w:sz w:val="18"/>
                <w:szCs w:val="18"/>
              </w:rPr>
            </w:pPr>
            <w:r w:rsidRPr="00540B81">
              <w:rPr>
                <w:rFonts w:asciiTheme="minorEastAsia" w:eastAsiaTheme="minorEastAsia" w:hAnsiTheme="minorEastAsia" w:cs="宋体" w:hint="eastAsia"/>
                <w:bCs/>
                <w:kern w:val="0"/>
                <w:sz w:val="18"/>
                <w:szCs w:val="18"/>
              </w:rPr>
              <w:t>指令1：请求</w:t>
            </w:r>
            <w:r>
              <w:rPr>
                <w:rFonts w:asciiTheme="minorEastAsia" w:eastAsiaTheme="minorEastAsia" w:hAnsiTheme="minorEastAsia" w:cs="宋体" w:hint="eastAsia"/>
                <w:bCs/>
                <w:kern w:val="0"/>
                <w:sz w:val="18"/>
                <w:szCs w:val="18"/>
              </w:rPr>
              <w:t>快</w:t>
            </w:r>
            <w:r w:rsidRPr="00540B81">
              <w:rPr>
                <w:rFonts w:asciiTheme="minorEastAsia" w:eastAsiaTheme="minorEastAsia" w:hAnsiTheme="minorEastAsia" w:cs="宋体" w:hint="eastAsia"/>
                <w:bCs/>
                <w:kern w:val="0"/>
                <w:sz w:val="18"/>
                <w:szCs w:val="18"/>
              </w:rPr>
              <w:t>充</w:t>
            </w:r>
          </w:p>
        </w:tc>
      </w:tr>
      <w:tr w:rsidR="00753287" w:rsidRPr="00955975" w:rsidTr="00753287">
        <w:trPr>
          <w:trHeight w:val="227"/>
        </w:trPr>
        <w:tc>
          <w:tcPr>
            <w:tcW w:w="1515" w:type="dxa"/>
            <w:tcBorders>
              <w:top w:val="nil"/>
              <w:left w:val="single" w:sz="4" w:space="0" w:color="auto"/>
              <w:bottom w:val="single" w:sz="4" w:space="0" w:color="auto"/>
              <w:right w:val="single" w:sz="4" w:space="0" w:color="auto"/>
            </w:tcBorders>
            <w:shd w:val="clear" w:color="auto" w:fill="auto"/>
            <w:vAlign w:val="center"/>
          </w:tcPr>
          <w:p w:rsidR="00753287" w:rsidRPr="00540B81" w:rsidRDefault="00753287" w:rsidP="00EB1930">
            <w:pPr>
              <w:widowControl/>
              <w:rPr>
                <w:rFonts w:asciiTheme="minorEastAsia" w:eastAsiaTheme="minorEastAsia" w:hAnsiTheme="minorEastAsia" w:cs="宋体"/>
                <w:color w:val="000000"/>
                <w:kern w:val="0"/>
                <w:sz w:val="18"/>
                <w:szCs w:val="18"/>
              </w:rPr>
            </w:pPr>
            <w:r w:rsidRPr="00540B81">
              <w:rPr>
                <w:rFonts w:asciiTheme="minorEastAsia" w:eastAsiaTheme="minorEastAsia" w:hAnsiTheme="minorEastAsia" w:cs="宋体" w:hint="eastAsia"/>
                <w:color w:val="000000"/>
                <w:kern w:val="0"/>
                <w:sz w:val="18"/>
                <w:szCs w:val="18"/>
              </w:rPr>
              <w:t>适配器-&gt;终端</w:t>
            </w:r>
          </w:p>
        </w:tc>
        <w:tc>
          <w:tcPr>
            <w:tcW w:w="1380" w:type="dxa"/>
            <w:tcBorders>
              <w:top w:val="nil"/>
              <w:left w:val="nil"/>
              <w:bottom w:val="single" w:sz="4" w:space="0" w:color="auto"/>
              <w:right w:val="single" w:sz="4" w:space="0" w:color="auto"/>
            </w:tcBorders>
            <w:shd w:val="clear" w:color="auto" w:fill="auto"/>
            <w:vAlign w:val="center"/>
          </w:tcPr>
          <w:p w:rsidR="00753287" w:rsidRPr="00540B81" w:rsidRDefault="00753287" w:rsidP="00EB1930">
            <w:pPr>
              <w:widowControl/>
              <w:spacing w:line="400" w:lineRule="auto"/>
              <w:jc w:val="center"/>
              <w:rPr>
                <w:rFonts w:asciiTheme="minorEastAsia" w:eastAsiaTheme="minorEastAsia" w:hAnsiTheme="minorEastAsia" w:cs="宋体"/>
                <w:kern w:val="0"/>
                <w:sz w:val="18"/>
                <w:szCs w:val="18"/>
              </w:rPr>
            </w:pPr>
            <w:r w:rsidRPr="00540B81">
              <w:rPr>
                <w:rFonts w:asciiTheme="minorEastAsia" w:eastAsiaTheme="minorEastAsia" w:hAnsiTheme="minorEastAsia" w:cs="宋体" w:hint="eastAsia"/>
                <w:kern w:val="0"/>
                <w:sz w:val="18"/>
                <w:szCs w:val="18"/>
              </w:rPr>
              <w:t>10101000</w:t>
            </w:r>
          </w:p>
        </w:tc>
        <w:tc>
          <w:tcPr>
            <w:tcW w:w="6590" w:type="dxa"/>
            <w:tcBorders>
              <w:top w:val="nil"/>
              <w:left w:val="nil"/>
              <w:bottom w:val="single" w:sz="4" w:space="0" w:color="auto"/>
              <w:right w:val="single" w:sz="4" w:space="0" w:color="auto"/>
            </w:tcBorders>
            <w:shd w:val="clear" w:color="auto" w:fill="auto"/>
            <w:vAlign w:val="center"/>
          </w:tcPr>
          <w:p w:rsidR="00753287" w:rsidRPr="00540B81" w:rsidRDefault="00753287" w:rsidP="00EB1930">
            <w:pPr>
              <w:widowControl/>
              <w:spacing w:line="400" w:lineRule="auto"/>
              <w:jc w:val="center"/>
              <w:rPr>
                <w:rFonts w:asciiTheme="minorEastAsia" w:eastAsiaTheme="minorEastAsia" w:hAnsiTheme="minorEastAsia" w:cs="宋体"/>
                <w:color w:val="000000"/>
                <w:kern w:val="0"/>
                <w:sz w:val="18"/>
                <w:szCs w:val="18"/>
              </w:rPr>
            </w:pPr>
            <w:r w:rsidRPr="00540B81">
              <w:rPr>
                <w:rFonts w:asciiTheme="minorEastAsia" w:eastAsiaTheme="minorEastAsia" w:hAnsiTheme="minorEastAsia" w:cs="宋体" w:hint="eastAsia"/>
                <w:color w:val="000000"/>
                <w:kern w:val="0"/>
                <w:sz w:val="18"/>
                <w:szCs w:val="18"/>
              </w:rPr>
              <w:t>0xA8</w:t>
            </w:r>
          </w:p>
        </w:tc>
      </w:tr>
      <w:tr w:rsidR="00753287" w:rsidRPr="00955975" w:rsidTr="00753287">
        <w:trPr>
          <w:trHeight w:val="227"/>
        </w:trPr>
        <w:tc>
          <w:tcPr>
            <w:tcW w:w="1515" w:type="dxa"/>
            <w:tcBorders>
              <w:top w:val="nil"/>
              <w:left w:val="single" w:sz="4" w:space="0" w:color="auto"/>
              <w:bottom w:val="single" w:sz="4" w:space="0" w:color="auto"/>
              <w:right w:val="single" w:sz="4" w:space="0" w:color="auto"/>
            </w:tcBorders>
            <w:shd w:val="clear" w:color="auto" w:fill="auto"/>
            <w:vAlign w:val="center"/>
          </w:tcPr>
          <w:p w:rsidR="00753287" w:rsidRPr="00540B81" w:rsidRDefault="00753287" w:rsidP="00EB1930">
            <w:pPr>
              <w:widowControl/>
              <w:jc w:val="center"/>
              <w:rPr>
                <w:rFonts w:asciiTheme="minorEastAsia" w:eastAsiaTheme="minorEastAsia" w:hAnsiTheme="minorEastAsia" w:cs="宋体"/>
                <w:color w:val="000000"/>
                <w:kern w:val="0"/>
                <w:sz w:val="18"/>
                <w:szCs w:val="18"/>
              </w:rPr>
            </w:pPr>
            <w:r w:rsidRPr="00540B81">
              <w:rPr>
                <w:rFonts w:asciiTheme="minorEastAsia" w:eastAsiaTheme="minorEastAsia" w:hAnsiTheme="minorEastAsia" w:cs="宋体" w:hint="eastAsia"/>
                <w:color w:val="000000"/>
                <w:kern w:val="0"/>
                <w:sz w:val="18"/>
                <w:szCs w:val="18"/>
              </w:rPr>
              <w:t>终端-&gt;适配器</w:t>
            </w:r>
          </w:p>
        </w:tc>
        <w:tc>
          <w:tcPr>
            <w:tcW w:w="1380" w:type="dxa"/>
            <w:tcBorders>
              <w:top w:val="nil"/>
              <w:left w:val="nil"/>
              <w:bottom w:val="single" w:sz="4" w:space="0" w:color="auto"/>
              <w:right w:val="single" w:sz="4" w:space="0" w:color="auto"/>
            </w:tcBorders>
            <w:shd w:val="clear" w:color="auto" w:fill="auto"/>
            <w:vAlign w:val="center"/>
          </w:tcPr>
          <w:p w:rsidR="00753287" w:rsidRPr="00540B81" w:rsidRDefault="00753287" w:rsidP="00EB1930">
            <w:pPr>
              <w:widowControl/>
              <w:spacing w:line="400" w:lineRule="auto"/>
              <w:jc w:val="center"/>
              <w:rPr>
                <w:rFonts w:asciiTheme="minorEastAsia" w:eastAsiaTheme="minorEastAsia" w:hAnsiTheme="minorEastAsia" w:cs="宋体"/>
                <w:kern w:val="0"/>
                <w:sz w:val="18"/>
                <w:szCs w:val="18"/>
              </w:rPr>
            </w:pPr>
            <w:r w:rsidRPr="00540B81">
              <w:rPr>
                <w:rFonts w:asciiTheme="minorEastAsia" w:eastAsiaTheme="minorEastAsia" w:hAnsiTheme="minorEastAsia" w:cs="宋体" w:hint="eastAsia"/>
                <w:kern w:val="0"/>
                <w:sz w:val="18"/>
                <w:szCs w:val="18"/>
              </w:rPr>
              <w:t>101XYYYYYY</w:t>
            </w:r>
          </w:p>
        </w:tc>
        <w:tc>
          <w:tcPr>
            <w:tcW w:w="6590" w:type="dxa"/>
            <w:tcBorders>
              <w:top w:val="nil"/>
              <w:left w:val="nil"/>
              <w:bottom w:val="single" w:sz="4" w:space="0" w:color="auto"/>
              <w:right w:val="single" w:sz="4" w:space="0" w:color="auto"/>
            </w:tcBorders>
            <w:shd w:val="clear" w:color="auto" w:fill="auto"/>
            <w:vAlign w:val="center"/>
          </w:tcPr>
          <w:p w:rsidR="00753287" w:rsidRPr="00540B81" w:rsidRDefault="00753287" w:rsidP="00EB1930">
            <w:pPr>
              <w:widowControl/>
              <w:spacing w:line="400" w:lineRule="auto"/>
              <w:jc w:val="center"/>
              <w:rPr>
                <w:rFonts w:asciiTheme="minorEastAsia" w:eastAsiaTheme="minorEastAsia" w:hAnsiTheme="minorEastAsia" w:cs="宋体"/>
                <w:color w:val="000000"/>
                <w:kern w:val="0"/>
                <w:sz w:val="18"/>
                <w:szCs w:val="18"/>
              </w:rPr>
            </w:pPr>
            <w:r w:rsidRPr="00540B81">
              <w:rPr>
                <w:rFonts w:asciiTheme="minorEastAsia" w:eastAsiaTheme="minorEastAsia" w:hAnsiTheme="minorEastAsia" w:cs="宋体" w:hint="eastAsia"/>
                <w:color w:val="000000"/>
                <w:kern w:val="0"/>
                <w:sz w:val="18"/>
                <w:szCs w:val="18"/>
              </w:rPr>
              <w:t xml:space="preserve">X: 1-&gt;同意  0-&gt;不同意, </w:t>
            </w:r>
            <w:r w:rsidRPr="00540B81">
              <w:rPr>
                <w:rFonts w:asciiTheme="minorEastAsia" w:eastAsiaTheme="minorEastAsia" w:hAnsiTheme="minorEastAsia" w:cs="宋体" w:hint="eastAsia"/>
                <w:kern w:val="0"/>
                <w:sz w:val="18"/>
                <w:szCs w:val="18"/>
              </w:rPr>
              <w:t>终端</w:t>
            </w:r>
            <w:r w:rsidRPr="00540B81">
              <w:rPr>
                <w:rFonts w:asciiTheme="minorEastAsia" w:eastAsiaTheme="minorEastAsia" w:hAnsiTheme="minorEastAsia" w:cs="宋体" w:hint="eastAsia"/>
                <w:color w:val="000000"/>
                <w:kern w:val="0"/>
                <w:sz w:val="18"/>
                <w:szCs w:val="18"/>
              </w:rPr>
              <w:t>通路阻抗 = YYYYYY * 5（mΩ）</w:t>
            </w:r>
          </w:p>
        </w:tc>
      </w:tr>
      <w:tr w:rsidR="00753287" w:rsidRPr="00955975" w:rsidTr="00753287">
        <w:trPr>
          <w:trHeight w:val="227"/>
        </w:trPr>
        <w:tc>
          <w:tcPr>
            <w:tcW w:w="9485" w:type="dxa"/>
            <w:gridSpan w:val="3"/>
            <w:tcBorders>
              <w:top w:val="single" w:sz="4" w:space="0" w:color="auto"/>
              <w:left w:val="single" w:sz="4" w:space="0" w:color="auto"/>
              <w:bottom w:val="single" w:sz="4" w:space="0" w:color="auto"/>
              <w:right w:val="single" w:sz="4" w:space="0" w:color="000000"/>
            </w:tcBorders>
            <w:shd w:val="clear" w:color="auto" w:fill="auto"/>
            <w:vAlign w:val="center"/>
          </w:tcPr>
          <w:p w:rsidR="00753287" w:rsidRPr="00540B81" w:rsidRDefault="00753287" w:rsidP="00EB1930">
            <w:pPr>
              <w:widowControl/>
              <w:jc w:val="left"/>
              <w:rPr>
                <w:rFonts w:asciiTheme="minorEastAsia" w:eastAsiaTheme="minorEastAsia" w:hAnsiTheme="minorEastAsia" w:cs="宋体"/>
                <w:bCs/>
                <w:kern w:val="0"/>
                <w:sz w:val="18"/>
                <w:szCs w:val="18"/>
              </w:rPr>
            </w:pPr>
            <w:r w:rsidRPr="00540B81">
              <w:rPr>
                <w:rFonts w:asciiTheme="minorEastAsia" w:eastAsiaTheme="minorEastAsia" w:hAnsiTheme="minorEastAsia" w:cs="宋体" w:hint="eastAsia"/>
                <w:bCs/>
                <w:kern w:val="0"/>
                <w:sz w:val="18"/>
                <w:szCs w:val="18"/>
              </w:rPr>
              <w:t>指令2：询问适配器输出电压是否合适</w:t>
            </w:r>
          </w:p>
        </w:tc>
      </w:tr>
      <w:tr w:rsidR="00753287" w:rsidRPr="00955975" w:rsidTr="00753287">
        <w:trPr>
          <w:trHeight w:val="227"/>
        </w:trPr>
        <w:tc>
          <w:tcPr>
            <w:tcW w:w="1515" w:type="dxa"/>
            <w:tcBorders>
              <w:top w:val="nil"/>
              <w:left w:val="single" w:sz="4" w:space="0" w:color="auto"/>
              <w:bottom w:val="single" w:sz="4" w:space="0" w:color="auto"/>
              <w:right w:val="single" w:sz="4" w:space="0" w:color="auto"/>
            </w:tcBorders>
            <w:shd w:val="clear" w:color="auto" w:fill="auto"/>
            <w:vAlign w:val="center"/>
          </w:tcPr>
          <w:p w:rsidR="00753287" w:rsidRPr="00540B81" w:rsidRDefault="00753287" w:rsidP="00EB1930">
            <w:pPr>
              <w:widowControl/>
              <w:jc w:val="center"/>
              <w:rPr>
                <w:rFonts w:asciiTheme="minorEastAsia" w:eastAsiaTheme="minorEastAsia" w:hAnsiTheme="minorEastAsia" w:cs="宋体"/>
                <w:color w:val="000000"/>
                <w:kern w:val="0"/>
                <w:sz w:val="18"/>
                <w:szCs w:val="18"/>
              </w:rPr>
            </w:pPr>
            <w:r w:rsidRPr="00540B81">
              <w:rPr>
                <w:rFonts w:asciiTheme="minorEastAsia" w:eastAsiaTheme="minorEastAsia" w:hAnsiTheme="minorEastAsia" w:cs="宋体" w:hint="eastAsia"/>
                <w:color w:val="000000"/>
                <w:kern w:val="0"/>
                <w:sz w:val="18"/>
                <w:szCs w:val="18"/>
              </w:rPr>
              <w:t>适配器-&gt;终端</w:t>
            </w:r>
          </w:p>
        </w:tc>
        <w:tc>
          <w:tcPr>
            <w:tcW w:w="1380" w:type="dxa"/>
            <w:tcBorders>
              <w:top w:val="nil"/>
              <w:left w:val="nil"/>
              <w:bottom w:val="single" w:sz="4" w:space="0" w:color="auto"/>
              <w:right w:val="single" w:sz="4" w:space="0" w:color="auto"/>
            </w:tcBorders>
            <w:shd w:val="clear" w:color="auto" w:fill="auto"/>
            <w:vAlign w:val="center"/>
          </w:tcPr>
          <w:p w:rsidR="00753287" w:rsidRPr="00540B81" w:rsidRDefault="00753287" w:rsidP="00EB1930">
            <w:pPr>
              <w:widowControl/>
              <w:spacing w:line="400" w:lineRule="auto"/>
              <w:jc w:val="center"/>
              <w:rPr>
                <w:rFonts w:asciiTheme="minorEastAsia" w:eastAsiaTheme="minorEastAsia" w:hAnsiTheme="minorEastAsia" w:cs="宋体"/>
                <w:kern w:val="0"/>
                <w:sz w:val="18"/>
                <w:szCs w:val="18"/>
              </w:rPr>
            </w:pPr>
            <w:r w:rsidRPr="00540B81">
              <w:rPr>
                <w:rFonts w:asciiTheme="minorEastAsia" w:eastAsiaTheme="minorEastAsia" w:hAnsiTheme="minorEastAsia" w:cs="宋体" w:hint="eastAsia"/>
                <w:kern w:val="0"/>
                <w:sz w:val="18"/>
                <w:szCs w:val="18"/>
              </w:rPr>
              <w:t>10100100</w:t>
            </w:r>
          </w:p>
        </w:tc>
        <w:tc>
          <w:tcPr>
            <w:tcW w:w="6590" w:type="dxa"/>
            <w:tcBorders>
              <w:top w:val="nil"/>
              <w:left w:val="nil"/>
              <w:bottom w:val="single" w:sz="4" w:space="0" w:color="auto"/>
              <w:right w:val="single" w:sz="4" w:space="0" w:color="auto"/>
            </w:tcBorders>
            <w:shd w:val="clear" w:color="auto" w:fill="auto"/>
            <w:vAlign w:val="center"/>
          </w:tcPr>
          <w:p w:rsidR="00753287" w:rsidRPr="00540B81" w:rsidRDefault="00753287" w:rsidP="00EB1930">
            <w:pPr>
              <w:widowControl/>
              <w:spacing w:line="400" w:lineRule="auto"/>
              <w:jc w:val="center"/>
              <w:rPr>
                <w:rFonts w:asciiTheme="minorEastAsia" w:eastAsiaTheme="minorEastAsia" w:hAnsiTheme="minorEastAsia" w:cs="宋体"/>
                <w:color w:val="000000"/>
                <w:kern w:val="0"/>
                <w:sz w:val="18"/>
                <w:szCs w:val="18"/>
              </w:rPr>
            </w:pPr>
            <w:r w:rsidRPr="00540B81">
              <w:rPr>
                <w:rFonts w:asciiTheme="minorEastAsia" w:eastAsiaTheme="minorEastAsia" w:hAnsiTheme="minorEastAsia" w:cs="宋体" w:hint="eastAsia"/>
                <w:color w:val="000000"/>
                <w:kern w:val="0"/>
                <w:sz w:val="18"/>
                <w:szCs w:val="18"/>
              </w:rPr>
              <w:t>0xA4</w:t>
            </w:r>
          </w:p>
        </w:tc>
      </w:tr>
      <w:tr w:rsidR="00753287" w:rsidRPr="00955975" w:rsidTr="00753287">
        <w:trPr>
          <w:trHeight w:val="227"/>
        </w:trPr>
        <w:tc>
          <w:tcPr>
            <w:tcW w:w="1515" w:type="dxa"/>
            <w:tcBorders>
              <w:top w:val="nil"/>
              <w:left w:val="single" w:sz="4" w:space="0" w:color="auto"/>
              <w:bottom w:val="single" w:sz="4" w:space="0" w:color="auto"/>
              <w:right w:val="single" w:sz="4" w:space="0" w:color="auto"/>
            </w:tcBorders>
            <w:shd w:val="clear" w:color="auto" w:fill="auto"/>
            <w:vAlign w:val="center"/>
          </w:tcPr>
          <w:p w:rsidR="00753287" w:rsidRPr="00540B81" w:rsidRDefault="00753287" w:rsidP="00EB1930">
            <w:pPr>
              <w:widowControl/>
              <w:jc w:val="center"/>
              <w:rPr>
                <w:rFonts w:asciiTheme="minorEastAsia" w:eastAsiaTheme="minorEastAsia" w:hAnsiTheme="minorEastAsia" w:cs="宋体"/>
                <w:color w:val="000000"/>
                <w:kern w:val="0"/>
                <w:sz w:val="18"/>
                <w:szCs w:val="18"/>
              </w:rPr>
            </w:pPr>
            <w:r w:rsidRPr="00540B81">
              <w:rPr>
                <w:rFonts w:asciiTheme="minorEastAsia" w:eastAsiaTheme="minorEastAsia" w:hAnsiTheme="minorEastAsia" w:cs="宋体" w:hint="eastAsia"/>
                <w:color w:val="000000"/>
                <w:kern w:val="0"/>
                <w:sz w:val="18"/>
                <w:szCs w:val="18"/>
              </w:rPr>
              <w:t>终端-&gt;适配器</w:t>
            </w:r>
          </w:p>
        </w:tc>
        <w:tc>
          <w:tcPr>
            <w:tcW w:w="1380" w:type="dxa"/>
            <w:tcBorders>
              <w:top w:val="nil"/>
              <w:left w:val="nil"/>
              <w:bottom w:val="single" w:sz="4" w:space="0" w:color="auto"/>
              <w:right w:val="single" w:sz="4" w:space="0" w:color="auto"/>
            </w:tcBorders>
            <w:shd w:val="clear" w:color="auto" w:fill="auto"/>
            <w:vAlign w:val="center"/>
          </w:tcPr>
          <w:p w:rsidR="00753287" w:rsidRPr="00540B81" w:rsidRDefault="00753287" w:rsidP="00EB1930">
            <w:pPr>
              <w:widowControl/>
              <w:spacing w:line="400" w:lineRule="auto"/>
              <w:jc w:val="center"/>
              <w:rPr>
                <w:rFonts w:asciiTheme="minorEastAsia" w:eastAsiaTheme="minorEastAsia" w:hAnsiTheme="minorEastAsia" w:cs="宋体"/>
                <w:kern w:val="0"/>
                <w:sz w:val="18"/>
                <w:szCs w:val="18"/>
              </w:rPr>
            </w:pPr>
            <w:r w:rsidRPr="00540B81">
              <w:rPr>
                <w:rFonts w:asciiTheme="minorEastAsia" w:eastAsiaTheme="minorEastAsia" w:hAnsiTheme="minorEastAsia" w:cs="宋体" w:hint="eastAsia"/>
                <w:kern w:val="0"/>
                <w:sz w:val="18"/>
                <w:szCs w:val="18"/>
              </w:rPr>
              <w:t>1010XX0000</w:t>
            </w:r>
          </w:p>
        </w:tc>
        <w:tc>
          <w:tcPr>
            <w:tcW w:w="6590" w:type="dxa"/>
            <w:tcBorders>
              <w:top w:val="nil"/>
              <w:left w:val="nil"/>
              <w:bottom w:val="single" w:sz="4" w:space="0" w:color="auto"/>
              <w:right w:val="single" w:sz="4" w:space="0" w:color="auto"/>
            </w:tcBorders>
            <w:shd w:val="clear" w:color="auto" w:fill="auto"/>
            <w:vAlign w:val="center"/>
          </w:tcPr>
          <w:p w:rsidR="00753287" w:rsidRPr="00540B81" w:rsidRDefault="00753287" w:rsidP="00EB1930">
            <w:pPr>
              <w:widowControl/>
              <w:spacing w:line="400" w:lineRule="auto"/>
              <w:jc w:val="center"/>
              <w:rPr>
                <w:rFonts w:asciiTheme="minorEastAsia" w:eastAsiaTheme="minorEastAsia" w:hAnsiTheme="minorEastAsia" w:cs="宋体"/>
                <w:color w:val="000000"/>
                <w:kern w:val="0"/>
                <w:sz w:val="18"/>
                <w:szCs w:val="18"/>
              </w:rPr>
            </w:pPr>
            <w:r w:rsidRPr="00540B81">
              <w:rPr>
                <w:rFonts w:asciiTheme="minorEastAsia" w:eastAsiaTheme="minorEastAsia" w:hAnsiTheme="minorEastAsia" w:cs="宋体" w:hint="eastAsia"/>
                <w:color w:val="000000"/>
                <w:kern w:val="0"/>
                <w:sz w:val="18"/>
                <w:szCs w:val="18"/>
              </w:rPr>
              <w:t>XX: 11-&gt;匹配 10-&gt;偏高 01-&gt;偏低 00-&gt;错误</w:t>
            </w:r>
          </w:p>
        </w:tc>
      </w:tr>
      <w:tr w:rsidR="00753287" w:rsidRPr="00955975" w:rsidTr="00753287">
        <w:trPr>
          <w:trHeight w:val="227"/>
        </w:trPr>
        <w:tc>
          <w:tcPr>
            <w:tcW w:w="9485" w:type="dxa"/>
            <w:gridSpan w:val="3"/>
            <w:tcBorders>
              <w:top w:val="single" w:sz="4" w:space="0" w:color="auto"/>
              <w:left w:val="single" w:sz="4" w:space="0" w:color="auto"/>
              <w:bottom w:val="single" w:sz="4" w:space="0" w:color="auto"/>
              <w:right w:val="single" w:sz="4" w:space="0" w:color="000000"/>
            </w:tcBorders>
            <w:shd w:val="clear" w:color="auto" w:fill="auto"/>
            <w:vAlign w:val="center"/>
          </w:tcPr>
          <w:p w:rsidR="00753287" w:rsidRPr="00540B81" w:rsidRDefault="00753287" w:rsidP="00EB1930">
            <w:pPr>
              <w:widowControl/>
              <w:jc w:val="left"/>
              <w:rPr>
                <w:rFonts w:asciiTheme="minorEastAsia" w:eastAsiaTheme="minorEastAsia" w:hAnsiTheme="minorEastAsia" w:cs="宋体"/>
                <w:bCs/>
                <w:kern w:val="0"/>
                <w:sz w:val="18"/>
                <w:szCs w:val="18"/>
              </w:rPr>
            </w:pPr>
            <w:r w:rsidRPr="00540B81">
              <w:rPr>
                <w:rFonts w:asciiTheme="minorEastAsia" w:eastAsiaTheme="minorEastAsia" w:hAnsiTheme="minorEastAsia" w:cs="宋体" w:hint="eastAsia"/>
                <w:bCs/>
                <w:kern w:val="0"/>
                <w:sz w:val="18"/>
                <w:szCs w:val="18"/>
              </w:rPr>
              <w:t>指令3：询问终端当前支持的最大充电电流</w:t>
            </w:r>
          </w:p>
        </w:tc>
      </w:tr>
      <w:tr w:rsidR="00753287" w:rsidRPr="00955975" w:rsidTr="00753287">
        <w:trPr>
          <w:trHeight w:val="227"/>
        </w:trPr>
        <w:tc>
          <w:tcPr>
            <w:tcW w:w="1515" w:type="dxa"/>
            <w:tcBorders>
              <w:top w:val="nil"/>
              <w:left w:val="single" w:sz="4" w:space="0" w:color="auto"/>
              <w:bottom w:val="single" w:sz="4" w:space="0" w:color="auto"/>
              <w:right w:val="single" w:sz="4" w:space="0" w:color="auto"/>
            </w:tcBorders>
            <w:shd w:val="clear" w:color="auto" w:fill="auto"/>
            <w:vAlign w:val="center"/>
          </w:tcPr>
          <w:p w:rsidR="00753287" w:rsidRPr="00540B81" w:rsidRDefault="00753287" w:rsidP="00EB1930">
            <w:pPr>
              <w:widowControl/>
              <w:jc w:val="center"/>
              <w:rPr>
                <w:rFonts w:asciiTheme="minorEastAsia" w:eastAsiaTheme="minorEastAsia" w:hAnsiTheme="minorEastAsia" w:cs="宋体"/>
                <w:color w:val="000000"/>
                <w:kern w:val="0"/>
                <w:sz w:val="18"/>
                <w:szCs w:val="18"/>
              </w:rPr>
            </w:pPr>
            <w:r w:rsidRPr="00540B81">
              <w:rPr>
                <w:rFonts w:asciiTheme="minorEastAsia" w:eastAsiaTheme="minorEastAsia" w:hAnsiTheme="minorEastAsia" w:cs="宋体" w:hint="eastAsia"/>
                <w:color w:val="000000"/>
                <w:kern w:val="0"/>
                <w:sz w:val="18"/>
                <w:szCs w:val="18"/>
              </w:rPr>
              <w:t>适配器-&gt;终端</w:t>
            </w:r>
          </w:p>
        </w:tc>
        <w:tc>
          <w:tcPr>
            <w:tcW w:w="1380" w:type="dxa"/>
            <w:tcBorders>
              <w:top w:val="nil"/>
              <w:left w:val="nil"/>
              <w:bottom w:val="single" w:sz="4" w:space="0" w:color="auto"/>
              <w:right w:val="single" w:sz="4" w:space="0" w:color="auto"/>
            </w:tcBorders>
            <w:shd w:val="clear" w:color="auto" w:fill="auto"/>
            <w:vAlign w:val="center"/>
          </w:tcPr>
          <w:p w:rsidR="00753287" w:rsidRPr="00540B81" w:rsidRDefault="00753287" w:rsidP="00EB1930">
            <w:pPr>
              <w:widowControl/>
              <w:spacing w:line="400" w:lineRule="auto"/>
              <w:jc w:val="center"/>
              <w:rPr>
                <w:rFonts w:asciiTheme="minorEastAsia" w:eastAsiaTheme="minorEastAsia" w:hAnsiTheme="minorEastAsia" w:cs="宋体"/>
                <w:kern w:val="0"/>
                <w:sz w:val="18"/>
                <w:szCs w:val="18"/>
              </w:rPr>
            </w:pPr>
            <w:r w:rsidRPr="00540B81">
              <w:rPr>
                <w:rFonts w:asciiTheme="minorEastAsia" w:eastAsiaTheme="minorEastAsia" w:hAnsiTheme="minorEastAsia" w:cs="宋体" w:hint="eastAsia"/>
                <w:kern w:val="0"/>
                <w:sz w:val="18"/>
                <w:szCs w:val="18"/>
              </w:rPr>
              <w:t>10100110</w:t>
            </w:r>
          </w:p>
        </w:tc>
        <w:tc>
          <w:tcPr>
            <w:tcW w:w="6590" w:type="dxa"/>
            <w:tcBorders>
              <w:top w:val="nil"/>
              <w:left w:val="nil"/>
              <w:bottom w:val="single" w:sz="4" w:space="0" w:color="auto"/>
              <w:right w:val="single" w:sz="4" w:space="0" w:color="auto"/>
            </w:tcBorders>
            <w:shd w:val="clear" w:color="auto" w:fill="auto"/>
            <w:vAlign w:val="center"/>
          </w:tcPr>
          <w:p w:rsidR="00753287" w:rsidRPr="00540B81" w:rsidRDefault="00753287" w:rsidP="00EB1930">
            <w:pPr>
              <w:widowControl/>
              <w:spacing w:line="400" w:lineRule="auto"/>
              <w:jc w:val="center"/>
              <w:rPr>
                <w:rFonts w:asciiTheme="minorEastAsia" w:eastAsiaTheme="minorEastAsia" w:hAnsiTheme="minorEastAsia" w:cs="宋体"/>
                <w:color w:val="000000"/>
                <w:kern w:val="0"/>
                <w:sz w:val="18"/>
                <w:szCs w:val="18"/>
              </w:rPr>
            </w:pPr>
            <w:r w:rsidRPr="00540B81">
              <w:rPr>
                <w:rFonts w:asciiTheme="minorEastAsia" w:eastAsiaTheme="minorEastAsia" w:hAnsiTheme="minorEastAsia" w:cs="宋体" w:hint="eastAsia"/>
                <w:color w:val="000000"/>
                <w:kern w:val="0"/>
                <w:sz w:val="18"/>
                <w:szCs w:val="18"/>
              </w:rPr>
              <w:t>0xA6</w:t>
            </w:r>
          </w:p>
        </w:tc>
      </w:tr>
      <w:tr w:rsidR="00753287" w:rsidRPr="00955975" w:rsidTr="00753287">
        <w:trPr>
          <w:trHeight w:val="227"/>
        </w:trPr>
        <w:tc>
          <w:tcPr>
            <w:tcW w:w="1515" w:type="dxa"/>
            <w:tcBorders>
              <w:top w:val="nil"/>
              <w:left w:val="single" w:sz="4" w:space="0" w:color="auto"/>
              <w:bottom w:val="single" w:sz="4" w:space="0" w:color="auto"/>
              <w:right w:val="single" w:sz="4" w:space="0" w:color="auto"/>
            </w:tcBorders>
            <w:shd w:val="clear" w:color="auto" w:fill="auto"/>
            <w:vAlign w:val="center"/>
          </w:tcPr>
          <w:p w:rsidR="00753287" w:rsidRPr="00540B81" w:rsidRDefault="00753287" w:rsidP="00EB1930">
            <w:pPr>
              <w:widowControl/>
              <w:jc w:val="center"/>
              <w:rPr>
                <w:rFonts w:asciiTheme="minorEastAsia" w:eastAsiaTheme="minorEastAsia" w:hAnsiTheme="minorEastAsia" w:cs="宋体"/>
                <w:color w:val="000000"/>
                <w:kern w:val="0"/>
                <w:sz w:val="18"/>
                <w:szCs w:val="18"/>
              </w:rPr>
            </w:pPr>
            <w:r w:rsidRPr="00540B81">
              <w:rPr>
                <w:rFonts w:asciiTheme="minorEastAsia" w:eastAsiaTheme="minorEastAsia" w:hAnsiTheme="minorEastAsia" w:cs="宋体" w:hint="eastAsia"/>
                <w:color w:val="000000"/>
                <w:kern w:val="0"/>
                <w:sz w:val="18"/>
                <w:szCs w:val="18"/>
              </w:rPr>
              <w:t>终端-&gt;适配器</w:t>
            </w:r>
          </w:p>
        </w:tc>
        <w:tc>
          <w:tcPr>
            <w:tcW w:w="1380" w:type="dxa"/>
            <w:tcBorders>
              <w:top w:val="nil"/>
              <w:left w:val="single" w:sz="4" w:space="0" w:color="auto"/>
              <w:bottom w:val="single" w:sz="4" w:space="0" w:color="auto"/>
              <w:right w:val="single" w:sz="4" w:space="0" w:color="auto"/>
            </w:tcBorders>
            <w:shd w:val="clear" w:color="auto" w:fill="auto"/>
            <w:vAlign w:val="center"/>
          </w:tcPr>
          <w:p w:rsidR="00753287" w:rsidRPr="00540B81" w:rsidRDefault="00753287" w:rsidP="00EB1930">
            <w:pPr>
              <w:widowControl/>
              <w:spacing w:line="400" w:lineRule="auto"/>
              <w:jc w:val="center"/>
              <w:rPr>
                <w:rFonts w:asciiTheme="minorEastAsia" w:eastAsiaTheme="minorEastAsia" w:hAnsiTheme="minorEastAsia" w:cs="宋体"/>
                <w:kern w:val="0"/>
                <w:sz w:val="18"/>
                <w:szCs w:val="18"/>
              </w:rPr>
            </w:pPr>
            <w:r w:rsidRPr="00540B81">
              <w:rPr>
                <w:rFonts w:asciiTheme="minorEastAsia" w:eastAsiaTheme="minorEastAsia" w:hAnsiTheme="minorEastAsia" w:cs="宋体" w:hint="eastAsia"/>
                <w:kern w:val="0"/>
                <w:sz w:val="18"/>
                <w:szCs w:val="18"/>
              </w:rPr>
              <w:t>1010XXXXXX</w:t>
            </w:r>
          </w:p>
        </w:tc>
        <w:tc>
          <w:tcPr>
            <w:tcW w:w="6590" w:type="dxa"/>
            <w:tcBorders>
              <w:top w:val="nil"/>
              <w:left w:val="nil"/>
              <w:bottom w:val="single" w:sz="4" w:space="0" w:color="auto"/>
              <w:right w:val="single" w:sz="4" w:space="0" w:color="auto"/>
            </w:tcBorders>
            <w:shd w:val="clear" w:color="auto" w:fill="auto"/>
            <w:vAlign w:val="center"/>
          </w:tcPr>
          <w:p w:rsidR="00753287" w:rsidRPr="00540B81" w:rsidRDefault="00753287" w:rsidP="00EB1930">
            <w:pPr>
              <w:widowControl/>
              <w:spacing w:line="400" w:lineRule="auto"/>
              <w:jc w:val="center"/>
              <w:rPr>
                <w:rFonts w:asciiTheme="minorEastAsia" w:eastAsiaTheme="minorEastAsia" w:hAnsiTheme="minorEastAsia" w:cs="宋体"/>
                <w:color w:val="000000"/>
                <w:kern w:val="0"/>
                <w:sz w:val="18"/>
                <w:szCs w:val="18"/>
              </w:rPr>
            </w:pPr>
            <w:r w:rsidRPr="00540B81">
              <w:rPr>
                <w:rFonts w:asciiTheme="minorEastAsia" w:eastAsiaTheme="minorEastAsia" w:hAnsiTheme="minorEastAsia" w:cs="宋体" w:hint="eastAsia"/>
                <w:color w:val="000000"/>
                <w:kern w:val="0"/>
                <w:sz w:val="18"/>
                <w:szCs w:val="18"/>
              </w:rPr>
              <w:t>当前支持最大充电电流 = 3000 + (XXXXXX * 250)（mA）</w:t>
            </w:r>
          </w:p>
        </w:tc>
      </w:tr>
      <w:tr w:rsidR="00753287" w:rsidRPr="00955975" w:rsidTr="00753287">
        <w:trPr>
          <w:trHeight w:val="227"/>
        </w:trPr>
        <w:tc>
          <w:tcPr>
            <w:tcW w:w="9485" w:type="dxa"/>
            <w:gridSpan w:val="3"/>
            <w:tcBorders>
              <w:top w:val="single" w:sz="4" w:space="0" w:color="auto"/>
              <w:left w:val="single" w:sz="4" w:space="0" w:color="auto"/>
              <w:bottom w:val="single" w:sz="4" w:space="0" w:color="auto"/>
              <w:right w:val="single" w:sz="4" w:space="0" w:color="000000"/>
            </w:tcBorders>
            <w:shd w:val="clear" w:color="auto" w:fill="auto"/>
            <w:vAlign w:val="center"/>
          </w:tcPr>
          <w:p w:rsidR="00753287" w:rsidRPr="00540B81" w:rsidRDefault="00753287" w:rsidP="00EB1930">
            <w:pPr>
              <w:widowControl/>
              <w:jc w:val="left"/>
              <w:rPr>
                <w:rFonts w:asciiTheme="minorEastAsia" w:eastAsiaTheme="minorEastAsia" w:hAnsiTheme="minorEastAsia" w:cs="宋体"/>
                <w:bCs/>
                <w:kern w:val="0"/>
                <w:sz w:val="18"/>
                <w:szCs w:val="18"/>
              </w:rPr>
            </w:pPr>
            <w:r w:rsidRPr="00540B81">
              <w:rPr>
                <w:rFonts w:asciiTheme="minorEastAsia" w:eastAsiaTheme="minorEastAsia" w:hAnsiTheme="minorEastAsia" w:cs="宋体" w:hint="eastAsia"/>
                <w:bCs/>
                <w:kern w:val="0"/>
                <w:sz w:val="18"/>
                <w:szCs w:val="18"/>
              </w:rPr>
              <w:t>指令4：询问当前终端电池电压</w:t>
            </w:r>
          </w:p>
        </w:tc>
      </w:tr>
      <w:tr w:rsidR="00753287" w:rsidRPr="00955975" w:rsidTr="00753287">
        <w:trPr>
          <w:trHeight w:val="486"/>
        </w:trPr>
        <w:tc>
          <w:tcPr>
            <w:tcW w:w="1515" w:type="dxa"/>
            <w:tcBorders>
              <w:top w:val="nil"/>
              <w:left w:val="single" w:sz="4" w:space="0" w:color="auto"/>
              <w:bottom w:val="single" w:sz="4" w:space="0" w:color="auto"/>
              <w:right w:val="single" w:sz="4" w:space="0" w:color="auto"/>
            </w:tcBorders>
            <w:shd w:val="clear" w:color="auto" w:fill="auto"/>
            <w:vAlign w:val="center"/>
          </w:tcPr>
          <w:p w:rsidR="00753287" w:rsidRPr="00540B81" w:rsidRDefault="00753287" w:rsidP="00EB1930">
            <w:pPr>
              <w:widowControl/>
              <w:jc w:val="center"/>
              <w:rPr>
                <w:rFonts w:asciiTheme="minorEastAsia" w:eastAsiaTheme="minorEastAsia" w:hAnsiTheme="minorEastAsia" w:cs="宋体"/>
                <w:color w:val="000000"/>
                <w:kern w:val="0"/>
                <w:sz w:val="18"/>
                <w:szCs w:val="18"/>
              </w:rPr>
            </w:pPr>
            <w:r w:rsidRPr="00540B81">
              <w:rPr>
                <w:rFonts w:asciiTheme="minorEastAsia" w:eastAsiaTheme="minorEastAsia" w:hAnsiTheme="minorEastAsia" w:cs="宋体" w:hint="eastAsia"/>
                <w:color w:val="000000"/>
                <w:kern w:val="0"/>
                <w:sz w:val="18"/>
                <w:szCs w:val="18"/>
              </w:rPr>
              <w:t>适配器-&gt;终端</w:t>
            </w:r>
          </w:p>
        </w:tc>
        <w:tc>
          <w:tcPr>
            <w:tcW w:w="1380" w:type="dxa"/>
            <w:tcBorders>
              <w:top w:val="nil"/>
              <w:left w:val="nil"/>
              <w:bottom w:val="single" w:sz="4" w:space="0" w:color="auto"/>
              <w:right w:val="single" w:sz="4" w:space="0" w:color="auto"/>
            </w:tcBorders>
            <w:shd w:val="clear" w:color="auto" w:fill="auto"/>
            <w:vAlign w:val="center"/>
          </w:tcPr>
          <w:p w:rsidR="00753287" w:rsidRPr="00540B81" w:rsidRDefault="00753287" w:rsidP="00EB1930">
            <w:pPr>
              <w:widowControl/>
              <w:jc w:val="center"/>
              <w:rPr>
                <w:rFonts w:asciiTheme="minorEastAsia" w:eastAsiaTheme="minorEastAsia" w:hAnsiTheme="minorEastAsia" w:cs="宋体"/>
                <w:color w:val="000000"/>
                <w:kern w:val="0"/>
                <w:sz w:val="18"/>
                <w:szCs w:val="18"/>
              </w:rPr>
            </w:pPr>
            <w:r w:rsidRPr="00540B81">
              <w:rPr>
                <w:rFonts w:asciiTheme="minorEastAsia" w:eastAsiaTheme="minorEastAsia" w:hAnsiTheme="minorEastAsia" w:cs="宋体" w:hint="eastAsia"/>
                <w:color w:val="000000"/>
                <w:kern w:val="0"/>
                <w:sz w:val="18"/>
                <w:szCs w:val="18"/>
              </w:rPr>
              <w:t>10100010</w:t>
            </w:r>
          </w:p>
        </w:tc>
        <w:tc>
          <w:tcPr>
            <w:tcW w:w="6590" w:type="dxa"/>
            <w:tcBorders>
              <w:top w:val="nil"/>
              <w:left w:val="nil"/>
              <w:bottom w:val="single" w:sz="4" w:space="0" w:color="auto"/>
              <w:right w:val="single" w:sz="4" w:space="0" w:color="auto"/>
            </w:tcBorders>
            <w:shd w:val="clear" w:color="auto" w:fill="auto"/>
            <w:vAlign w:val="center"/>
          </w:tcPr>
          <w:p w:rsidR="00753287" w:rsidRPr="00540B81" w:rsidRDefault="00753287" w:rsidP="00EB1930">
            <w:pPr>
              <w:widowControl/>
              <w:jc w:val="center"/>
              <w:rPr>
                <w:rFonts w:asciiTheme="minorEastAsia" w:eastAsiaTheme="minorEastAsia" w:hAnsiTheme="minorEastAsia" w:cs="宋体"/>
                <w:color w:val="000000"/>
                <w:kern w:val="0"/>
                <w:sz w:val="18"/>
                <w:szCs w:val="18"/>
              </w:rPr>
            </w:pPr>
            <w:r w:rsidRPr="00540B81">
              <w:rPr>
                <w:rFonts w:asciiTheme="minorEastAsia" w:eastAsiaTheme="minorEastAsia" w:hAnsiTheme="minorEastAsia" w:cs="宋体" w:hint="eastAsia"/>
                <w:color w:val="000000"/>
                <w:kern w:val="0"/>
                <w:sz w:val="18"/>
                <w:szCs w:val="18"/>
              </w:rPr>
              <w:t>0xA2</w:t>
            </w:r>
          </w:p>
        </w:tc>
      </w:tr>
      <w:tr w:rsidR="00753287" w:rsidRPr="00955975" w:rsidTr="00753287">
        <w:trPr>
          <w:trHeight w:val="448"/>
        </w:trPr>
        <w:tc>
          <w:tcPr>
            <w:tcW w:w="1515" w:type="dxa"/>
            <w:tcBorders>
              <w:top w:val="nil"/>
              <w:left w:val="single" w:sz="4" w:space="0" w:color="auto"/>
              <w:bottom w:val="single" w:sz="4" w:space="0" w:color="auto"/>
              <w:right w:val="single" w:sz="4" w:space="0" w:color="auto"/>
            </w:tcBorders>
            <w:shd w:val="clear" w:color="auto" w:fill="auto"/>
            <w:vAlign w:val="center"/>
          </w:tcPr>
          <w:p w:rsidR="00753287" w:rsidRPr="00540B81" w:rsidRDefault="00753287" w:rsidP="00EB1930">
            <w:pPr>
              <w:widowControl/>
              <w:jc w:val="center"/>
              <w:rPr>
                <w:rFonts w:asciiTheme="minorEastAsia" w:eastAsiaTheme="minorEastAsia" w:hAnsiTheme="minorEastAsia" w:cs="宋体"/>
                <w:color w:val="000000"/>
                <w:kern w:val="0"/>
                <w:sz w:val="18"/>
                <w:szCs w:val="18"/>
              </w:rPr>
            </w:pPr>
            <w:r w:rsidRPr="00540B81">
              <w:rPr>
                <w:rFonts w:asciiTheme="minorEastAsia" w:eastAsiaTheme="minorEastAsia" w:hAnsiTheme="minorEastAsia" w:cs="宋体" w:hint="eastAsia"/>
                <w:color w:val="000000"/>
                <w:kern w:val="0"/>
                <w:sz w:val="18"/>
                <w:szCs w:val="18"/>
              </w:rPr>
              <w:t>终端-&gt;适配器</w:t>
            </w:r>
          </w:p>
        </w:tc>
        <w:tc>
          <w:tcPr>
            <w:tcW w:w="1380" w:type="dxa"/>
            <w:tcBorders>
              <w:top w:val="nil"/>
              <w:left w:val="nil"/>
              <w:bottom w:val="single" w:sz="4" w:space="0" w:color="auto"/>
              <w:right w:val="single" w:sz="4" w:space="0" w:color="auto"/>
            </w:tcBorders>
            <w:shd w:val="clear" w:color="auto" w:fill="auto"/>
            <w:vAlign w:val="center"/>
          </w:tcPr>
          <w:p w:rsidR="00753287" w:rsidRPr="00540B81" w:rsidRDefault="00753287" w:rsidP="00EB1930">
            <w:pPr>
              <w:widowControl/>
              <w:jc w:val="center"/>
              <w:rPr>
                <w:rFonts w:asciiTheme="minorEastAsia" w:eastAsiaTheme="minorEastAsia" w:hAnsiTheme="minorEastAsia" w:cs="宋体"/>
                <w:color w:val="000000"/>
                <w:kern w:val="0"/>
                <w:sz w:val="18"/>
                <w:szCs w:val="18"/>
              </w:rPr>
            </w:pPr>
            <w:r w:rsidRPr="00540B81">
              <w:rPr>
                <w:rFonts w:asciiTheme="minorEastAsia" w:eastAsiaTheme="minorEastAsia" w:hAnsiTheme="minorEastAsia" w:cs="宋体" w:hint="eastAsia"/>
                <w:color w:val="000000"/>
                <w:kern w:val="0"/>
                <w:sz w:val="18"/>
                <w:szCs w:val="18"/>
              </w:rPr>
              <w:t>101XYYYYYY</w:t>
            </w:r>
          </w:p>
        </w:tc>
        <w:tc>
          <w:tcPr>
            <w:tcW w:w="6590" w:type="dxa"/>
            <w:tcBorders>
              <w:top w:val="nil"/>
              <w:left w:val="nil"/>
              <w:bottom w:val="single" w:sz="4" w:space="0" w:color="auto"/>
              <w:right w:val="single" w:sz="4" w:space="0" w:color="auto"/>
            </w:tcBorders>
            <w:shd w:val="clear" w:color="auto" w:fill="auto"/>
            <w:vAlign w:val="center"/>
          </w:tcPr>
          <w:p w:rsidR="00753287" w:rsidRPr="00540B81" w:rsidRDefault="00753287" w:rsidP="00EB1930">
            <w:pPr>
              <w:widowControl/>
              <w:jc w:val="center"/>
              <w:rPr>
                <w:rFonts w:asciiTheme="minorEastAsia" w:eastAsiaTheme="minorEastAsia" w:hAnsiTheme="minorEastAsia" w:cs="宋体"/>
                <w:color w:val="000000"/>
                <w:kern w:val="0"/>
                <w:sz w:val="18"/>
                <w:szCs w:val="18"/>
              </w:rPr>
            </w:pPr>
            <w:r w:rsidRPr="00540B81">
              <w:rPr>
                <w:rFonts w:asciiTheme="minorEastAsia" w:eastAsiaTheme="minorEastAsia" w:hAnsiTheme="minorEastAsia" w:cs="宋体" w:hint="eastAsia"/>
                <w:color w:val="000000"/>
                <w:kern w:val="0"/>
                <w:sz w:val="18"/>
                <w:szCs w:val="18"/>
              </w:rPr>
              <w:t>X: 1-&gt;正在充电 0-&gt;未充电,电池电压 = 3404+(YYYYYY*16)（mV）</w:t>
            </w:r>
          </w:p>
        </w:tc>
      </w:tr>
      <w:tr w:rsidR="00753287" w:rsidRPr="00955975" w:rsidTr="00753287">
        <w:trPr>
          <w:trHeight w:val="227"/>
        </w:trPr>
        <w:tc>
          <w:tcPr>
            <w:tcW w:w="9485" w:type="dxa"/>
            <w:gridSpan w:val="3"/>
            <w:tcBorders>
              <w:top w:val="single" w:sz="4" w:space="0" w:color="auto"/>
              <w:left w:val="single" w:sz="4" w:space="0" w:color="auto"/>
              <w:bottom w:val="single" w:sz="4" w:space="0" w:color="auto"/>
              <w:right w:val="single" w:sz="4" w:space="0" w:color="000000"/>
            </w:tcBorders>
            <w:shd w:val="clear" w:color="auto" w:fill="auto"/>
            <w:vAlign w:val="center"/>
          </w:tcPr>
          <w:p w:rsidR="00753287" w:rsidRPr="00540B81" w:rsidRDefault="00753287" w:rsidP="00EB1930">
            <w:pPr>
              <w:widowControl/>
              <w:jc w:val="left"/>
              <w:rPr>
                <w:rFonts w:asciiTheme="minorEastAsia" w:eastAsiaTheme="minorEastAsia" w:hAnsiTheme="minorEastAsia" w:cs="宋体"/>
                <w:bCs/>
                <w:kern w:val="0"/>
                <w:sz w:val="18"/>
                <w:szCs w:val="18"/>
              </w:rPr>
            </w:pPr>
            <w:r w:rsidRPr="00540B81">
              <w:rPr>
                <w:rFonts w:asciiTheme="minorEastAsia" w:eastAsiaTheme="minorEastAsia" w:hAnsiTheme="minorEastAsia" w:cs="宋体" w:hint="eastAsia"/>
                <w:bCs/>
                <w:kern w:val="0"/>
                <w:sz w:val="18"/>
                <w:szCs w:val="18"/>
              </w:rPr>
              <w:t>指令5：通知终端USB接触不良，</w:t>
            </w:r>
            <w:r>
              <w:rPr>
                <w:rFonts w:asciiTheme="minorEastAsia" w:eastAsiaTheme="minorEastAsia" w:hAnsiTheme="minorEastAsia" w:cs="宋体" w:hint="eastAsia"/>
                <w:bCs/>
                <w:kern w:val="0"/>
                <w:sz w:val="18"/>
                <w:szCs w:val="18"/>
              </w:rPr>
              <w:t>快</w:t>
            </w:r>
            <w:r w:rsidRPr="00540B81">
              <w:rPr>
                <w:rFonts w:asciiTheme="minorEastAsia" w:eastAsiaTheme="minorEastAsia" w:hAnsiTheme="minorEastAsia" w:cs="宋体" w:hint="eastAsia"/>
                <w:bCs/>
                <w:kern w:val="0"/>
                <w:sz w:val="18"/>
                <w:szCs w:val="18"/>
              </w:rPr>
              <w:t>充复位</w:t>
            </w:r>
          </w:p>
        </w:tc>
      </w:tr>
      <w:tr w:rsidR="00753287" w:rsidRPr="00955975" w:rsidTr="00753287">
        <w:trPr>
          <w:trHeight w:val="227"/>
        </w:trPr>
        <w:tc>
          <w:tcPr>
            <w:tcW w:w="1515" w:type="dxa"/>
            <w:tcBorders>
              <w:top w:val="nil"/>
              <w:left w:val="single" w:sz="4" w:space="0" w:color="auto"/>
              <w:bottom w:val="single" w:sz="4" w:space="0" w:color="auto"/>
              <w:right w:val="single" w:sz="4" w:space="0" w:color="auto"/>
            </w:tcBorders>
            <w:shd w:val="clear" w:color="auto" w:fill="auto"/>
            <w:vAlign w:val="center"/>
          </w:tcPr>
          <w:p w:rsidR="00753287" w:rsidRPr="00540B81" w:rsidRDefault="00753287" w:rsidP="00EB1930">
            <w:pPr>
              <w:widowControl/>
              <w:jc w:val="center"/>
              <w:rPr>
                <w:rFonts w:asciiTheme="minorEastAsia" w:eastAsiaTheme="minorEastAsia" w:hAnsiTheme="minorEastAsia" w:cs="宋体"/>
                <w:color w:val="000000"/>
                <w:kern w:val="0"/>
                <w:sz w:val="18"/>
                <w:szCs w:val="18"/>
              </w:rPr>
            </w:pPr>
            <w:r w:rsidRPr="00540B81">
              <w:rPr>
                <w:rFonts w:asciiTheme="minorEastAsia" w:eastAsiaTheme="minorEastAsia" w:hAnsiTheme="minorEastAsia" w:cs="宋体" w:hint="eastAsia"/>
                <w:color w:val="000000"/>
                <w:kern w:val="0"/>
                <w:sz w:val="18"/>
                <w:szCs w:val="18"/>
              </w:rPr>
              <w:t>适配器-&gt;终端</w:t>
            </w:r>
          </w:p>
        </w:tc>
        <w:tc>
          <w:tcPr>
            <w:tcW w:w="1380" w:type="dxa"/>
            <w:tcBorders>
              <w:top w:val="nil"/>
              <w:left w:val="nil"/>
              <w:bottom w:val="single" w:sz="4" w:space="0" w:color="auto"/>
              <w:right w:val="single" w:sz="4" w:space="0" w:color="auto"/>
            </w:tcBorders>
            <w:shd w:val="clear" w:color="auto" w:fill="auto"/>
            <w:vAlign w:val="center"/>
          </w:tcPr>
          <w:p w:rsidR="00753287" w:rsidRPr="00540B81" w:rsidRDefault="00753287" w:rsidP="00EB1930">
            <w:pPr>
              <w:widowControl/>
              <w:spacing w:line="400" w:lineRule="auto"/>
              <w:jc w:val="center"/>
              <w:rPr>
                <w:rFonts w:asciiTheme="minorEastAsia" w:eastAsiaTheme="minorEastAsia" w:hAnsiTheme="minorEastAsia" w:cs="宋体"/>
                <w:color w:val="000000"/>
                <w:kern w:val="0"/>
                <w:sz w:val="18"/>
                <w:szCs w:val="18"/>
              </w:rPr>
            </w:pPr>
            <w:r w:rsidRPr="00540B81">
              <w:rPr>
                <w:rFonts w:asciiTheme="minorEastAsia" w:eastAsiaTheme="minorEastAsia" w:hAnsiTheme="minorEastAsia" w:cs="宋体" w:hint="eastAsia"/>
                <w:color w:val="000000"/>
                <w:kern w:val="0"/>
                <w:sz w:val="18"/>
                <w:szCs w:val="18"/>
              </w:rPr>
              <w:t>10110010</w:t>
            </w:r>
          </w:p>
        </w:tc>
        <w:tc>
          <w:tcPr>
            <w:tcW w:w="6590" w:type="dxa"/>
            <w:tcBorders>
              <w:top w:val="nil"/>
              <w:left w:val="nil"/>
              <w:bottom w:val="single" w:sz="4" w:space="0" w:color="auto"/>
              <w:right w:val="single" w:sz="4" w:space="0" w:color="auto"/>
            </w:tcBorders>
            <w:shd w:val="clear" w:color="auto" w:fill="auto"/>
            <w:vAlign w:val="center"/>
          </w:tcPr>
          <w:p w:rsidR="00753287" w:rsidRPr="00540B81" w:rsidRDefault="00753287" w:rsidP="00EB1930">
            <w:pPr>
              <w:widowControl/>
              <w:spacing w:line="400" w:lineRule="auto"/>
              <w:jc w:val="center"/>
              <w:rPr>
                <w:rFonts w:asciiTheme="minorEastAsia" w:eastAsiaTheme="minorEastAsia" w:hAnsiTheme="minorEastAsia" w:cs="宋体"/>
                <w:color w:val="000000"/>
                <w:kern w:val="0"/>
                <w:sz w:val="18"/>
                <w:szCs w:val="18"/>
              </w:rPr>
            </w:pPr>
            <w:r w:rsidRPr="00540B81">
              <w:rPr>
                <w:rFonts w:asciiTheme="minorEastAsia" w:eastAsiaTheme="minorEastAsia" w:hAnsiTheme="minorEastAsia" w:cs="宋体" w:hint="eastAsia"/>
                <w:color w:val="000000"/>
                <w:kern w:val="0"/>
                <w:sz w:val="18"/>
                <w:szCs w:val="18"/>
              </w:rPr>
              <w:t>0xB2</w:t>
            </w:r>
          </w:p>
        </w:tc>
      </w:tr>
      <w:tr w:rsidR="00753287" w:rsidRPr="00955975" w:rsidTr="00753287">
        <w:trPr>
          <w:trHeight w:val="227"/>
        </w:trPr>
        <w:tc>
          <w:tcPr>
            <w:tcW w:w="1515" w:type="dxa"/>
            <w:tcBorders>
              <w:top w:val="nil"/>
              <w:left w:val="single" w:sz="4" w:space="0" w:color="auto"/>
              <w:bottom w:val="single" w:sz="4" w:space="0" w:color="auto"/>
              <w:right w:val="single" w:sz="4" w:space="0" w:color="auto"/>
            </w:tcBorders>
            <w:shd w:val="clear" w:color="auto" w:fill="auto"/>
            <w:vAlign w:val="center"/>
          </w:tcPr>
          <w:p w:rsidR="00753287" w:rsidRPr="00540B81" w:rsidRDefault="00753287" w:rsidP="00EB1930">
            <w:pPr>
              <w:widowControl/>
              <w:jc w:val="center"/>
              <w:rPr>
                <w:rFonts w:asciiTheme="minorEastAsia" w:eastAsiaTheme="minorEastAsia" w:hAnsiTheme="minorEastAsia" w:cs="宋体"/>
                <w:color w:val="000000"/>
                <w:kern w:val="0"/>
                <w:sz w:val="18"/>
                <w:szCs w:val="18"/>
              </w:rPr>
            </w:pPr>
            <w:r w:rsidRPr="00540B81">
              <w:rPr>
                <w:rFonts w:asciiTheme="minorEastAsia" w:eastAsiaTheme="minorEastAsia" w:hAnsiTheme="minorEastAsia" w:cs="宋体" w:hint="eastAsia"/>
                <w:color w:val="000000"/>
                <w:kern w:val="0"/>
                <w:sz w:val="18"/>
                <w:szCs w:val="18"/>
              </w:rPr>
              <w:t>终端-&gt;适配器</w:t>
            </w:r>
          </w:p>
        </w:tc>
        <w:tc>
          <w:tcPr>
            <w:tcW w:w="1380" w:type="dxa"/>
            <w:tcBorders>
              <w:top w:val="nil"/>
              <w:left w:val="nil"/>
              <w:bottom w:val="single" w:sz="4" w:space="0" w:color="auto"/>
              <w:right w:val="single" w:sz="4" w:space="0" w:color="auto"/>
            </w:tcBorders>
            <w:shd w:val="clear" w:color="auto" w:fill="auto"/>
            <w:vAlign w:val="center"/>
          </w:tcPr>
          <w:p w:rsidR="00753287" w:rsidRPr="00540B81" w:rsidRDefault="00753287" w:rsidP="00EB1930">
            <w:pPr>
              <w:widowControl/>
              <w:spacing w:line="400" w:lineRule="auto"/>
              <w:jc w:val="center"/>
              <w:rPr>
                <w:rFonts w:asciiTheme="minorEastAsia" w:eastAsiaTheme="minorEastAsia" w:hAnsiTheme="minorEastAsia" w:cs="宋体"/>
                <w:color w:val="000000"/>
                <w:kern w:val="0"/>
                <w:sz w:val="18"/>
                <w:szCs w:val="18"/>
              </w:rPr>
            </w:pPr>
            <w:r w:rsidRPr="00540B81">
              <w:rPr>
                <w:rFonts w:asciiTheme="minorEastAsia" w:eastAsiaTheme="minorEastAsia" w:hAnsiTheme="minorEastAsia" w:cs="宋体" w:hint="eastAsia"/>
                <w:color w:val="000000"/>
                <w:kern w:val="0"/>
                <w:sz w:val="18"/>
                <w:szCs w:val="18"/>
              </w:rPr>
              <w:t>NONE</w:t>
            </w:r>
          </w:p>
        </w:tc>
        <w:tc>
          <w:tcPr>
            <w:tcW w:w="6590" w:type="dxa"/>
            <w:tcBorders>
              <w:top w:val="nil"/>
              <w:left w:val="nil"/>
              <w:bottom w:val="single" w:sz="4" w:space="0" w:color="auto"/>
              <w:right w:val="single" w:sz="4" w:space="0" w:color="auto"/>
            </w:tcBorders>
            <w:shd w:val="clear" w:color="auto" w:fill="auto"/>
            <w:vAlign w:val="center"/>
          </w:tcPr>
          <w:p w:rsidR="00753287" w:rsidRPr="00540B81" w:rsidRDefault="00753287" w:rsidP="00EB1930">
            <w:pPr>
              <w:widowControl/>
              <w:spacing w:line="400" w:lineRule="auto"/>
              <w:jc w:val="center"/>
              <w:rPr>
                <w:rFonts w:asciiTheme="minorEastAsia" w:eastAsiaTheme="minorEastAsia" w:hAnsiTheme="minorEastAsia" w:cs="宋体"/>
                <w:color w:val="000000"/>
                <w:kern w:val="0"/>
                <w:sz w:val="18"/>
                <w:szCs w:val="18"/>
              </w:rPr>
            </w:pPr>
            <w:r w:rsidRPr="00540B81">
              <w:rPr>
                <w:rFonts w:asciiTheme="minorEastAsia" w:eastAsiaTheme="minorEastAsia" w:hAnsiTheme="minorEastAsia" w:cs="宋体" w:hint="eastAsia"/>
                <w:color w:val="000000"/>
                <w:kern w:val="0"/>
                <w:sz w:val="18"/>
                <w:szCs w:val="18"/>
              </w:rPr>
              <w:t xml:space="preserve">　</w:t>
            </w:r>
          </w:p>
        </w:tc>
      </w:tr>
    </w:tbl>
    <w:p w:rsidR="00753287" w:rsidRDefault="00753287" w:rsidP="00753287">
      <w:pPr>
        <w:pStyle w:val="afff2"/>
        <w:ind w:firstLineChars="0" w:firstLine="0"/>
      </w:pPr>
      <w:r w:rsidRPr="00753287">
        <w:rPr>
          <w:rFonts w:hint="eastAsia"/>
        </w:rPr>
        <w:lastRenderedPageBreak/>
        <w:t>当适配器解析到终端对快充适配器发送的指令作出响应后所反馈的数据中出现错误编码时，停止充电，手机MCU及适配器复位。</w:t>
      </w:r>
    </w:p>
    <w:p w:rsidR="00753287" w:rsidRPr="00753287" w:rsidRDefault="00753287" w:rsidP="00753287">
      <w:pPr>
        <w:pStyle w:val="afd"/>
        <w:spacing w:before="156" w:after="156"/>
      </w:pPr>
      <w:r w:rsidRPr="00753287">
        <w:rPr>
          <w:rFonts w:hint="eastAsia"/>
        </w:rPr>
        <w:t>适配器与终端通信时序</w:t>
      </w:r>
    </w:p>
    <w:p w:rsidR="00753287" w:rsidRPr="00753287" w:rsidRDefault="00753287" w:rsidP="00753287">
      <w:pPr>
        <w:pStyle w:val="afff2"/>
      </w:pPr>
      <w:r w:rsidRPr="00753287">
        <w:rPr>
          <w:rFonts w:hint="eastAsia"/>
        </w:rPr>
        <w:t>适配器与终端之间的每次通信先由适配器向终端发送8bit数据，然后手机端MCU反馈10bit数据。适配器在发送数据时，每个bit的数据，要在时钟（CLK）中断发送之前发送数据信号DATA，才可以保证终端响应到中断信号后接收的数据的准确性。适配器在接收数据时，要先发送时钟（CLK）中断信号，适配器发送时钟（CLK）中断信号后延时一定时间间隔</w:t>
      </w:r>
      <w:r w:rsidRPr="00753287">
        <w:t>后</w:t>
      </w:r>
      <w:r w:rsidRPr="00753287">
        <w:rPr>
          <w:rFonts w:hint="eastAsia"/>
        </w:rPr>
        <w:t>再读取数据</w:t>
      </w:r>
      <w:r w:rsidRPr="00753287">
        <w:t>信号</w:t>
      </w:r>
      <w:r w:rsidRPr="00753287">
        <w:rPr>
          <w:rFonts w:hint="eastAsia"/>
        </w:rPr>
        <w:t>DATA，可以保证适配器端接收到</w:t>
      </w:r>
      <w:r w:rsidRPr="00753287">
        <w:t>的</w:t>
      </w:r>
      <w:r w:rsidRPr="00753287">
        <w:rPr>
          <w:rFonts w:hint="eastAsia"/>
        </w:rPr>
        <w:t>数据的准确性及可靠性。</w:t>
      </w:r>
    </w:p>
    <w:p w:rsidR="00753287" w:rsidRDefault="00753287" w:rsidP="00753287">
      <w:pPr>
        <w:pStyle w:val="afff2"/>
      </w:pPr>
      <w:r w:rsidRPr="00753287">
        <w:rPr>
          <w:rFonts w:hint="eastAsia"/>
        </w:rPr>
        <w:t>适配器及终端发送的数据均由101开头。适配器与手机端MCU的通信</w:t>
      </w:r>
      <w:r>
        <w:rPr>
          <w:rFonts w:hint="eastAsia"/>
        </w:rPr>
        <w:t>流程</w:t>
      </w:r>
      <w:r w:rsidRPr="00753287">
        <w:rPr>
          <w:rFonts w:hint="eastAsia"/>
        </w:rPr>
        <w:t>如图</w:t>
      </w:r>
      <w:r w:rsidR="00C942C5">
        <w:rPr>
          <w:rFonts w:hint="eastAsia"/>
        </w:rPr>
        <w:t>E.</w:t>
      </w:r>
      <w:r>
        <w:rPr>
          <w:rFonts w:hint="eastAsia"/>
        </w:rPr>
        <w:t>6</w:t>
      </w:r>
      <w:r w:rsidRPr="00753287">
        <w:rPr>
          <w:rFonts w:hint="eastAsia"/>
        </w:rPr>
        <w:t>所示</w:t>
      </w:r>
      <w:r>
        <w:rPr>
          <w:rFonts w:hint="eastAsia"/>
        </w:rPr>
        <w:t>。</w:t>
      </w:r>
    </w:p>
    <w:p w:rsidR="00753287" w:rsidRDefault="00753287" w:rsidP="00753287">
      <w:pPr>
        <w:pStyle w:val="afff2"/>
        <w:ind w:firstLineChars="0" w:firstLine="0"/>
        <w:jc w:val="center"/>
      </w:pPr>
      <w:r>
        <w:rPr>
          <w:rFonts w:hint="eastAsia"/>
          <w:noProof/>
        </w:rPr>
        <w:drawing>
          <wp:inline distT="0" distB="0" distL="0" distR="0">
            <wp:extent cx="2813050" cy="5353160"/>
            <wp:effectExtent l="19050" t="0" r="635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08"/>
                    <a:srcRect/>
                    <a:stretch>
                      <a:fillRect/>
                    </a:stretch>
                  </pic:blipFill>
                  <pic:spPr bwMode="auto">
                    <a:xfrm>
                      <a:off x="0" y="0"/>
                      <a:ext cx="2813050" cy="5353160"/>
                    </a:xfrm>
                    <a:prstGeom prst="rect">
                      <a:avLst/>
                    </a:prstGeom>
                    <a:noFill/>
                    <a:ln w="9525">
                      <a:noFill/>
                      <a:miter lim="800000"/>
                      <a:headEnd/>
                      <a:tailEnd/>
                    </a:ln>
                  </pic:spPr>
                </pic:pic>
              </a:graphicData>
            </a:graphic>
          </wp:inline>
        </w:drawing>
      </w:r>
    </w:p>
    <w:p w:rsidR="00753287" w:rsidRDefault="00753287" w:rsidP="00753287">
      <w:pPr>
        <w:pStyle w:val="af0"/>
        <w:spacing w:before="156" w:after="156"/>
      </w:pPr>
      <w:r>
        <w:rPr>
          <w:rFonts w:hint="eastAsia"/>
        </w:rPr>
        <w:t>通信</w:t>
      </w:r>
      <w:r w:rsidRPr="00753287">
        <w:rPr>
          <w:rFonts w:hint="eastAsia"/>
        </w:rPr>
        <w:t>流程图</w:t>
      </w:r>
    </w:p>
    <w:p w:rsidR="00753287" w:rsidRDefault="00753287" w:rsidP="00753287">
      <w:pPr>
        <w:pStyle w:val="afff2"/>
      </w:pPr>
      <w:r w:rsidRPr="00753287">
        <w:rPr>
          <w:rFonts w:hint="eastAsia"/>
        </w:rPr>
        <w:t>适配器与手机端MCU通信时序图参见图</w:t>
      </w:r>
      <w:r w:rsidR="00C942C5">
        <w:rPr>
          <w:rFonts w:hint="eastAsia"/>
        </w:rPr>
        <w:t>E.</w:t>
      </w:r>
      <w:r>
        <w:rPr>
          <w:rFonts w:hint="eastAsia"/>
        </w:rPr>
        <w:t>7</w:t>
      </w:r>
      <w:r w:rsidRPr="00753287">
        <w:rPr>
          <w:rFonts w:hint="eastAsia"/>
        </w:rPr>
        <w:t>。</w:t>
      </w:r>
    </w:p>
    <w:p w:rsidR="00753287" w:rsidRDefault="00753287" w:rsidP="00753287">
      <w:pPr>
        <w:pStyle w:val="afff2"/>
        <w:ind w:firstLineChars="0" w:firstLine="0"/>
        <w:jc w:val="center"/>
        <w:rPr>
          <w:rFonts w:asciiTheme="minorEastAsia" w:eastAsiaTheme="minorEastAsia" w:hAnsiTheme="minorEastAsia"/>
          <w:szCs w:val="21"/>
        </w:rPr>
      </w:pPr>
      <w:r w:rsidRPr="00955975">
        <w:rPr>
          <w:rFonts w:asciiTheme="minorEastAsia" w:eastAsiaTheme="minorEastAsia" w:hAnsiTheme="minorEastAsia"/>
          <w:szCs w:val="21"/>
        </w:rPr>
        <w:object w:dxaOrig="13368" w:dyaOrig="4199">
          <v:shape id="_x0000_i1038" type="#_x0000_t75" style="width:453pt;height:142.5pt" o:ole="">
            <v:imagedata r:id="rId109" o:title=""/>
          </v:shape>
          <o:OLEObject Type="Embed" ProgID="Visio.Drawing.11" ShapeID="_x0000_i1038" DrawAspect="Content" ObjectID="_1537881956" r:id="rId110"/>
        </w:object>
      </w:r>
    </w:p>
    <w:p w:rsidR="00753287" w:rsidRDefault="00753287" w:rsidP="00753287">
      <w:pPr>
        <w:pStyle w:val="af0"/>
        <w:spacing w:before="156" w:after="156"/>
      </w:pPr>
      <w:r w:rsidRPr="00753287">
        <w:rPr>
          <w:rFonts w:hint="eastAsia"/>
        </w:rPr>
        <w:t>通信时序图</w:t>
      </w:r>
    </w:p>
    <w:p w:rsidR="0036205A" w:rsidRDefault="0036205A" w:rsidP="0036205A">
      <w:pPr>
        <w:pStyle w:val="afff2"/>
        <w:ind w:firstLineChars="0" w:firstLine="0"/>
      </w:pPr>
      <w:r>
        <w:rPr>
          <w:rFonts w:hint="eastAsia"/>
        </w:rPr>
        <w:t xml:space="preserve">    示例：</w:t>
      </w:r>
      <w:r w:rsidRPr="0036205A">
        <w:rPr>
          <w:rFonts w:hint="eastAsia"/>
        </w:rPr>
        <w:t>适配器发送：10101000</w:t>
      </w:r>
    </w:p>
    <w:p w:rsidR="0036205A" w:rsidRDefault="0036205A" w:rsidP="0036205A">
      <w:pPr>
        <w:pStyle w:val="afff2"/>
        <w:ind w:firstLineChars="500" w:firstLine="1050"/>
      </w:pPr>
      <w:r w:rsidRPr="0036205A">
        <w:rPr>
          <w:rFonts w:hint="eastAsia"/>
        </w:rPr>
        <w:t>适配器接收：1011001111</w:t>
      </w:r>
    </w:p>
    <w:p w:rsidR="00753287" w:rsidRDefault="0036205A" w:rsidP="0036205A">
      <w:pPr>
        <w:pStyle w:val="afff2"/>
        <w:ind w:firstLineChars="0" w:firstLine="0"/>
        <w:jc w:val="center"/>
      </w:pPr>
      <w:r w:rsidRPr="0036205A">
        <w:rPr>
          <w:noProof/>
        </w:rPr>
        <w:drawing>
          <wp:inline distT="0" distB="0" distL="0" distR="0">
            <wp:extent cx="5756275" cy="755015"/>
            <wp:effectExtent l="19050" t="0" r="0" b="0"/>
            <wp:docPr id="25"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1"/>
                    <a:srcRect/>
                    <a:stretch>
                      <a:fillRect/>
                    </a:stretch>
                  </pic:blipFill>
                  <pic:spPr bwMode="auto">
                    <a:xfrm>
                      <a:off x="0" y="0"/>
                      <a:ext cx="5756275" cy="755015"/>
                    </a:xfrm>
                    <a:prstGeom prst="rect">
                      <a:avLst/>
                    </a:prstGeom>
                    <a:noFill/>
                    <a:ln w="9525">
                      <a:noFill/>
                      <a:miter lim="800000"/>
                      <a:headEnd/>
                      <a:tailEnd/>
                    </a:ln>
                  </pic:spPr>
                </pic:pic>
              </a:graphicData>
            </a:graphic>
          </wp:inline>
        </w:drawing>
      </w:r>
    </w:p>
    <w:p w:rsidR="0036205A" w:rsidRDefault="0036205A" w:rsidP="0036205A">
      <w:pPr>
        <w:pStyle w:val="af0"/>
        <w:spacing w:before="156" w:after="156"/>
        <w:rPr>
          <w:rFonts w:hAnsi="黑体"/>
        </w:rPr>
      </w:pPr>
      <w:r w:rsidRPr="00540B81">
        <w:rPr>
          <w:rFonts w:hAnsi="黑体" w:hint="eastAsia"/>
        </w:rPr>
        <w:t>通信时序</w:t>
      </w:r>
      <w:r>
        <w:rPr>
          <w:rFonts w:hAnsi="黑体" w:hint="eastAsia"/>
        </w:rPr>
        <w:t>示例</w:t>
      </w:r>
      <w:r w:rsidRPr="00540B81">
        <w:rPr>
          <w:rFonts w:hAnsi="黑体" w:hint="eastAsia"/>
        </w:rPr>
        <w:t>图</w:t>
      </w:r>
    </w:p>
    <w:p w:rsidR="0036205A" w:rsidRPr="0036205A" w:rsidRDefault="0036205A" w:rsidP="0036205A">
      <w:pPr>
        <w:pStyle w:val="afff2"/>
      </w:pPr>
      <w:r w:rsidRPr="0036205A">
        <w:rPr>
          <w:rFonts w:hint="eastAsia"/>
        </w:rPr>
        <w:t>终端收到中断后，DATA保持时间约为500±5us</w:t>
      </w:r>
      <w:r>
        <w:rPr>
          <w:rFonts w:hint="eastAsia"/>
        </w:rPr>
        <w:t>。</w:t>
      </w:r>
    </w:p>
    <w:p w:rsidR="00491BFA" w:rsidRPr="00491BFA" w:rsidRDefault="00491BFA" w:rsidP="00491BFA">
      <w:pPr>
        <w:pStyle w:val="afc"/>
        <w:spacing w:before="312" w:after="312"/>
      </w:pPr>
      <w:r w:rsidRPr="005C521D">
        <w:rPr>
          <w:rFonts w:hint="eastAsia"/>
        </w:rPr>
        <w:t>安全保障机制</w:t>
      </w:r>
    </w:p>
    <w:p w:rsidR="00491BFA" w:rsidRPr="00154EAB" w:rsidRDefault="00154EAB" w:rsidP="00154EAB">
      <w:pPr>
        <w:pStyle w:val="afd"/>
        <w:spacing w:before="156" w:after="156"/>
      </w:pPr>
      <w:r w:rsidRPr="00154EAB">
        <w:rPr>
          <w:rFonts w:hint="eastAsia"/>
        </w:rPr>
        <w:t>适配器端的安全措施</w:t>
      </w:r>
    </w:p>
    <w:p w:rsidR="00154EAB" w:rsidRDefault="00154EAB" w:rsidP="00491BFA">
      <w:pPr>
        <w:pStyle w:val="afff2"/>
      </w:pPr>
      <w:r w:rsidRPr="00154EAB">
        <w:rPr>
          <w:rFonts w:hint="eastAsia"/>
        </w:rPr>
        <w:t>适配器端的安全措施</w:t>
      </w:r>
      <w:r>
        <w:rPr>
          <w:rFonts w:hint="eastAsia"/>
        </w:rPr>
        <w:t>如下：</w:t>
      </w:r>
    </w:p>
    <w:p w:rsidR="00154EAB" w:rsidRDefault="002254F1" w:rsidP="00601741">
      <w:pPr>
        <w:pStyle w:val="aff2"/>
        <w:numPr>
          <w:ilvl w:val="0"/>
          <w:numId w:val="29"/>
        </w:numPr>
      </w:pPr>
      <w:r>
        <w:rPr>
          <w:rFonts w:hint="eastAsia"/>
        </w:rPr>
        <w:t>在快充过程中，实时监控整个充电通路的阻抗，当检测到阻抗异常时，关闭快充功能。</w:t>
      </w:r>
    </w:p>
    <w:p w:rsidR="002254F1" w:rsidRDefault="002254F1" w:rsidP="00601741">
      <w:pPr>
        <w:pStyle w:val="aff2"/>
        <w:numPr>
          <w:ilvl w:val="0"/>
          <w:numId w:val="29"/>
        </w:numPr>
      </w:pPr>
      <w:r>
        <w:rPr>
          <w:rFonts w:hint="eastAsia"/>
        </w:rPr>
        <w:t>在快充过程中，适配器实时与手机通信，当通信失败时，关闭快充功能。</w:t>
      </w:r>
    </w:p>
    <w:p w:rsidR="002254F1" w:rsidRDefault="002254F1" w:rsidP="00601741">
      <w:pPr>
        <w:pStyle w:val="aff2"/>
        <w:numPr>
          <w:ilvl w:val="0"/>
          <w:numId w:val="29"/>
        </w:numPr>
      </w:pPr>
      <w:r w:rsidRPr="002254F1">
        <w:rPr>
          <w:rFonts w:hint="eastAsia"/>
        </w:rPr>
        <w:t>在快充过程中，</w:t>
      </w:r>
      <w:r w:rsidR="009265D8">
        <w:rPr>
          <w:rFonts w:hint="eastAsia"/>
        </w:rPr>
        <w:t>根据手机</w:t>
      </w:r>
      <w:r w:rsidRPr="002254F1">
        <w:rPr>
          <w:rFonts w:hint="eastAsia"/>
        </w:rPr>
        <w:t>规格不同，设置不同的充电电流，保证电流不会超过手机的设计规格</w:t>
      </w:r>
      <w:r>
        <w:rPr>
          <w:rFonts w:hint="eastAsia"/>
        </w:rPr>
        <w:t>。</w:t>
      </w:r>
    </w:p>
    <w:p w:rsidR="002254F1" w:rsidRDefault="002254F1" w:rsidP="00601741">
      <w:pPr>
        <w:pStyle w:val="aff2"/>
        <w:numPr>
          <w:ilvl w:val="0"/>
          <w:numId w:val="29"/>
        </w:numPr>
      </w:pPr>
      <w:r>
        <w:rPr>
          <w:rFonts w:hint="eastAsia"/>
        </w:rPr>
        <w:t>在快充过程中，适配器实时监控电池的电压，并通过调整电流来保证电池的安全。</w:t>
      </w:r>
    </w:p>
    <w:p w:rsidR="002254F1" w:rsidRPr="002254F1" w:rsidRDefault="002254F1" w:rsidP="002254F1">
      <w:pPr>
        <w:pStyle w:val="afd"/>
        <w:spacing w:before="156" w:after="156"/>
      </w:pPr>
      <w:r w:rsidRPr="002254F1">
        <w:rPr>
          <w:rFonts w:hint="eastAsia"/>
        </w:rPr>
        <w:t>手机端的安全措施</w:t>
      </w:r>
    </w:p>
    <w:p w:rsidR="002254F1" w:rsidRDefault="002254F1" w:rsidP="002254F1">
      <w:pPr>
        <w:pStyle w:val="aff2"/>
        <w:numPr>
          <w:ilvl w:val="0"/>
          <w:numId w:val="0"/>
        </w:numPr>
        <w:ind w:left="420"/>
      </w:pPr>
      <w:r>
        <w:rPr>
          <w:rFonts w:hint="eastAsia"/>
        </w:rPr>
        <w:t>手机</w:t>
      </w:r>
      <w:r w:rsidRPr="00154EAB">
        <w:rPr>
          <w:rFonts w:hint="eastAsia"/>
        </w:rPr>
        <w:t>端的安全措施</w:t>
      </w:r>
      <w:r>
        <w:rPr>
          <w:rFonts w:hint="eastAsia"/>
        </w:rPr>
        <w:t>如下：</w:t>
      </w:r>
    </w:p>
    <w:p w:rsidR="002254F1" w:rsidRDefault="002254F1" w:rsidP="00601741">
      <w:pPr>
        <w:pStyle w:val="aff2"/>
        <w:numPr>
          <w:ilvl w:val="0"/>
          <w:numId w:val="30"/>
        </w:numPr>
      </w:pPr>
      <w:r>
        <w:rPr>
          <w:rFonts w:hint="eastAsia"/>
        </w:rPr>
        <w:t>在快充过程中，实时检测电池的状态，当检测到电池当前的状态不满足要求时，关闭快充功能。</w:t>
      </w:r>
    </w:p>
    <w:p w:rsidR="002254F1" w:rsidRDefault="002254F1" w:rsidP="00601741">
      <w:pPr>
        <w:pStyle w:val="aff2"/>
        <w:numPr>
          <w:ilvl w:val="0"/>
          <w:numId w:val="30"/>
        </w:numPr>
      </w:pPr>
      <w:r>
        <w:rPr>
          <w:rFonts w:hint="eastAsia"/>
        </w:rPr>
        <w:t>在快充过程中，实时监控各大电流接口的状态，当检测到接口温度超标时，关闭充电功能。</w:t>
      </w:r>
    </w:p>
    <w:p w:rsidR="002254F1" w:rsidRDefault="002254F1" w:rsidP="00601741">
      <w:pPr>
        <w:pStyle w:val="aff2"/>
        <w:numPr>
          <w:ilvl w:val="0"/>
          <w:numId w:val="30"/>
        </w:numPr>
      </w:pPr>
      <w:r>
        <w:rPr>
          <w:rFonts w:hint="eastAsia"/>
        </w:rPr>
        <w:t>在快充过程中，实时监控充电电流，当检测到当前的充电电流超过设计标准时，关闭快充功能。</w:t>
      </w:r>
    </w:p>
    <w:p w:rsidR="002254F1" w:rsidRPr="002254F1" w:rsidRDefault="002254F1" w:rsidP="00601741">
      <w:pPr>
        <w:pStyle w:val="aff2"/>
        <w:numPr>
          <w:ilvl w:val="0"/>
          <w:numId w:val="30"/>
        </w:numPr>
      </w:pPr>
      <w:r>
        <w:rPr>
          <w:rFonts w:hint="eastAsia"/>
        </w:rPr>
        <w:t>在快充过程中，手机实时与适配器通信，当通信失败时，关闭快充功能。</w:t>
      </w:r>
    </w:p>
    <w:p w:rsidR="005C276C" w:rsidRDefault="00003331">
      <w:pPr>
        <w:pStyle w:val="affffffc"/>
        <w:framePr w:wrap="around"/>
      </w:pPr>
      <w:r>
        <w:t>_________________________________</w:t>
      </w:r>
    </w:p>
    <w:sectPr w:rsidR="005C276C" w:rsidSect="005C276C">
      <w:pgSz w:w="11906" w:h="16838"/>
      <w:pgMar w:top="567" w:right="1134" w:bottom="1134" w:left="1418" w:header="1418" w:footer="1134" w:gutter="0"/>
      <w:pgNumType w:start="1"/>
      <w:cols w:space="720"/>
      <w:formProt w:val="0"/>
      <w:docGrid w:type="lines" w:linePitch="312"/>
    </w:sectPr>
  </w:body>
</w:document>
</file>

<file path=word/customizations.xml><?xml version="1.0" encoding="utf-8"?>
<wne:tcg xmlns:r="http://schemas.openxmlformats.org/officeDocument/2006/relationships" xmlns:wne="http://schemas.microsoft.com/office/word/2006/wordml">
  <wne:toolbars>
    <wne:toolbarData r:id="rId1"/>
  </wne:toolbars>
</wne:tcg>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2D4E5F" w:rsidRDefault="002D4E5F" w:rsidP="005C276C">
      <w:r>
        <w:separator/>
      </w:r>
    </w:p>
  </w:endnote>
  <w:endnote w:type="continuationSeparator" w:id="1">
    <w:p w:rsidR="002D4E5F" w:rsidRDefault="002D4E5F" w:rsidP="005C276C">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Book Antiqua">
    <w:panose1 w:val="02040602050305030304"/>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Unicode MS">
    <w:panose1 w:val="020B0604020202020204"/>
    <w:charset w:val="86"/>
    <w:family w:val="swiss"/>
    <w:pitch w:val="variable"/>
    <w:sig w:usb0="F7FFAFFF" w:usb1="E9DFFFFF" w:usb2="0000003F" w:usb3="00000000" w:csb0="003F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Arial,Bold">
    <w:altName w:val="Arial"/>
    <w:charset w:val="00"/>
    <w:family w:val="auto"/>
    <w:pitch w:val="default"/>
    <w:sig w:usb0="00000003" w:usb1="00000000" w:usb2="00000000" w:usb3="00000000" w:csb0="00000001" w:csb1="00000000"/>
  </w:font>
  <w:font w:name="楷体_GB2312">
    <w:panose1 w:val="02010609030101010101"/>
    <w:charset w:val="86"/>
    <w:family w:val="modern"/>
    <w:pitch w:val="fixed"/>
    <w:sig w:usb0="00000001" w:usb1="080E0000" w:usb2="00000010" w:usb3="00000000" w:csb0="00040000" w:csb1="00000000"/>
  </w:font>
  <w:font w:name="PMingLiU">
    <w:altName w:val="新細明體"/>
    <w:panose1 w:val="02020500000000000000"/>
    <w:charset w:val="88"/>
    <w:family w:val="roman"/>
    <w:pitch w:val="variable"/>
    <w:sig w:usb0="A00002FF" w:usb1="28CFFCFA" w:usb2="00000016" w:usb3="00000000" w:csb0="00100001" w:csb1="00000000"/>
  </w:font>
  <w:font w:name="Cambria Math">
    <w:panose1 w:val="02040503050406030204"/>
    <w:charset w:val="00"/>
    <w:family w:val="roman"/>
    <w:pitch w:val="variable"/>
    <w:sig w:usb0="E00002FF" w:usb1="420024FF" w:usb2="00000000" w:usb3="00000000" w:csb0="0000019F" w:csb1="00000000"/>
  </w:font>
  <w:font w:name="MS Mincho">
    <w:altName w:val="ＭＳ 明朝"/>
    <w:panose1 w:val="02020609040205080304"/>
    <w:charset w:val="80"/>
    <w:family w:val="modern"/>
    <w:pitch w:val="fixed"/>
    <w:sig w:usb0="A00002BF" w:usb1="68C7FCFB" w:usb2="00000010" w:usb3="00000000" w:csb0="0002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904B9" w:rsidRDefault="00B904B9">
    <w:pPr>
      <w:pStyle w:val="afff9"/>
    </w:pPr>
    <w:r>
      <w:fldChar w:fldCharType="begin"/>
    </w:r>
    <w:r>
      <w:instrText xml:space="preserve"> PAGE  \* MERGEFORMAT </w:instrText>
    </w:r>
    <w:r>
      <w:fldChar w:fldCharType="separate"/>
    </w:r>
    <w:r w:rsidR="006320EA">
      <w:rPr>
        <w:noProof/>
      </w:rPr>
      <w:t>20</w:t>
    </w:r>
    <w:r>
      <w:fldChar w:fldCharType="end"/>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2D4E5F" w:rsidRDefault="002D4E5F" w:rsidP="005C276C">
      <w:r>
        <w:separator/>
      </w:r>
    </w:p>
  </w:footnote>
  <w:footnote w:type="continuationSeparator" w:id="1">
    <w:p w:rsidR="002D4E5F" w:rsidRDefault="002D4E5F" w:rsidP="005C276C">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904B9" w:rsidRDefault="00B904B9">
    <w:pPr>
      <w:pStyle w:val="afffa"/>
    </w:pPr>
    <w:r>
      <w:t>XX/T XXXXX</w:t>
    </w:r>
    <w:r>
      <w:t>—</w:t>
    </w:r>
    <w:r>
      <w:t>XXXX</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89"/>
    <w:multiLevelType w:val="singleLevel"/>
    <w:tmpl w:val="A432888E"/>
    <w:lvl w:ilvl="0">
      <w:start w:val="1"/>
      <w:numFmt w:val="bullet"/>
      <w:pStyle w:val="a"/>
      <w:lvlText w:val=""/>
      <w:lvlJc w:val="left"/>
      <w:pPr>
        <w:tabs>
          <w:tab w:val="num" w:pos="1134"/>
        </w:tabs>
        <w:ind w:left="1134" w:hanging="312"/>
      </w:pPr>
      <w:rPr>
        <w:rFonts w:ascii="Wingdings" w:hAnsi="Wingdings" w:hint="default"/>
        <w:sz w:val="18"/>
        <w:szCs w:val="18"/>
      </w:rPr>
    </w:lvl>
  </w:abstractNum>
  <w:abstractNum w:abstractNumId="1">
    <w:nsid w:val="079102AD"/>
    <w:multiLevelType w:val="multilevel"/>
    <w:tmpl w:val="079102AD"/>
    <w:lvl w:ilvl="0">
      <w:start w:val="1"/>
      <w:numFmt w:val="decimal"/>
      <w:pStyle w:val="a0"/>
      <w:suff w:val="nothing"/>
      <w:lvlText w:val="注%1："/>
      <w:lvlJc w:val="left"/>
      <w:pPr>
        <w:ind w:left="811" w:hanging="448"/>
      </w:pPr>
      <w:rPr>
        <w:rFonts w:ascii="黑体" w:eastAsia="黑体" w:hint="eastAsia"/>
        <w:b w:val="0"/>
        <w:i w:val="0"/>
        <w:sz w:val="18"/>
        <w:lang w:val="en-US"/>
      </w:rPr>
    </w:lvl>
    <w:lvl w:ilvl="1" w:tentative="1">
      <w:start w:val="1"/>
      <w:numFmt w:val="lowerLetter"/>
      <w:lvlText w:val="%2)"/>
      <w:lvlJc w:val="left"/>
      <w:pPr>
        <w:tabs>
          <w:tab w:val="left" w:pos="0"/>
        </w:tabs>
        <w:ind w:left="992" w:hanging="629"/>
      </w:pPr>
      <w:rPr>
        <w:rFonts w:hint="eastAsia"/>
      </w:rPr>
    </w:lvl>
    <w:lvl w:ilvl="2" w:tentative="1">
      <w:start w:val="1"/>
      <w:numFmt w:val="lowerRoman"/>
      <w:lvlText w:val="%3."/>
      <w:lvlJc w:val="right"/>
      <w:pPr>
        <w:tabs>
          <w:tab w:val="left" w:pos="0"/>
        </w:tabs>
        <w:ind w:left="992" w:hanging="629"/>
      </w:pPr>
      <w:rPr>
        <w:rFonts w:hint="eastAsia"/>
      </w:rPr>
    </w:lvl>
    <w:lvl w:ilvl="3" w:tentative="1">
      <w:start w:val="1"/>
      <w:numFmt w:val="decimal"/>
      <w:lvlText w:val="%4."/>
      <w:lvlJc w:val="left"/>
      <w:pPr>
        <w:tabs>
          <w:tab w:val="left" w:pos="0"/>
        </w:tabs>
        <w:ind w:left="992" w:hanging="629"/>
      </w:pPr>
      <w:rPr>
        <w:rFonts w:hint="eastAsia"/>
      </w:rPr>
    </w:lvl>
    <w:lvl w:ilvl="4" w:tentative="1">
      <w:start w:val="1"/>
      <w:numFmt w:val="lowerLetter"/>
      <w:lvlText w:val="%5)"/>
      <w:lvlJc w:val="left"/>
      <w:pPr>
        <w:tabs>
          <w:tab w:val="left" w:pos="0"/>
        </w:tabs>
        <w:ind w:left="992" w:hanging="629"/>
      </w:pPr>
      <w:rPr>
        <w:rFonts w:hint="eastAsia"/>
      </w:rPr>
    </w:lvl>
    <w:lvl w:ilvl="5" w:tentative="1">
      <w:start w:val="1"/>
      <w:numFmt w:val="lowerRoman"/>
      <w:lvlText w:val="%6."/>
      <w:lvlJc w:val="right"/>
      <w:pPr>
        <w:tabs>
          <w:tab w:val="left" w:pos="0"/>
        </w:tabs>
        <w:ind w:left="992" w:hanging="629"/>
      </w:pPr>
      <w:rPr>
        <w:rFonts w:hint="eastAsia"/>
      </w:rPr>
    </w:lvl>
    <w:lvl w:ilvl="6" w:tentative="1">
      <w:start w:val="1"/>
      <w:numFmt w:val="decimal"/>
      <w:lvlText w:val="%7."/>
      <w:lvlJc w:val="left"/>
      <w:pPr>
        <w:tabs>
          <w:tab w:val="left" w:pos="0"/>
        </w:tabs>
        <w:ind w:left="992" w:hanging="629"/>
      </w:pPr>
      <w:rPr>
        <w:rFonts w:hint="eastAsia"/>
      </w:rPr>
    </w:lvl>
    <w:lvl w:ilvl="7" w:tentative="1">
      <w:start w:val="1"/>
      <w:numFmt w:val="lowerLetter"/>
      <w:lvlText w:val="%8)"/>
      <w:lvlJc w:val="left"/>
      <w:pPr>
        <w:tabs>
          <w:tab w:val="left" w:pos="0"/>
        </w:tabs>
        <w:ind w:left="992" w:hanging="629"/>
      </w:pPr>
      <w:rPr>
        <w:rFonts w:hint="eastAsia"/>
      </w:rPr>
    </w:lvl>
    <w:lvl w:ilvl="8" w:tentative="1">
      <w:start w:val="1"/>
      <w:numFmt w:val="lowerRoman"/>
      <w:lvlText w:val="%9."/>
      <w:lvlJc w:val="right"/>
      <w:pPr>
        <w:tabs>
          <w:tab w:val="left" w:pos="0"/>
        </w:tabs>
        <w:ind w:left="992" w:hanging="629"/>
      </w:pPr>
      <w:rPr>
        <w:rFonts w:hint="eastAsia"/>
      </w:rPr>
    </w:lvl>
  </w:abstractNum>
  <w:abstractNum w:abstractNumId="2">
    <w:nsid w:val="0AE367E9"/>
    <w:multiLevelType w:val="multilevel"/>
    <w:tmpl w:val="0AE367E9"/>
    <w:lvl w:ilvl="0" w:tentative="1">
      <w:start w:val="1"/>
      <w:numFmt w:val="none"/>
      <w:pStyle w:val="a1"/>
      <w:suff w:val="nothing"/>
      <w:lvlText w:val="%1示例："/>
      <w:lvlJc w:val="left"/>
      <w:pPr>
        <w:ind w:left="0" w:firstLine="363"/>
      </w:pPr>
      <w:rPr>
        <w:rFonts w:ascii="黑体" w:eastAsia="黑体" w:hint="eastAsia"/>
        <w:b w:val="0"/>
        <w:i w:val="0"/>
        <w:sz w:val="18"/>
        <w:szCs w:val="18"/>
      </w:rPr>
    </w:lvl>
    <w:lvl w:ilvl="1" w:tentative="1">
      <w:start w:val="1"/>
      <w:numFmt w:val="lowerLetter"/>
      <w:lvlText w:val="%2)"/>
      <w:lvlJc w:val="left"/>
      <w:pPr>
        <w:tabs>
          <w:tab w:val="left" w:pos="363"/>
        </w:tabs>
        <w:ind w:left="0" w:firstLine="363"/>
      </w:pPr>
      <w:rPr>
        <w:rFonts w:hint="eastAsia"/>
      </w:rPr>
    </w:lvl>
    <w:lvl w:ilvl="2" w:tentative="1">
      <w:start w:val="1"/>
      <w:numFmt w:val="lowerRoman"/>
      <w:lvlText w:val="%3."/>
      <w:lvlJc w:val="right"/>
      <w:pPr>
        <w:tabs>
          <w:tab w:val="left" w:pos="363"/>
        </w:tabs>
        <w:ind w:left="0" w:firstLine="363"/>
      </w:pPr>
      <w:rPr>
        <w:rFonts w:hint="eastAsia"/>
      </w:rPr>
    </w:lvl>
    <w:lvl w:ilvl="3" w:tentative="1">
      <w:start w:val="1"/>
      <w:numFmt w:val="decimal"/>
      <w:lvlText w:val="%4."/>
      <w:lvlJc w:val="left"/>
      <w:pPr>
        <w:tabs>
          <w:tab w:val="left" w:pos="363"/>
        </w:tabs>
        <w:ind w:left="0" w:firstLine="363"/>
      </w:pPr>
      <w:rPr>
        <w:rFonts w:hint="eastAsia"/>
      </w:rPr>
    </w:lvl>
    <w:lvl w:ilvl="4">
      <w:start w:val="1"/>
      <w:numFmt w:val="lowerLetter"/>
      <w:lvlText w:val="%5)"/>
      <w:lvlJc w:val="left"/>
      <w:pPr>
        <w:tabs>
          <w:tab w:val="left" w:pos="363"/>
        </w:tabs>
        <w:ind w:left="0" w:firstLine="363"/>
      </w:pPr>
      <w:rPr>
        <w:rFonts w:hint="eastAsia"/>
      </w:rPr>
    </w:lvl>
    <w:lvl w:ilvl="5" w:tentative="1">
      <w:start w:val="1"/>
      <w:numFmt w:val="lowerRoman"/>
      <w:lvlText w:val="%6."/>
      <w:lvlJc w:val="right"/>
      <w:pPr>
        <w:tabs>
          <w:tab w:val="left" w:pos="363"/>
        </w:tabs>
        <w:ind w:left="0" w:firstLine="363"/>
      </w:pPr>
      <w:rPr>
        <w:rFonts w:hint="eastAsia"/>
      </w:rPr>
    </w:lvl>
    <w:lvl w:ilvl="6" w:tentative="1">
      <w:start w:val="1"/>
      <w:numFmt w:val="decimal"/>
      <w:lvlText w:val="%7."/>
      <w:lvlJc w:val="left"/>
      <w:pPr>
        <w:tabs>
          <w:tab w:val="left" w:pos="363"/>
        </w:tabs>
        <w:ind w:left="0" w:firstLine="363"/>
      </w:pPr>
      <w:rPr>
        <w:rFonts w:hint="eastAsia"/>
      </w:rPr>
    </w:lvl>
    <w:lvl w:ilvl="7" w:tentative="1">
      <w:start w:val="1"/>
      <w:numFmt w:val="lowerLetter"/>
      <w:lvlText w:val="%8)"/>
      <w:lvlJc w:val="left"/>
      <w:pPr>
        <w:tabs>
          <w:tab w:val="left" w:pos="363"/>
        </w:tabs>
        <w:ind w:left="0" w:firstLine="363"/>
      </w:pPr>
      <w:rPr>
        <w:rFonts w:hint="eastAsia"/>
      </w:rPr>
    </w:lvl>
    <w:lvl w:ilvl="8" w:tentative="1">
      <w:start w:val="1"/>
      <w:numFmt w:val="lowerRoman"/>
      <w:lvlText w:val="%9."/>
      <w:lvlJc w:val="right"/>
      <w:pPr>
        <w:tabs>
          <w:tab w:val="left" w:pos="363"/>
        </w:tabs>
        <w:ind w:left="0" w:firstLine="363"/>
      </w:pPr>
      <w:rPr>
        <w:rFonts w:hint="eastAsia"/>
      </w:rPr>
    </w:lvl>
  </w:abstractNum>
  <w:abstractNum w:abstractNumId="3">
    <w:nsid w:val="0D983844"/>
    <w:multiLevelType w:val="multilevel"/>
    <w:tmpl w:val="0D983844"/>
    <w:lvl w:ilvl="0">
      <w:start w:val="1"/>
      <w:numFmt w:val="decimal"/>
      <w:pStyle w:val="a2"/>
      <w:suff w:val="nothing"/>
      <w:lvlText w:val="图%1　"/>
      <w:lvlJc w:val="left"/>
      <w:pPr>
        <w:ind w:left="0" w:firstLine="0"/>
      </w:pPr>
      <w:rPr>
        <w:rFonts w:ascii="黑体" w:eastAsia="黑体" w:hAnsi="Times New Roman" w:hint="eastAsia"/>
        <w:b w:val="0"/>
        <w:i w:val="0"/>
        <w:color w:val="auto"/>
        <w:sz w:val="21"/>
      </w:rPr>
    </w:lvl>
    <w:lvl w:ilvl="1" w:tentative="1">
      <w:start w:val="1"/>
      <w:numFmt w:val="decimal"/>
      <w:suff w:val="nothing"/>
      <w:lvlText w:val="%1%2　"/>
      <w:lvlJc w:val="left"/>
      <w:pPr>
        <w:ind w:left="0" w:firstLine="0"/>
      </w:pPr>
      <w:rPr>
        <w:rFonts w:ascii="Times New Roman" w:eastAsia="黑体" w:hAnsi="Times New Roman" w:hint="default"/>
        <w:b w:val="0"/>
        <w:i w:val="0"/>
        <w:sz w:val="21"/>
      </w:rPr>
    </w:lvl>
    <w:lvl w:ilvl="2" w:tentative="1">
      <w:start w:val="1"/>
      <w:numFmt w:val="decimal"/>
      <w:suff w:val="nothing"/>
      <w:lvlText w:val="%1%2.%3　"/>
      <w:lvlJc w:val="left"/>
      <w:pPr>
        <w:ind w:left="0" w:firstLine="0"/>
      </w:pPr>
      <w:rPr>
        <w:rFonts w:ascii="Times New Roman" w:eastAsia="黑体" w:hAnsi="Times New Roman" w:hint="default"/>
        <w:b w:val="0"/>
        <w:i w:val="0"/>
        <w:sz w:val="21"/>
      </w:rPr>
    </w:lvl>
    <w:lvl w:ilvl="3" w:tentative="1">
      <w:start w:val="1"/>
      <w:numFmt w:val="decimal"/>
      <w:suff w:val="nothing"/>
      <w:lvlText w:val="%1%2.%3.%4　"/>
      <w:lvlJc w:val="left"/>
      <w:pPr>
        <w:ind w:left="0" w:firstLine="0"/>
      </w:pPr>
      <w:rPr>
        <w:rFonts w:ascii="Times New Roman" w:eastAsia="黑体" w:hAnsi="Times New Roman" w:hint="default"/>
        <w:b w:val="0"/>
        <w:i w:val="0"/>
        <w:sz w:val="21"/>
      </w:rPr>
    </w:lvl>
    <w:lvl w:ilvl="4" w:tentative="1">
      <w:start w:val="1"/>
      <w:numFmt w:val="decimal"/>
      <w:suff w:val="nothing"/>
      <w:lvlText w:val="%1%2.%3.%4.%5　"/>
      <w:lvlJc w:val="left"/>
      <w:pPr>
        <w:ind w:left="0" w:firstLine="0"/>
      </w:pPr>
      <w:rPr>
        <w:rFonts w:ascii="Times New Roman" w:eastAsia="黑体" w:hAnsi="Times New Roman" w:hint="default"/>
        <w:b w:val="0"/>
        <w:i w:val="0"/>
        <w:sz w:val="21"/>
      </w:rPr>
    </w:lvl>
    <w:lvl w:ilvl="5" w:tentative="1">
      <w:start w:val="1"/>
      <w:numFmt w:val="decimal"/>
      <w:suff w:val="nothing"/>
      <w:lvlText w:val="%1%2.%3.%4.%5.%6　"/>
      <w:lvlJc w:val="left"/>
      <w:pPr>
        <w:ind w:left="0" w:firstLine="0"/>
      </w:pPr>
      <w:rPr>
        <w:rFonts w:ascii="Times New Roman" w:eastAsia="黑体" w:hAnsi="Times New Roman" w:hint="default"/>
        <w:b w:val="0"/>
        <w:i w:val="0"/>
        <w:sz w:val="21"/>
      </w:rPr>
    </w:lvl>
    <w:lvl w:ilvl="6" w:tentative="1">
      <w:start w:val="1"/>
      <w:numFmt w:val="decimal"/>
      <w:suff w:val="nothing"/>
      <w:lvlText w:val="%1%2.%3.%4.%5.%6.%7　"/>
      <w:lvlJc w:val="left"/>
      <w:pPr>
        <w:ind w:left="0" w:firstLine="0"/>
      </w:pPr>
      <w:rPr>
        <w:rFonts w:ascii="Times New Roman" w:eastAsia="黑体" w:hAnsi="Times New Roman" w:hint="default"/>
        <w:b w:val="0"/>
        <w:i w:val="0"/>
        <w:sz w:val="21"/>
      </w:rPr>
    </w:lvl>
    <w:lvl w:ilvl="7" w:tentative="1">
      <w:start w:val="1"/>
      <w:numFmt w:val="decimal"/>
      <w:lvlText w:val="%1.%2.%3.%4.%5.%6.%7.%8"/>
      <w:lvlJc w:val="left"/>
      <w:pPr>
        <w:tabs>
          <w:tab w:val="left" w:pos="4351"/>
        </w:tabs>
        <w:ind w:left="3969" w:hanging="1418"/>
      </w:pPr>
      <w:rPr>
        <w:rFonts w:hint="eastAsia"/>
      </w:rPr>
    </w:lvl>
    <w:lvl w:ilvl="8" w:tentative="1">
      <w:start w:val="1"/>
      <w:numFmt w:val="decimal"/>
      <w:lvlText w:val="%1.%2.%3.%4.%5.%6.%7.%8.%9"/>
      <w:lvlJc w:val="left"/>
      <w:pPr>
        <w:tabs>
          <w:tab w:val="left" w:pos="4777"/>
        </w:tabs>
        <w:ind w:left="4677" w:hanging="1700"/>
      </w:pPr>
      <w:rPr>
        <w:rFonts w:hint="eastAsia"/>
      </w:rPr>
    </w:lvl>
  </w:abstractNum>
  <w:abstractNum w:abstractNumId="4">
    <w:nsid w:val="0DDE2B46"/>
    <w:multiLevelType w:val="multilevel"/>
    <w:tmpl w:val="0DDE2B46"/>
    <w:lvl w:ilvl="0">
      <w:start w:val="1"/>
      <w:numFmt w:val="lowerLetter"/>
      <w:suff w:val="nothing"/>
      <w:lvlText w:val="%1   "/>
      <w:lvlJc w:val="left"/>
      <w:pPr>
        <w:ind w:left="465" w:hanging="181"/>
      </w:pPr>
      <w:rPr>
        <w:rFonts w:ascii="宋体" w:eastAsia="宋体" w:hint="eastAsia"/>
        <w:b w:val="0"/>
        <w:i w:val="0"/>
        <w:sz w:val="18"/>
        <w:vertAlign w:val="superscript"/>
      </w:rPr>
    </w:lvl>
    <w:lvl w:ilvl="1" w:tentative="1">
      <w:start w:val="1"/>
      <w:numFmt w:val="lowerLetter"/>
      <w:lvlText w:val="%2"/>
      <w:lvlJc w:val="left"/>
      <w:pPr>
        <w:tabs>
          <w:tab w:val="left" w:pos="-22"/>
        </w:tabs>
        <w:ind w:left="284" w:hanging="363"/>
      </w:pPr>
      <w:rPr>
        <w:rFonts w:hint="eastAsia"/>
      </w:rPr>
    </w:lvl>
    <w:lvl w:ilvl="2" w:tentative="1">
      <w:start w:val="1"/>
      <w:numFmt w:val="lowerRoman"/>
      <w:lvlText w:val="%3."/>
      <w:lvlJc w:val="right"/>
      <w:pPr>
        <w:tabs>
          <w:tab w:val="left" w:pos="-22"/>
        </w:tabs>
        <w:ind w:left="284" w:hanging="363"/>
      </w:pPr>
      <w:rPr>
        <w:rFonts w:hint="eastAsia"/>
      </w:rPr>
    </w:lvl>
    <w:lvl w:ilvl="3" w:tentative="1">
      <w:start w:val="1"/>
      <w:numFmt w:val="decimal"/>
      <w:lvlText w:val="%4."/>
      <w:lvlJc w:val="left"/>
      <w:pPr>
        <w:tabs>
          <w:tab w:val="left" w:pos="-22"/>
        </w:tabs>
        <w:ind w:left="284" w:hanging="363"/>
      </w:pPr>
      <w:rPr>
        <w:rFonts w:hint="eastAsia"/>
      </w:rPr>
    </w:lvl>
    <w:lvl w:ilvl="4" w:tentative="1">
      <w:start w:val="1"/>
      <w:numFmt w:val="lowerLetter"/>
      <w:lvlText w:val="%5)"/>
      <w:lvlJc w:val="left"/>
      <w:pPr>
        <w:tabs>
          <w:tab w:val="left" w:pos="-22"/>
        </w:tabs>
        <w:ind w:left="284" w:hanging="363"/>
      </w:pPr>
      <w:rPr>
        <w:rFonts w:hint="eastAsia"/>
      </w:rPr>
    </w:lvl>
    <w:lvl w:ilvl="5" w:tentative="1">
      <w:start w:val="1"/>
      <w:numFmt w:val="lowerRoman"/>
      <w:lvlText w:val="%6."/>
      <w:lvlJc w:val="right"/>
      <w:pPr>
        <w:tabs>
          <w:tab w:val="left" w:pos="-22"/>
        </w:tabs>
        <w:ind w:left="284" w:hanging="363"/>
      </w:pPr>
      <w:rPr>
        <w:rFonts w:hint="eastAsia"/>
      </w:rPr>
    </w:lvl>
    <w:lvl w:ilvl="6" w:tentative="1">
      <w:start w:val="1"/>
      <w:numFmt w:val="decimal"/>
      <w:lvlText w:val="%7."/>
      <w:lvlJc w:val="left"/>
      <w:pPr>
        <w:tabs>
          <w:tab w:val="left" w:pos="-22"/>
        </w:tabs>
        <w:ind w:left="284" w:hanging="363"/>
      </w:pPr>
      <w:rPr>
        <w:rFonts w:hint="eastAsia"/>
      </w:rPr>
    </w:lvl>
    <w:lvl w:ilvl="7" w:tentative="1">
      <w:start w:val="1"/>
      <w:numFmt w:val="lowerLetter"/>
      <w:lvlText w:val="%8)"/>
      <w:lvlJc w:val="left"/>
      <w:pPr>
        <w:tabs>
          <w:tab w:val="left" w:pos="-22"/>
        </w:tabs>
        <w:ind w:left="284" w:hanging="363"/>
      </w:pPr>
      <w:rPr>
        <w:rFonts w:hint="eastAsia"/>
      </w:rPr>
    </w:lvl>
    <w:lvl w:ilvl="8" w:tentative="1">
      <w:start w:val="1"/>
      <w:numFmt w:val="lowerRoman"/>
      <w:lvlText w:val="%9."/>
      <w:lvlJc w:val="right"/>
      <w:pPr>
        <w:tabs>
          <w:tab w:val="left" w:pos="-22"/>
        </w:tabs>
        <w:ind w:left="284" w:hanging="363"/>
      </w:pPr>
      <w:rPr>
        <w:rFonts w:hint="eastAsia"/>
      </w:rPr>
    </w:lvl>
  </w:abstractNum>
  <w:abstractNum w:abstractNumId="5">
    <w:nsid w:val="13DD29AC"/>
    <w:multiLevelType w:val="hybridMultilevel"/>
    <w:tmpl w:val="B3601D08"/>
    <w:lvl w:ilvl="0" w:tplc="3BCC7028">
      <w:start w:val="1"/>
      <w:numFmt w:val="lowerLetter"/>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nsid w:val="171657A1"/>
    <w:multiLevelType w:val="multilevel"/>
    <w:tmpl w:val="1FE2671C"/>
    <w:lvl w:ilvl="0">
      <w:start w:val="1"/>
      <w:numFmt w:val="decimal"/>
      <w:pStyle w:val="1"/>
      <w:suff w:val="nothing"/>
      <w:lvlText w:val="%1 "/>
      <w:lvlJc w:val="left"/>
      <w:pPr>
        <w:ind w:left="852" w:firstLine="0"/>
      </w:pPr>
      <w:rPr>
        <w:rFonts w:ascii="Book Antiqua" w:eastAsia="黑体" w:hAnsi="Book Antiqua" w:cs="Book Antiqua" w:hint="default"/>
        <w:b/>
        <w:bCs/>
        <w:i w:val="0"/>
        <w:iCs w:val="0"/>
        <w:caps w:val="0"/>
        <w:strike w:val="0"/>
        <w:dstrike w:val="0"/>
        <w:vanish w:val="0"/>
        <w:color w:val="000000"/>
        <w:sz w:val="84"/>
        <w:szCs w:val="84"/>
        <w:vertAlign w:val="baseline"/>
      </w:rPr>
    </w:lvl>
    <w:lvl w:ilvl="1">
      <w:start w:val="1"/>
      <w:numFmt w:val="decimal"/>
      <w:pStyle w:val="2"/>
      <w:suff w:val="nothing"/>
      <w:lvlText w:val="%1.%2 "/>
      <w:lvlJc w:val="left"/>
      <w:pPr>
        <w:ind w:left="852" w:firstLine="0"/>
      </w:pPr>
      <w:rPr>
        <w:rFonts w:ascii="Book Antiqua" w:eastAsia="黑体" w:hAnsi="Book Antiqua" w:cs="Book Antiqua" w:hint="default"/>
        <w:b w:val="0"/>
        <w:bCs/>
        <w:i w:val="0"/>
        <w:iCs w:val="0"/>
        <w:caps w:val="0"/>
        <w:strike w:val="0"/>
        <w:dstrike w:val="0"/>
        <w:snapToGrid w:val="0"/>
        <w:vanish w:val="0"/>
        <w:color w:val="000000"/>
        <w:spacing w:val="0"/>
        <w:kern w:val="0"/>
        <w:sz w:val="36"/>
        <w:szCs w:val="36"/>
        <w:vertAlign w:val="baseline"/>
      </w:rPr>
    </w:lvl>
    <w:lvl w:ilvl="2">
      <w:start w:val="1"/>
      <w:numFmt w:val="decimal"/>
      <w:suff w:val="nothing"/>
      <w:lvlText w:val="%1.%2.%3 "/>
      <w:lvlJc w:val="left"/>
      <w:pPr>
        <w:ind w:left="852" w:firstLine="0"/>
      </w:pPr>
      <w:rPr>
        <w:rFonts w:ascii="Book Antiqua" w:eastAsia="黑体" w:hAnsi="Book Antiqua" w:cs="Times New Roman" w:hint="default"/>
        <w:b w:val="0"/>
        <w:bCs w:val="0"/>
        <w:i w:val="0"/>
        <w:iCs w:val="0"/>
        <w:caps w:val="0"/>
        <w:smallCaps w:val="0"/>
        <w:strike w:val="0"/>
        <w:dstrike w:val="0"/>
        <w:noProof w:val="0"/>
        <w:snapToGrid w:val="0"/>
        <w:vanish w:val="0"/>
        <w:color w:val="000000" w:themeColor="text1"/>
        <w:spacing w:val="0"/>
        <w:w w:val="0"/>
        <w:kern w:val="0"/>
        <w:position w:val="0"/>
        <w:sz w:val="32"/>
        <w:szCs w:val="32"/>
        <w:u w:val="none" w:color="000000"/>
        <w:effect w:val="none"/>
        <w:bdr w:val="none" w:sz="0" w:space="0" w:color="000000"/>
        <w:shd w:val="clear" w:color="auto" w:fill="auto"/>
        <w:vertAlign w:val="baseline"/>
        <w:em w:val="none"/>
        <w:specVanish w:val="0"/>
      </w:rPr>
    </w:lvl>
    <w:lvl w:ilvl="3">
      <w:start w:val="1"/>
      <w:numFmt w:val="decimal"/>
      <w:pStyle w:val="4"/>
      <w:suff w:val="nothing"/>
      <w:lvlText w:val="%1.%2.%3.%4 "/>
      <w:lvlJc w:val="left"/>
      <w:pPr>
        <w:ind w:left="852" w:firstLine="0"/>
      </w:pPr>
      <w:rPr>
        <w:rFonts w:ascii="Book Antiqua" w:eastAsia="黑体" w:hAnsi="Book Antiqua" w:cs="Arial" w:hint="default"/>
        <w:b w:val="0"/>
        <w:bCs/>
        <w:i w:val="0"/>
        <w:iCs w:val="0"/>
        <w:caps w:val="0"/>
        <w:strike w:val="0"/>
        <w:dstrike w:val="0"/>
        <w:vanish w:val="0"/>
        <w:color w:val="000000"/>
        <w:sz w:val="28"/>
        <w:szCs w:val="28"/>
        <w:vertAlign w:val="baseline"/>
      </w:rPr>
    </w:lvl>
    <w:lvl w:ilvl="4">
      <w:start w:val="1"/>
      <w:numFmt w:val="none"/>
      <w:pStyle w:val="a3"/>
      <w:suff w:val="nothing"/>
      <w:lvlText w:val="%5"/>
      <w:lvlJc w:val="left"/>
      <w:pPr>
        <w:ind w:left="852" w:firstLine="0"/>
      </w:pPr>
      <w:rPr>
        <w:rFonts w:ascii="Times New Roman" w:eastAsia="黑体" w:hAnsi="Times New Roman" w:cs="Times New Roman" w:hint="default"/>
        <w:b/>
        <w:bCs/>
        <w:i w:val="0"/>
        <w:iCs w:val="0"/>
        <w:sz w:val="24"/>
        <w:szCs w:val="24"/>
        <w:u w:val="none"/>
      </w:rPr>
    </w:lvl>
    <w:lvl w:ilvl="5">
      <w:start w:val="1"/>
      <w:numFmt w:val="decimal"/>
      <w:pStyle w:val="a4"/>
      <w:lvlText w:val="步骤 %6."/>
      <w:lvlJc w:val="right"/>
      <w:pPr>
        <w:tabs>
          <w:tab w:val="num" w:pos="2553"/>
        </w:tabs>
        <w:ind w:left="2553" w:hanging="159"/>
      </w:pPr>
      <w:rPr>
        <w:rFonts w:ascii="Book Antiqua" w:eastAsia="黑体" w:hAnsi="Book Antiqua" w:cs="Times New Roman" w:hint="default"/>
        <w:b w:val="0"/>
        <w:bCs/>
        <w:i w:val="0"/>
        <w:iCs w:val="0"/>
        <w:color w:val="auto"/>
        <w:sz w:val="21"/>
        <w:szCs w:val="21"/>
      </w:rPr>
    </w:lvl>
    <w:lvl w:ilvl="6">
      <w:start w:val="1"/>
      <w:numFmt w:val="lowerLetter"/>
      <w:lvlText w:val="%7."/>
      <w:lvlJc w:val="left"/>
      <w:pPr>
        <w:tabs>
          <w:tab w:val="num" w:pos="2978"/>
        </w:tabs>
        <w:ind w:left="2978" w:hanging="425"/>
      </w:pPr>
      <w:rPr>
        <w:rFonts w:ascii="Times New Roman" w:hAnsi="Times New Roman" w:cs="Book Antiqua" w:hint="default"/>
        <w:b w:val="0"/>
        <w:bCs/>
        <w:i w:val="0"/>
        <w:iCs w:val="0"/>
        <w:sz w:val="21"/>
        <w:szCs w:val="21"/>
        <w:u w:val="none"/>
      </w:rPr>
    </w:lvl>
    <w:lvl w:ilvl="7">
      <w:start w:val="1"/>
      <w:numFmt w:val="decimal"/>
      <w:lvlRestart w:val="1"/>
      <w:pStyle w:val="a5"/>
      <w:suff w:val="space"/>
      <w:lvlText w:val="图%1-%8"/>
      <w:lvlJc w:val="left"/>
      <w:pPr>
        <w:ind w:left="2553" w:firstLine="0"/>
      </w:pPr>
      <w:rPr>
        <w:rFonts w:ascii="Times New Roman" w:eastAsia="黑体" w:hAnsi="Times New Roman" w:cs="Book Antiqua" w:hint="default"/>
        <w:b w:val="0"/>
        <w:bCs/>
        <w:i w:val="0"/>
        <w:iCs w:val="0"/>
        <w:strike w:val="0"/>
        <w:dstrike w:val="0"/>
        <w:color w:val="auto"/>
        <w:sz w:val="21"/>
        <w:szCs w:val="21"/>
        <w:vertAlign w:val="baseline"/>
      </w:rPr>
    </w:lvl>
    <w:lvl w:ilvl="8">
      <w:start w:val="1"/>
      <w:numFmt w:val="decimal"/>
      <w:lvlRestart w:val="1"/>
      <w:pStyle w:val="a6"/>
      <w:suff w:val="space"/>
      <w:lvlText w:val="表%1-%9"/>
      <w:lvlJc w:val="left"/>
      <w:pPr>
        <w:ind w:left="2553" w:firstLine="0"/>
      </w:pPr>
      <w:rPr>
        <w:rFonts w:ascii="Times New Roman" w:eastAsia="黑体" w:hAnsi="Times New Roman" w:hint="default"/>
        <w:b w:val="0"/>
        <w:bCs/>
        <w:i w:val="0"/>
        <w:iCs w:val="0"/>
        <w:color w:val="auto"/>
        <w:sz w:val="21"/>
        <w:szCs w:val="21"/>
        <w:lang w:val="en-US"/>
      </w:rPr>
    </w:lvl>
  </w:abstractNum>
  <w:abstractNum w:abstractNumId="7">
    <w:nsid w:val="1A364420"/>
    <w:multiLevelType w:val="hybridMultilevel"/>
    <w:tmpl w:val="AA029ED6"/>
    <w:lvl w:ilvl="0" w:tplc="3BCC7028">
      <w:start w:val="1"/>
      <w:numFmt w:val="lowerLetter"/>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nsid w:val="1AB66554"/>
    <w:multiLevelType w:val="singleLevel"/>
    <w:tmpl w:val="FAAE83CA"/>
    <w:lvl w:ilvl="0">
      <w:start w:val="1"/>
      <w:numFmt w:val="decimal"/>
      <w:pStyle w:val="a7"/>
      <w:lvlText w:val="图 %1"/>
      <w:lvlJc w:val="left"/>
      <w:pPr>
        <w:tabs>
          <w:tab w:val="num" w:pos="720"/>
        </w:tabs>
        <w:ind w:left="0" w:firstLine="0"/>
      </w:pPr>
      <w:rPr>
        <w:rFonts w:ascii="Times New Roman" w:hAnsi="Times New Roman" w:hint="default"/>
      </w:rPr>
    </w:lvl>
  </w:abstractNum>
  <w:abstractNum w:abstractNumId="9">
    <w:nsid w:val="1DBF583A"/>
    <w:multiLevelType w:val="multilevel"/>
    <w:tmpl w:val="1DBF583A"/>
    <w:lvl w:ilvl="0">
      <w:start w:val="1"/>
      <w:numFmt w:val="decimal"/>
      <w:pStyle w:val="a8"/>
      <w:suff w:val="nothing"/>
      <w:lvlText w:val="注%1："/>
      <w:lvlJc w:val="left"/>
      <w:pPr>
        <w:ind w:left="811" w:hanging="448"/>
      </w:pPr>
      <w:rPr>
        <w:rFonts w:ascii="黑体" w:eastAsia="黑体" w:hint="eastAsia"/>
        <w:b w:val="0"/>
        <w:i w:val="0"/>
        <w:sz w:val="18"/>
        <w:szCs w:val="18"/>
      </w:rPr>
    </w:lvl>
    <w:lvl w:ilvl="1" w:tentative="1">
      <w:start w:val="1"/>
      <w:numFmt w:val="lowerLetter"/>
      <w:lvlText w:val="%2)"/>
      <w:lvlJc w:val="left"/>
      <w:pPr>
        <w:tabs>
          <w:tab w:val="left" w:pos="180"/>
        </w:tabs>
        <w:ind w:left="1172" w:hanging="629"/>
      </w:pPr>
      <w:rPr>
        <w:rFonts w:hint="eastAsia"/>
      </w:rPr>
    </w:lvl>
    <w:lvl w:ilvl="2" w:tentative="1">
      <w:start w:val="1"/>
      <w:numFmt w:val="lowerRoman"/>
      <w:lvlText w:val="%3."/>
      <w:lvlJc w:val="right"/>
      <w:pPr>
        <w:tabs>
          <w:tab w:val="left" w:pos="180"/>
        </w:tabs>
        <w:ind w:left="1172" w:hanging="629"/>
      </w:pPr>
      <w:rPr>
        <w:rFonts w:hint="eastAsia"/>
      </w:rPr>
    </w:lvl>
    <w:lvl w:ilvl="3" w:tentative="1">
      <w:start w:val="1"/>
      <w:numFmt w:val="decimal"/>
      <w:lvlText w:val="%4."/>
      <w:lvlJc w:val="left"/>
      <w:pPr>
        <w:tabs>
          <w:tab w:val="left" w:pos="180"/>
        </w:tabs>
        <w:ind w:left="1172" w:hanging="629"/>
      </w:pPr>
      <w:rPr>
        <w:rFonts w:hint="eastAsia"/>
      </w:rPr>
    </w:lvl>
    <w:lvl w:ilvl="4" w:tentative="1">
      <w:start w:val="1"/>
      <w:numFmt w:val="lowerLetter"/>
      <w:lvlText w:val="%5)"/>
      <w:lvlJc w:val="left"/>
      <w:pPr>
        <w:tabs>
          <w:tab w:val="left" w:pos="180"/>
        </w:tabs>
        <w:ind w:left="1172" w:hanging="629"/>
      </w:pPr>
      <w:rPr>
        <w:rFonts w:hint="eastAsia"/>
      </w:rPr>
    </w:lvl>
    <w:lvl w:ilvl="5" w:tentative="1">
      <w:start w:val="1"/>
      <w:numFmt w:val="lowerRoman"/>
      <w:lvlText w:val="%6."/>
      <w:lvlJc w:val="right"/>
      <w:pPr>
        <w:tabs>
          <w:tab w:val="left" w:pos="180"/>
        </w:tabs>
        <w:ind w:left="1172" w:hanging="629"/>
      </w:pPr>
      <w:rPr>
        <w:rFonts w:hint="eastAsia"/>
      </w:rPr>
    </w:lvl>
    <w:lvl w:ilvl="6" w:tentative="1">
      <w:start w:val="1"/>
      <w:numFmt w:val="decimal"/>
      <w:lvlText w:val="%7."/>
      <w:lvlJc w:val="left"/>
      <w:pPr>
        <w:tabs>
          <w:tab w:val="left" w:pos="180"/>
        </w:tabs>
        <w:ind w:left="1172" w:hanging="629"/>
      </w:pPr>
      <w:rPr>
        <w:rFonts w:hint="eastAsia"/>
      </w:rPr>
    </w:lvl>
    <w:lvl w:ilvl="7" w:tentative="1">
      <w:start w:val="1"/>
      <w:numFmt w:val="lowerLetter"/>
      <w:lvlText w:val="%8)"/>
      <w:lvlJc w:val="left"/>
      <w:pPr>
        <w:tabs>
          <w:tab w:val="left" w:pos="180"/>
        </w:tabs>
        <w:ind w:left="1172" w:hanging="629"/>
      </w:pPr>
      <w:rPr>
        <w:rFonts w:hint="eastAsia"/>
      </w:rPr>
    </w:lvl>
    <w:lvl w:ilvl="8" w:tentative="1">
      <w:start w:val="1"/>
      <w:numFmt w:val="lowerRoman"/>
      <w:lvlText w:val="%9."/>
      <w:lvlJc w:val="right"/>
      <w:pPr>
        <w:tabs>
          <w:tab w:val="left" w:pos="180"/>
        </w:tabs>
        <w:ind w:left="1172" w:hanging="629"/>
      </w:pPr>
      <w:rPr>
        <w:rFonts w:hint="eastAsia"/>
      </w:rPr>
    </w:lvl>
  </w:abstractNum>
  <w:abstractNum w:abstractNumId="10">
    <w:nsid w:val="1EF41D18"/>
    <w:multiLevelType w:val="hybridMultilevel"/>
    <w:tmpl w:val="EF841F6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1FC91163"/>
    <w:multiLevelType w:val="multilevel"/>
    <w:tmpl w:val="03F2C7B0"/>
    <w:lvl w:ilvl="0">
      <w:start w:val="1"/>
      <w:numFmt w:val="decimal"/>
      <w:pStyle w:val="a9"/>
      <w:suff w:val="nothing"/>
      <w:lvlText w:val="%1　"/>
      <w:lvlJc w:val="left"/>
      <w:pPr>
        <w:ind w:left="0" w:firstLine="0"/>
      </w:pPr>
      <w:rPr>
        <w:rFonts w:ascii="黑体" w:eastAsia="黑体" w:hAnsi="Times New Roman" w:hint="eastAsia"/>
        <w:b w:val="0"/>
        <w:i w:val="0"/>
        <w:sz w:val="21"/>
        <w:szCs w:val="21"/>
      </w:rPr>
    </w:lvl>
    <w:lvl w:ilvl="1">
      <w:start w:val="1"/>
      <w:numFmt w:val="decimal"/>
      <w:pStyle w:val="aa"/>
      <w:suff w:val="nothing"/>
      <w:lvlText w:val="%1.%2　"/>
      <w:lvlJc w:val="left"/>
      <w:pPr>
        <w:ind w:left="851" w:firstLine="0"/>
      </w:pPr>
      <w:rPr>
        <w:rFonts w:ascii="黑体" w:eastAsia="黑体" w:hAnsi="Times New Roman" w:cs="Times New Roman" w:hint="eastAsia"/>
        <w:b w:val="0"/>
        <w:bCs w:val="0"/>
        <w:i w:val="0"/>
        <w:iCs w:val="0"/>
        <w:caps w:val="0"/>
        <w:strike w:val="0"/>
        <w:dstrike w:val="0"/>
        <w:spacing w:val="0"/>
        <w:kern w:val="0"/>
        <w:position w:val="0"/>
        <w:sz w:val="21"/>
        <w:szCs w:val="21"/>
        <w:u w:val="none"/>
      </w:rPr>
    </w:lvl>
    <w:lvl w:ilvl="2">
      <w:start w:val="1"/>
      <w:numFmt w:val="decimal"/>
      <w:pStyle w:val="ab"/>
      <w:suff w:val="nothing"/>
      <w:lvlText w:val="%1.%2.%3　"/>
      <w:lvlJc w:val="left"/>
      <w:pPr>
        <w:ind w:left="0" w:firstLine="0"/>
      </w:pPr>
      <w:rPr>
        <w:rFonts w:ascii="黑体" w:eastAsia="黑体" w:hAnsi="Times New Roman" w:hint="eastAsia"/>
        <w:b w:val="0"/>
        <w:i w:val="0"/>
        <w:sz w:val="21"/>
      </w:rPr>
    </w:lvl>
    <w:lvl w:ilvl="3">
      <w:start w:val="1"/>
      <w:numFmt w:val="decimal"/>
      <w:suff w:val="nothing"/>
      <w:lvlText w:val="%1.%2.%3.%4　"/>
      <w:lvlJc w:val="left"/>
      <w:pPr>
        <w:ind w:left="0" w:firstLine="0"/>
      </w:pPr>
      <w:rPr>
        <w:rFonts w:ascii="黑体" w:eastAsia="黑体" w:hAnsi="Times New Roman" w:hint="eastAsia"/>
        <w:b w:val="0"/>
        <w:i w:val="0"/>
        <w:color w:val="auto"/>
        <w:sz w:val="21"/>
      </w:rPr>
    </w:lvl>
    <w:lvl w:ilvl="4" w:tentative="1">
      <w:start w:val="1"/>
      <w:numFmt w:val="decimal"/>
      <w:pStyle w:val="ac"/>
      <w:suff w:val="nothing"/>
      <w:lvlText w:val="%1.%2.%3.%4.%5　"/>
      <w:lvlJc w:val="left"/>
      <w:pPr>
        <w:ind w:left="0" w:firstLine="0"/>
      </w:pPr>
      <w:rPr>
        <w:rFonts w:ascii="黑体" w:eastAsia="黑体" w:hAnsi="Times New Roman" w:hint="eastAsia"/>
        <w:b w:val="0"/>
        <w:i w:val="0"/>
        <w:sz w:val="21"/>
      </w:rPr>
    </w:lvl>
    <w:lvl w:ilvl="5" w:tentative="1">
      <w:start w:val="1"/>
      <w:numFmt w:val="decimal"/>
      <w:pStyle w:val="ad"/>
      <w:suff w:val="nothing"/>
      <w:lvlText w:val="%1.%2.%3.%4.%5.%6　"/>
      <w:lvlJc w:val="left"/>
      <w:pPr>
        <w:ind w:left="0" w:firstLine="0"/>
      </w:pPr>
      <w:rPr>
        <w:rFonts w:ascii="黑体" w:eastAsia="黑体" w:hAnsi="Times New Roman" w:hint="eastAsia"/>
        <w:b w:val="0"/>
        <w:i w:val="0"/>
        <w:sz w:val="21"/>
      </w:rPr>
    </w:lvl>
    <w:lvl w:ilvl="6" w:tentative="1">
      <w:start w:val="1"/>
      <w:numFmt w:val="decimal"/>
      <w:suff w:val="nothing"/>
      <w:lvlText w:val="%1%2.%3.%4.%5.%6.%7　"/>
      <w:lvlJc w:val="left"/>
      <w:pPr>
        <w:ind w:left="0" w:firstLine="0"/>
      </w:pPr>
      <w:rPr>
        <w:rFonts w:ascii="黑体" w:eastAsia="黑体" w:hAnsi="Times New Roman" w:hint="eastAsia"/>
        <w:b w:val="0"/>
        <w:i w:val="0"/>
        <w:sz w:val="21"/>
      </w:rPr>
    </w:lvl>
    <w:lvl w:ilvl="7" w:tentative="1">
      <w:start w:val="1"/>
      <w:numFmt w:val="decimal"/>
      <w:lvlText w:val="%1.%2.%3.%4.%5.%6.%7.%8"/>
      <w:lvlJc w:val="left"/>
      <w:pPr>
        <w:tabs>
          <w:tab w:val="left" w:pos="4351"/>
        </w:tabs>
        <w:ind w:left="3969" w:hanging="1418"/>
      </w:pPr>
      <w:rPr>
        <w:rFonts w:hint="eastAsia"/>
      </w:rPr>
    </w:lvl>
    <w:lvl w:ilvl="8" w:tentative="1">
      <w:start w:val="1"/>
      <w:numFmt w:val="decimal"/>
      <w:lvlText w:val="%1.%2.%3.%4.%5.%6.%7.%8.%9"/>
      <w:lvlJc w:val="left"/>
      <w:pPr>
        <w:tabs>
          <w:tab w:val="left" w:pos="4777"/>
        </w:tabs>
        <w:ind w:left="4677" w:hanging="1700"/>
      </w:pPr>
      <w:rPr>
        <w:rFonts w:hint="eastAsia"/>
      </w:rPr>
    </w:lvl>
  </w:abstractNum>
  <w:abstractNum w:abstractNumId="12">
    <w:nsid w:val="22827D5B"/>
    <w:multiLevelType w:val="multilevel"/>
    <w:tmpl w:val="22827D5B"/>
    <w:lvl w:ilvl="0">
      <w:start w:val="1"/>
      <w:numFmt w:val="none"/>
      <w:pStyle w:val="ae"/>
      <w:suff w:val="nothing"/>
      <w:lvlText w:val="%1注："/>
      <w:lvlJc w:val="left"/>
      <w:pPr>
        <w:ind w:left="726" w:hanging="363"/>
      </w:pPr>
      <w:rPr>
        <w:rFonts w:ascii="黑体" w:eastAsia="黑体" w:hAnsi="Times New Roman" w:hint="eastAsia"/>
        <w:b w:val="0"/>
        <w:i w:val="0"/>
        <w:sz w:val="18"/>
      </w:rPr>
    </w:lvl>
    <w:lvl w:ilvl="1" w:tentative="1">
      <w:start w:val="1"/>
      <w:numFmt w:val="lowerLetter"/>
      <w:lvlText w:val="%2)"/>
      <w:lvlJc w:val="left"/>
      <w:pPr>
        <w:tabs>
          <w:tab w:val="left" w:pos="1140"/>
        </w:tabs>
        <w:ind w:left="726" w:hanging="363"/>
      </w:pPr>
      <w:rPr>
        <w:rFonts w:hint="eastAsia"/>
      </w:rPr>
    </w:lvl>
    <w:lvl w:ilvl="2" w:tentative="1">
      <w:start w:val="1"/>
      <w:numFmt w:val="lowerRoman"/>
      <w:lvlText w:val="%3."/>
      <w:lvlJc w:val="right"/>
      <w:pPr>
        <w:tabs>
          <w:tab w:val="left" w:pos="1140"/>
        </w:tabs>
        <w:ind w:left="726" w:hanging="363"/>
      </w:pPr>
      <w:rPr>
        <w:rFonts w:hint="eastAsia"/>
      </w:rPr>
    </w:lvl>
    <w:lvl w:ilvl="3" w:tentative="1">
      <w:start w:val="1"/>
      <w:numFmt w:val="decimal"/>
      <w:lvlText w:val="%4."/>
      <w:lvlJc w:val="left"/>
      <w:pPr>
        <w:tabs>
          <w:tab w:val="left" w:pos="1140"/>
        </w:tabs>
        <w:ind w:left="726" w:hanging="363"/>
      </w:pPr>
      <w:rPr>
        <w:rFonts w:hint="eastAsia"/>
      </w:rPr>
    </w:lvl>
    <w:lvl w:ilvl="4" w:tentative="1">
      <w:start w:val="1"/>
      <w:numFmt w:val="lowerLetter"/>
      <w:lvlText w:val="%5)"/>
      <w:lvlJc w:val="left"/>
      <w:pPr>
        <w:tabs>
          <w:tab w:val="left" w:pos="1140"/>
        </w:tabs>
        <w:ind w:left="726" w:hanging="363"/>
      </w:pPr>
      <w:rPr>
        <w:rFonts w:hint="eastAsia"/>
      </w:rPr>
    </w:lvl>
    <w:lvl w:ilvl="5" w:tentative="1">
      <w:start w:val="1"/>
      <w:numFmt w:val="lowerRoman"/>
      <w:lvlText w:val="%6."/>
      <w:lvlJc w:val="right"/>
      <w:pPr>
        <w:tabs>
          <w:tab w:val="left" w:pos="1140"/>
        </w:tabs>
        <w:ind w:left="726" w:hanging="363"/>
      </w:pPr>
      <w:rPr>
        <w:rFonts w:hint="eastAsia"/>
      </w:rPr>
    </w:lvl>
    <w:lvl w:ilvl="6" w:tentative="1">
      <w:start w:val="1"/>
      <w:numFmt w:val="decimal"/>
      <w:lvlText w:val="%7."/>
      <w:lvlJc w:val="left"/>
      <w:pPr>
        <w:tabs>
          <w:tab w:val="left" w:pos="1140"/>
        </w:tabs>
        <w:ind w:left="726" w:hanging="363"/>
      </w:pPr>
      <w:rPr>
        <w:rFonts w:hint="eastAsia"/>
      </w:rPr>
    </w:lvl>
    <w:lvl w:ilvl="7" w:tentative="1">
      <w:start w:val="1"/>
      <w:numFmt w:val="lowerLetter"/>
      <w:lvlText w:val="%8)"/>
      <w:lvlJc w:val="left"/>
      <w:pPr>
        <w:tabs>
          <w:tab w:val="left" w:pos="1140"/>
        </w:tabs>
        <w:ind w:left="726" w:hanging="363"/>
      </w:pPr>
      <w:rPr>
        <w:rFonts w:hint="eastAsia"/>
      </w:rPr>
    </w:lvl>
    <w:lvl w:ilvl="8" w:tentative="1">
      <w:start w:val="1"/>
      <w:numFmt w:val="lowerRoman"/>
      <w:lvlText w:val="%9."/>
      <w:lvlJc w:val="right"/>
      <w:pPr>
        <w:tabs>
          <w:tab w:val="left" w:pos="1140"/>
        </w:tabs>
        <w:ind w:left="726" w:hanging="363"/>
      </w:pPr>
      <w:rPr>
        <w:rFonts w:hint="eastAsia"/>
      </w:rPr>
    </w:lvl>
  </w:abstractNum>
  <w:abstractNum w:abstractNumId="13">
    <w:nsid w:val="2A8F7113"/>
    <w:multiLevelType w:val="multilevel"/>
    <w:tmpl w:val="2A8F7113"/>
    <w:lvl w:ilvl="0">
      <w:start w:val="1"/>
      <w:numFmt w:val="upperLetter"/>
      <w:pStyle w:val="af"/>
      <w:suff w:val="space"/>
      <w:lvlText w:val="%1"/>
      <w:lvlJc w:val="left"/>
      <w:pPr>
        <w:ind w:left="623" w:hanging="425"/>
      </w:pPr>
      <w:rPr>
        <w:rFonts w:hint="eastAsia"/>
      </w:rPr>
    </w:lvl>
    <w:lvl w:ilvl="1">
      <w:start w:val="1"/>
      <w:numFmt w:val="decimal"/>
      <w:pStyle w:val="af0"/>
      <w:suff w:val="nothing"/>
      <w:lvlText w:val="图%1.%2　"/>
      <w:lvlJc w:val="left"/>
      <w:pPr>
        <w:ind w:left="1190" w:hanging="567"/>
      </w:pPr>
      <w:rPr>
        <w:rFonts w:hint="eastAsia"/>
      </w:rPr>
    </w:lvl>
    <w:lvl w:ilvl="2" w:tentative="1">
      <w:start w:val="1"/>
      <w:numFmt w:val="decimal"/>
      <w:lvlText w:val="%1.%2.%3"/>
      <w:lvlJc w:val="left"/>
      <w:pPr>
        <w:tabs>
          <w:tab w:val="left" w:pos="1616"/>
        </w:tabs>
        <w:ind w:left="1616" w:hanging="567"/>
      </w:pPr>
      <w:rPr>
        <w:rFonts w:hint="eastAsia"/>
      </w:rPr>
    </w:lvl>
    <w:lvl w:ilvl="3" w:tentative="1">
      <w:start w:val="1"/>
      <w:numFmt w:val="decimal"/>
      <w:lvlText w:val="%1.%2.%3.%4"/>
      <w:lvlJc w:val="left"/>
      <w:pPr>
        <w:tabs>
          <w:tab w:val="left" w:pos="2914"/>
        </w:tabs>
        <w:ind w:left="2182" w:hanging="708"/>
      </w:pPr>
      <w:rPr>
        <w:rFonts w:hint="eastAsia"/>
      </w:rPr>
    </w:lvl>
    <w:lvl w:ilvl="4" w:tentative="1">
      <w:start w:val="1"/>
      <w:numFmt w:val="decimal"/>
      <w:lvlText w:val="%1.%2.%3.%4.%5"/>
      <w:lvlJc w:val="left"/>
      <w:pPr>
        <w:tabs>
          <w:tab w:val="left" w:pos="3699"/>
        </w:tabs>
        <w:ind w:left="2749" w:hanging="850"/>
      </w:pPr>
      <w:rPr>
        <w:rFonts w:hint="eastAsia"/>
      </w:rPr>
    </w:lvl>
    <w:lvl w:ilvl="5" w:tentative="1">
      <w:start w:val="1"/>
      <w:numFmt w:val="decimal"/>
      <w:lvlText w:val="%1.%2.%3.%4.%5.%6"/>
      <w:lvlJc w:val="left"/>
      <w:pPr>
        <w:tabs>
          <w:tab w:val="left" w:pos="4484"/>
        </w:tabs>
        <w:ind w:left="3458" w:hanging="1134"/>
      </w:pPr>
      <w:rPr>
        <w:rFonts w:hint="eastAsia"/>
      </w:rPr>
    </w:lvl>
    <w:lvl w:ilvl="6" w:tentative="1">
      <w:start w:val="1"/>
      <w:numFmt w:val="decimal"/>
      <w:lvlText w:val="%1.%2.%3.%4.%5.%6.%7"/>
      <w:lvlJc w:val="left"/>
      <w:pPr>
        <w:tabs>
          <w:tab w:val="left" w:pos="5269"/>
        </w:tabs>
        <w:ind w:left="4025" w:hanging="1276"/>
      </w:pPr>
      <w:rPr>
        <w:rFonts w:hint="eastAsia"/>
      </w:rPr>
    </w:lvl>
    <w:lvl w:ilvl="7" w:tentative="1">
      <w:start w:val="1"/>
      <w:numFmt w:val="decimal"/>
      <w:lvlText w:val="%1.%2.%3.%4.%5.%6.%7.%8"/>
      <w:lvlJc w:val="left"/>
      <w:pPr>
        <w:tabs>
          <w:tab w:val="left" w:pos="6054"/>
        </w:tabs>
        <w:ind w:left="4592" w:hanging="1418"/>
      </w:pPr>
      <w:rPr>
        <w:rFonts w:hint="eastAsia"/>
      </w:rPr>
    </w:lvl>
    <w:lvl w:ilvl="8" w:tentative="1">
      <w:start w:val="1"/>
      <w:numFmt w:val="decimal"/>
      <w:lvlText w:val="%1.%2.%3.%4.%5.%6.%7.%8.%9"/>
      <w:lvlJc w:val="left"/>
      <w:pPr>
        <w:tabs>
          <w:tab w:val="left" w:pos="6840"/>
        </w:tabs>
        <w:ind w:left="5300" w:hanging="1700"/>
      </w:pPr>
      <w:rPr>
        <w:rFonts w:hint="eastAsia"/>
      </w:rPr>
    </w:lvl>
  </w:abstractNum>
  <w:abstractNum w:abstractNumId="14">
    <w:nsid w:val="2BD42C60"/>
    <w:multiLevelType w:val="hybridMultilevel"/>
    <w:tmpl w:val="C2164EBC"/>
    <w:lvl w:ilvl="0" w:tplc="7534EAC2">
      <w:start w:val="1"/>
      <w:numFmt w:val="lowerLetter"/>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
    <w:nsid w:val="2C5917C3"/>
    <w:multiLevelType w:val="multilevel"/>
    <w:tmpl w:val="2C5917C3"/>
    <w:lvl w:ilvl="0">
      <w:start w:val="1"/>
      <w:numFmt w:val="none"/>
      <w:pStyle w:val="af1"/>
      <w:suff w:val="nothing"/>
      <w:lvlText w:val="%1——"/>
      <w:lvlJc w:val="left"/>
      <w:pPr>
        <w:ind w:left="833" w:hanging="408"/>
      </w:pPr>
      <w:rPr>
        <w:rFonts w:hint="eastAsia"/>
      </w:rPr>
    </w:lvl>
    <w:lvl w:ilvl="1" w:tentative="1">
      <w:start w:val="1"/>
      <w:numFmt w:val="bullet"/>
      <w:pStyle w:val="af2"/>
      <w:lvlText w:val=""/>
      <w:lvlJc w:val="left"/>
      <w:pPr>
        <w:tabs>
          <w:tab w:val="left" w:pos="760"/>
        </w:tabs>
        <w:ind w:left="1264" w:hanging="413"/>
      </w:pPr>
      <w:rPr>
        <w:rFonts w:ascii="Symbol" w:hAnsi="Symbol" w:hint="default"/>
        <w:color w:val="auto"/>
      </w:rPr>
    </w:lvl>
    <w:lvl w:ilvl="2" w:tentative="1">
      <w:start w:val="1"/>
      <w:numFmt w:val="bullet"/>
      <w:pStyle w:val="af3"/>
      <w:lvlText w:val=""/>
      <w:lvlJc w:val="left"/>
      <w:pPr>
        <w:tabs>
          <w:tab w:val="left" w:pos="1678"/>
        </w:tabs>
        <w:ind w:left="1678" w:hanging="414"/>
      </w:pPr>
      <w:rPr>
        <w:rFonts w:ascii="Symbol" w:hAnsi="Symbol" w:hint="default"/>
        <w:color w:val="auto"/>
      </w:rPr>
    </w:lvl>
    <w:lvl w:ilvl="3" w:tentative="1">
      <w:start w:val="1"/>
      <w:numFmt w:val="decimal"/>
      <w:lvlText w:val="%4."/>
      <w:lvlJc w:val="left"/>
      <w:pPr>
        <w:tabs>
          <w:tab w:val="left" w:pos="2071"/>
        </w:tabs>
        <w:ind w:left="1884" w:hanging="528"/>
      </w:pPr>
      <w:rPr>
        <w:rFonts w:hint="eastAsia"/>
      </w:rPr>
    </w:lvl>
    <w:lvl w:ilvl="4" w:tentative="1">
      <w:start w:val="1"/>
      <w:numFmt w:val="lowerLetter"/>
      <w:lvlText w:val="%5)"/>
      <w:lvlJc w:val="left"/>
      <w:pPr>
        <w:tabs>
          <w:tab w:val="left" w:pos="2383"/>
        </w:tabs>
        <w:ind w:left="2196" w:hanging="528"/>
      </w:pPr>
      <w:rPr>
        <w:rFonts w:hint="eastAsia"/>
      </w:rPr>
    </w:lvl>
    <w:lvl w:ilvl="5" w:tentative="1">
      <w:start w:val="1"/>
      <w:numFmt w:val="lowerRoman"/>
      <w:lvlText w:val="%6."/>
      <w:lvlJc w:val="right"/>
      <w:pPr>
        <w:tabs>
          <w:tab w:val="left" w:pos="2695"/>
        </w:tabs>
        <w:ind w:left="2508" w:hanging="528"/>
      </w:pPr>
      <w:rPr>
        <w:rFonts w:hint="eastAsia"/>
      </w:rPr>
    </w:lvl>
    <w:lvl w:ilvl="6" w:tentative="1">
      <w:start w:val="1"/>
      <w:numFmt w:val="decimal"/>
      <w:lvlText w:val="%7."/>
      <w:lvlJc w:val="left"/>
      <w:pPr>
        <w:tabs>
          <w:tab w:val="left" w:pos="3007"/>
        </w:tabs>
        <w:ind w:left="2820" w:hanging="528"/>
      </w:pPr>
      <w:rPr>
        <w:rFonts w:hint="eastAsia"/>
      </w:rPr>
    </w:lvl>
    <w:lvl w:ilvl="7" w:tentative="1">
      <w:start w:val="1"/>
      <w:numFmt w:val="lowerLetter"/>
      <w:lvlText w:val="%8)"/>
      <w:lvlJc w:val="left"/>
      <w:pPr>
        <w:tabs>
          <w:tab w:val="left" w:pos="3319"/>
        </w:tabs>
        <w:ind w:left="3132" w:hanging="528"/>
      </w:pPr>
      <w:rPr>
        <w:rFonts w:hint="eastAsia"/>
      </w:rPr>
    </w:lvl>
    <w:lvl w:ilvl="8" w:tentative="1">
      <w:start w:val="1"/>
      <w:numFmt w:val="lowerRoman"/>
      <w:lvlText w:val="%9."/>
      <w:lvlJc w:val="right"/>
      <w:pPr>
        <w:tabs>
          <w:tab w:val="left" w:pos="3631"/>
        </w:tabs>
        <w:ind w:left="3444" w:hanging="528"/>
      </w:pPr>
      <w:rPr>
        <w:rFonts w:hint="eastAsia"/>
      </w:rPr>
    </w:lvl>
  </w:abstractNum>
  <w:abstractNum w:abstractNumId="16">
    <w:nsid w:val="31F961C4"/>
    <w:multiLevelType w:val="hybridMultilevel"/>
    <w:tmpl w:val="59D4976A"/>
    <w:lvl w:ilvl="0" w:tplc="19308F8C">
      <w:start w:val="1"/>
      <w:numFmt w:val="lowerLetter"/>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
    <w:nsid w:val="32B2232D"/>
    <w:multiLevelType w:val="hybridMultilevel"/>
    <w:tmpl w:val="C6402B88"/>
    <w:lvl w:ilvl="0" w:tplc="79ECD7D0">
      <w:start w:val="1"/>
      <w:numFmt w:val="decimal"/>
      <w:pStyle w:val="Table"/>
      <w:lvlText w:val="Table %1."/>
      <w:lvlJc w:val="left"/>
      <w:pPr>
        <w:ind w:left="2040" w:hanging="480"/>
      </w:pPr>
      <w:rPr>
        <w:rFonts w:ascii="Arial Unicode MS" w:eastAsia="Arial Unicode MS" w:hAnsi="Arial Unicode MS" w:cs="Arial Unicode MS"/>
        <w:b w:val="0"/>
        <w:bCs w:val="0"/>
        <w:i w:val="0"/>
        <w:iCs w:val="0"/>
        <w:caps w:val="0"/>
        <w:smallCaps w:val="0"/>
        <w:strike w:val="0"/>
        <w:dstrike w:val="0"/>
        <w:noProof w:val="0"/>
        <w:snapToGrid w:val="0"/>
        <w:vanish w:val="0"/>
        <w:color w:val="000000"/>
        <w:spacing w:val="0"/>
        <w:w w:val="0"/>
        <w:kern w:val="0"/>
        <w:position w:val="0"/>
        <w:sz w:val="24"/>
        <w:szCs w:val="24"/>
        <w:u w:val="none"/>
        <w:vertAlign w:val="baseline"/>
        <w:em w:val="none"/>
      </w:rPr>
    </w:lvl>
    <w:lvl w:ilvl="1" w:tplc="04090019">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8">
    <w:nsid w:val="3D733618"/>
    <w:multiLevelType w:val="multilevel"/>
    <w:tmpl w:val="3D733618"/>
    <w:lvl w:ilvl="0" w:tentative="1">
      <w:start w:val="1"/>
      <w:numFmt w:val="decimal"/>
      <w:pStyle w:val="af4"/>
      <w:lvlText w:val="%1)"/>
      <w:lvlJc w:val="left"/>
      <w:pPr>
        <w:tabs>
          <w:tab w:val="left" w:pos="0"/>
        </w:tabs>
        <w:ind w:left="720" w:hanging="357"/>
      </w:pPr>
      <w:rPr>
        <w:rFonts w:hint="eastAsia"/>
      </w:rPr>
    </w:lvl>
    <w:lvl w:ilvl="1" w:tentative="1">
      <w:start w:val="1"/>
      <w:numFmt w:val="lowerLetter"/>
      <w:lvlText w:val="%2)"/>
      <w:lvlJc w:val="left"/>
      <w:pPr>
        <w:tabs>
          <w:tab w:val="left" w:pos="504"/>
        </w:tabs>
        <w:ind w:left="544" w:hanging="544"/>
      </w:pPr>
      <w:rPr>
        <w:rFonts w:hint="eastAsia"/>
      </w:rPr>
    </w:lvl>
    <w:lvl w:ilvl="2" w:tentative="1">
      <w:start w:val="1"/>
      <w:numFmt w:val="lowerRoman"/>
      <w:lvlText w:val="%3."/>
      <w:lvlJc w:val="right"/>
      <w:pPr>
        <w:tabs>
          <w:tab w:val="left" w:pos="532"/>
        </w:tabs>
        <w:ind w:left="544" w:hanging="544"/>
      </w:pPr>
      <w:rPr>
        <w:rFonts w:hint="eastAsia"/>
      </w:rPr>
    </w:lvl>
    <w:lvl w:ilvl="3" w:tentative="1">
      <w:start w:val="1"/>
      <w:numFmt w:val="decimal"/>
      <w:lvlText w:val="%4."/>
      <w:lvlJc w:val="left"/>
      <w:pPr>
        <w:tabs>
          <w:tab w:val="left" w:pos="560"/>
        </w:tabs>
        <w:ind w:left="544" w:hanging="544"/>
      </w:pPr>
      <w:rPr>
        <w:rFonts w:hint="eastAsia"/>
      </w:rPr>
    </w:lvl>
    <w:lvl w:ilvl="4" w:tentative="1">
      <w:start w:val="1"/>
      <w:numFmt w:val="lowerLetter"/>
      <w:lvlText w:val="%5)"/>
      <w:lvlJc w:val="left"/>
      <w:pPr>
        <w:tabs>
          <w:tab w:val="left" w:pos="588"/>
        </w:tabs>
        <w:ind w:left="544" w:hanging="544"/>
      </w:pPr>
      <w:rPr>
        <w:rFonts w:hint="eastAsia"/>
      </w:rPr>
    </w:lvl>
    <w:lvl w:ilvl="5" w:tentative="1">
      <w:start w:val="1"/>
      <w:numFmt w:val="lowerRoman"/>
      <w:lvlText w:val="%6."/>
      <w:lvlJc w:val="right"/>
      <w:pPr>
        <w:tabs>
          <w:tab w:val="left" w:pos="616"/>
        </w:tabs>
        <w:ind w:left="544" w:hanging="544"/>
      </w:pPr>
      <w:rPr>
        <w:rFonts w:hint="eastAsia"/>
      </w:rPr>
    </w:lvl>
    <w:lvl w:ilvl="6" w:tentative="1">
      <w:start w:val="1"/>
      <w:numFmt w:val="decimal"/>
      <w:lvlText w:val="%7."/>
      <w:lvlJc w:val="left"/>
      <w:pPr>
        <w:tabs>
          <w:tab w:val="left" w:pos="644"/>
        </w:tabs>
        <w:ind w:left="544" w:hanging="544"/>
      </w:pPr>
      <w:rPr>
        <w:rFonts w:hint="eastAsia"/>
      </w:rPr>
    </w:lvl>
    <w:lvl w:ilvl="7" w:tentative="1">
      <w:start w:val="1"/>
      <w:numFmt w:val="lowerLetter"/>
      <w:lvlText w:val="%8)"/>
      <w:lvlJc w:val="left"/>
      <w:pPr>
        <w:tabs>
          <w:tab w:val="left" w:pos="672"/>
        </w:tabs>
        <w:ind w:left="544" w:hanging="544"/>
      </w:pPr>
      <w:rPr>
        <w:rFonts w:hint="eastAsia"/>
      </w:rPr>
    </w:lvl>
    <w:lvl w:ilvl="8" w:tentative="1">
      <w:start w:val="1"/>
      <w:numFmt w:val="lowerRoman"/>
      <w:lvlText w:val="%9."/>
      <w:lvlJc w:val="right"/>
      <w:pPr>
        <w:tabs>
          <w:tab w:val="left" w:pos="700"/>
        </w:tabs>
        <w:ind w:left="544" w:hanging="544"/>
      </w:pPr>
      <w:rPr>
        <w:rFonts w:hint="eastAsia"/>
      </w:rPr>
    </w:lvl>
  </w:abstractNum>
  <w:abstractNum w:abstractNumId="19">
    <w:nsid w:val="3F845F4A"/>
    <w:multiLevelType w:val="hybridMultilevel"/>
    <w:tmpl w:val="2B8E56BC"/>
    <w:lvl w:ilvl="0" w:tplc="7E0626DC">
      <w:start w:val="1"/>
      <w:numFmt w:val="lowerLetter"/>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
    <w:nsid w:val="42FE570A"/>
    <w:multiLevelType w:val="multilevel"/>
    <w:tmpl w:val="11FEBED6"/>
    <w:lvl w:ilvl="0">
      <w:start w:val="1"/>
      <w:numFmt w:val="decimal"/>
      <w:suff w:val="nothing"/>
      <w:lvlText w:val="%1  "/>
      <w:lvlJc w:val="left"/>
      <w:pPr>
        <w:ind w:left="0" w:firstLine="0"/>
      </w:pPr>
      <w:rPr>
        <w:rFonts w:ascii="Arial" w:eastAsia="黑体" w:hAnsi="Arial" w:hint="default"/>
        <w:b w:val="0"/>
        <w:i w:val="0"/>
        <w:sz w:val="36"/>
        <w:szCs w:val="36"/>
      </w:rPr>
    </w:lvl>
    <w:lvl w:ilvl="1">
      <w:start w:val="1"/>
      <w:numFmt w:val="decimal"/>
      <w:suff w:val="nothing"/>
      <w:lvlText w:val="%1.%2  "/>
      <w:lvlJc w:val="left"/>
      <w:pPr>
        <w:ind w:left="0" w:firstLine="0"/>
      </w:pPr>
      <w:rPr>
        <w:rFonts w:ascii="Arial" w:hAnsi="Arial" w:hint="default"/>
        <w:b w:val="0"/>
        <w:i w:val="0"/>
        <w:sz w:val="30"/>
        <w:szCs w:val="30"/>
      </w:rPr>
    </w:lvl>
    <w:lvl w:ilvl="2">
      <w:start w:val="1"/>
      <w:numFmt w:val="decimal"/>
      <w:suff w:val="nothing"/>
      <w:lvlText w:val="%1.%2.%3  "/>
      <w:lvlJc w:val="left"/>
      <w:pPr>
        <w:ind w:left="0" w:firstLine="0"/>
      </w:pPr>
      <w:rPr>
        <w:rFonts w:ascii="Arial" w:hAnsi="Arial" w:hint="default"/>
        <w:b w:val="0"/>
        <w:i w:val="0"/>
        <w:sz w:val="24"/>
        <w:szCs w:val="24"/>
      </w:rPr>
    </w:lvl>
    <w:lvl w:ilvl="3">
      <w:start w:val="1"/>
      <w:numFmt w:val="decimal"/>
      <w:suff w:val="nothing"/>
      <w:lvlText w:val="%1.%2.%3.%4  "/>
      <w:lvlJc w:val="left"/>
      <w:pPr>
        <w:ind w:left="0" w:firstLine="0"/>
      </w:pPr>
      <w:rPr>
        <w:rFonts w:ascii="Arial" w:hAnsi="Arial" w:hint="default"/>
        <w:b w:val="0"/>
        <w:i w:val="0"/>
        <w:sz w:val="21"/>
        <w:szCs w:val="21"/>
      </w:rPr>
    </w:lvl>
    <w:lvl w:ilvl="4">
      <w:start w:val="1"/>
      <w:numFmt w:val="decimal"/>
      <w:lvlText w:val="%5."/>
      <w:lvlJc w:val="left"/>
      <w:pPr>
        <w:tabs>
          <w:tab w:val="num" w:pos="1134"/>
        </w:tabs>
        <w:ind w:left="1134" w:hanging="312"/>
      </w:pPr>
      <w:rPr>
        <w:rFonts w:ascii="Arial" w:hAnsi="Arial" w:hint="default"/>
        <w:b w:val="0"/>
        <w:i w:val="0"/>
        <w:sz w:val="21"/>
        <w:szCs w:val="21"/>
      </w:rPr>
    </w:lvl>
    <w:lvl w:ilvl="5">
      <w:start w:val="1"/>
      <w:numFmt w:val="decimal"/>
      <w:lvlText w:val="%6)"/>
      <w:lvlJc w:val="left"/>
      <w:pPr>
        <w:tabs>
          <w:tab w:val="num" w:pos="1134"/>
        </w:tabs>
        <w:ind w:left="1134" w:hanging="312"/>
      </w:pPr>
      <w:rPr>
        <w:rFonts w:ascii="Arial" w:hAnsi="Arial" w:hint="default"/>
        <w:b w:val="0"/>
        <w:i w:val="0"/>
        <w:sz w:val="21"/>
        <w:szCs w:val="21"/>
      </w:rPr>
    </w:lvl>
    <w:lvl w:ilvl="6">
      <w:start w:val="1"/>
      <w:numFmt w:val="lowerLetter"/>
      <w:lvlText w:val="%7."/>
      <w:lvlJc w:val="left"/>
      <w:pPr>
        <w:tabs>
          <w:tab w:val="num" w:pos="1134"/>
        </w:tabs>
        <w:ind w:left="1134" w:hanging="312"/>
      </w:pPr>
      <w:rPr>
        <w:rFonts w:ascii="Arial" w:hAnsi="Arial" w:hint="default"/>
        <w:b w:val="0"/>
        <w:i w:val="0"/>
        <w:sz w:val="21"/>
        <w:szCs w:val="21"/>
      </w:rPr>
    </w:lvl>
    <w:lvl w:ilvl="7">
      <w:start w:val="1"/>
      <w:numFmt w:val="decimal"/>
      <w:lvlRestart w:val="0"/>
      <w:pStyle w:val="af5"/>
      <w:suff w:val="space"/>
      <w:lvlText w:val="图%8"/>
      <w:lvlJc w:val="center"/>
      <w:pPr>
        <w:ind w:left="0" w:firstLine="0"/>
      </w:pPr>
      <w:rPr>
        <w:rFonts w:ascii="Arial" w:eastAsia="黑体" w:hAnsi="Arial" w:hint="default"/>
        <w:b w:val="0"/>
        <w:i w:val="0"/>
        <w:sz w:val="18"/>
        <w:szCs w:val="18"/>
      </w:rPr>
    </w:lvl>
    <w:lvl w:ilvl="8">
      <w:start w:val="1"/>
      <w:numFmt w:val="decimal"/>
      <w:lvlRestart w:val="0"/>
      <w:suff w:val="space"/>
      <w:lvlText w:val="表%9"/>
      <w:lvlJc w:val="center"/>
      <w:pPr>
        <w:ind w:left="0" w:firstLine="0"/>
      </w:pPr>
      <w:rPr>
        <w:rFonts w:ascii="Arial" w:eastAsia="黑体" w:hAnsi="Arial" w:hint="default"/>
        <w:b w:val="0"/>
        <w:i w:val="0"/>
        <w:sz w:val="18"/>
        <w:szCs w:val="18"/>
      </w:rPr>
    </w:lvl>
  </w:abstractNum>
  <w:abstractNum w:abstractNumId="21">
    <w:nsid w:val="44C57F96"/>
    <w:multiLevelType w:val="hybridMultilevel"/>
    <w:tmpl w:val="67D867D6"/>
    <w:lvl w:ilvl="0" w:tplc="D0AE57E6">
      <w:start w:val="1"/>
      <w:numFmt w:val="lowerLetter"/>
      <w:lvlText w:val="%1."/>
      <w:lvlJc w:val="left"/>
      <w:pPr>
        <w:ind w:left="1050" w:hanging="63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
    <w:nsid w:val="47584DE5"/>
    <w:multiLevelType w:val="hybridMultilevel"/>
    <w:tmpl w:val="EF841F6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4A211C4A"/>
    <w:multiLevelType w:val="hybridMultilevel"/>
    <w:tmpl w:val="EF841F6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nsid w:val="4B733A5F"/>
    <w:multiLevelType w:val="multilevel"/>
    <w:tmpl w:val="4B733A5F"/>
    <w:lvl w:ilvl="0" w:tentative="1">
      <w:start w:val="1"/>
      <w:numFmt w:val="decimal"/>
      <w:pStyle w:val="af6"/>
      <w:suff w:val="nothing"/>
      <w:lvlText w:val="示例%1："/>
      <w:lvlJc w:val="left"/>
      <w:pPr>
        <w:ind w:left="0" w:firstLine="363"/>
      </w:pPr>
      <w:rPr>
        <w:rFonts w:ascii="黑体" w:eastAsia="黑体" w:hAnsi="Times New Roman" w:hint="eastAsia"/>
        <w:b w:val="0"/>
        <w:i w:val="0"/>
        <w:sz w:val="18"/>
        <w:szCs w:val="18"/>
      </w:rPr>
    </w:lvl>
    <w:lvl w:ilvl="1" w:tentative="1">
      <w:start w:val="1"/>
      <w:numFmt w:val="none"/>
      <w:suff w:val="space"/>
      <w:lvlText w:val=""/>
      <w:lvlJc w:val="left"/>
      <w:pPr>
        <w:ind w:left="0" w:firstLine="0"/>
      </w:pPr>
      <w:rPr>
        <w:rFonts w:hint="eastAsia"/>
      </w:rPr>
    </w:lvl>
    <w:lvl w:ilvl="2" w:tentative="1">
      <w:start w:val="1"/>
      <w:numFmt w:val="decimal"/>
      <w:suff w:val="space"/>
      <w:lvlText w:val="2.2.%3"/>
      <w:lvlJc w:val="left"/>
      <w:pPr>
        <w:ind w:left="0" w:firstLine="0"/>
      </w:pPr>
      <w:rPr>
        <w:rFonts w:hint="eastAsia"/>
      </w:rPr>
    </w:lvl>
    <w:lvl w:ilvl="3" w:tentative="1">
      <w:start w:val="1"/>
      <w:numFmt w:val="decimal"/>
      <w:lvlText w:val="%4."/>
      <w:lvlJc w:val="left"/>
      <w:pPr>
        <w:tabs>
          <w:tab w:val="left" w:pos="0"/>
        </w:tabs>
        <w:ind w:left="992" w:hanging="629"/>
      </w:pPr>
      <w:rPr>
        <w:rFonts w:hint="eastAsia"/>
      </w:rPr>
    </w:lvl>
    <w:lvl w:ilvl="4" w:tentative="1">
      <w:start w:val="1"/>
      <w:numFmt w:val="lowerLetter"/>
      <w:lvlText w:val="%5)"/>
      <w:lvlJc w:val="left"/>
      <w:pPr>
        <w:tabs>
          <w:tab w:val="left" w:pos="0"/>
        </w:tabs>
        <w:ind w:left="992" w:hanging="629"/>
      </w:pPr>
      <w:rPr>
        <w:rFonts w:hint="eastAsia"/>
      </w:rPr>
    </w:lvl>
    <w:lvl w:ilvl="5" w:tentative="1">
      <w:start w:val="1"/>
      <w:numFmt w:val="lowerRoman"/>
      <w:lvlText w:val="%6."/>
      <w:lvlJc w:val="right"/>
      <w:pPr>
        <w:tabs>
          <w:tab w:val="left" w:pos="0"/>
        </w:tabs>
        <w:ind w:left="992" w:hanging="629"/>
      </w:pPr>
      <w:rPr>
        <w:rFonts w:hint="eastAsia"/>
      </w:rPr>
    </w:lvl>
    <w:lvl w:ilvl="6" w:tentative="1">
      <w:start w:val="1"/>
      <w:numFmt w:val="decimal"/>
      <w:lvlText w:val="%7."/>
      <w:lvlJc w:val="left"/>
      <w:pPr>
        <w:tabs>
          <w:tab w:val="left" w:pos="0"/>
        </w:tabs>
        <w:ind w:left="992" w:hanging="629"/>
      </w:pPr>
      <w:rPr>
        <w:rFonts w:hint="eastAsia"/>
      </w:rPr>
    </w:lvl>
    <w:lvl w:ilvl="7" w:tentative="1">
      <w:start w:val="1"/>
      <w:numFmt w:val="lowerLetter"/>
      <w:lvlText w:val="%8)"/>
      <w:lvlJc w:val="left"/>
      <w:pPr>
        <w:tabs>
          <w:tab w:val="left" w:pos="0"/>
        </w:tabs>
        <w:ind w:left="992" w:hanging="629"/>
      </w:pPr>
      <w:rPr>
        <w:rFonts w:hint="eastAsia"/>
      </w:rPr>
    </w:lvl>
    <w:lvl w:ilvl="8" w:tentative="1">
      <w:start w:val="1"/>
      <w:numFmt w:val="lowerRoman"/>
      <w:lvlText w:val="%9."/>
      <w:lvlJc w:val="right"/>
      <w:pPr>
        <w:tabs>
          <w:tab w:val="left" w:pos="0"/>
        </w:tabs>
        <w:ind w:left="992" w:hanging="629"/>
      </w:pPr>
      <w:rPr>
        <w:rFonts w:hint="eastAsia"/>
      </w:rPr>
    </w:lvl>
  </w:abstractNum>
  <w:abstractNum w:abstractNumId="25">
    <w:nsid w:val="4B802585"/>
    <w:multiLevelType w:val="hybridMultilevel"/>
    <w:tmpl w:val="2A543FBA"/>
    <w:lvl w:ilvl="0" w:tplc="3BCC7028">
      <w:start w:val="1"/>
      <w:numFmt w:val="lowerLetter"/>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
    <w:nsid w:val="4DDA66D1"/>
    <w:multiLevelType w:val="multilevel"/>
    <w:tmpl w:val="231A0EFA"/>
    <w:lvl w:ilvl="0">
      <w:start w:val="1"/>
      <w:numFmt w:val="upperLetter"/>
      <w:pStyle w:val="7"/>
      <w:suff w:val="nothing"/>
      <w:lvlText w:val="%1 "/>
      <w:lvlJc w:val="left"/>
      <w:pPr>
        <w:ind w:left="0" w:firstLine="0"/>
      </w:pPr>
      <w:rPr>
        <w:rFonts w:ascii="Book Antiqua" w:eastAsia="黑体" w:hAnsi="Book Antiqua" w:cs="Book Antiqua" w:hint="default"/>
        <w:b/>
        <w:bCs/>
        <w:i w:val="0"/>
        <w:iCs w:val="0"/>
        <w:caps w:val="0"/>
        <w:strike w:val="0"/>
        <w:dstrike w:val="0"/>
        <w:vanish w:val="0"/>
        <w:color w:val="000000"/>
        <w:sz w:val="144"/>
        <w:szCs w:val="144"/>
        <w:vertAlign w:val="baseline"/>
      </w:rPr>
    </w:lvl>
    <w:lvl w:ilvl="1">
      <w:start w:val="1"/>
      <w:numFmt w:val="decimal"/>
      <w:pStyle w:val="8"/>
      <w:suff w:val="nothing"/>
      <w:lvlText w:val="%1.%2 "/>
      <w:lvlJc w:val="left"/>
      <w:pPr>
        <w:ind w:left="0" w:firstLine="0"/>
      </w:pPr>
      <w:rPr>
        <w:rFonts w:ascii="Book Antiqua" w:eastAsia="黑体" w:hAnsi="Book Antiqua" w:cs="Book Antiqua" w:hint="default"/>
        <w:b w:val="0"/>
        <w:bCs/>
        <w:i w:val="0"/>
        <w:iCs w:val="0"/>
        <w:caps w:val="0"/>
        <w:strike w:val="0"/>
        <w:dstrike w:val="0"/>
        <w:snapToGrid w:val="0"/>
        <w:vanish w:val="0"/>
        <w:color w:val="000000"/>
        <w:spacing w:val="0"/>
        <w:kern w:val="0"/>
        <w:sz w:val="36"/>
        <w:szCs w:val="36"/>
        <w:vertAlign w:val="baseline"/>
      </w:rPr>
    </w:lvl>
    <w:lvl w:ilvl="2">
      <w:start w:val="1"/>
      <w:numFmt w:val="decimal"/>
      <w:pStyle w:val="9"/>
      <w:suff w:val="nothing"/>
      <w:lvlText w:val="%1.%2.%3 "/>
      <w:lvlJc w:val="left"/>
      <w:pPr>
        <w:ind w:left="0" w:firstLine="0"/>
      </w:pPr>
      <w:rPr>
        <w:rFonts w:ascii="Book Antiqua" w:eastAsia="黑体" w:hAnsi="Book Antiqua" w:cs="Book Antiqua" w:hint="default"/>
        <w:b w:val="0"/>
        <w:bCs/>
        <w:i w:val="0"/>
        <w:iCs w:val="0"/>
        <w:caps w:val="0"/>
        <w:strike w:val="0"/>
        <w:dstrike w:val="0"/>
        <w:snapToGrid w:val="0"/>
        <w:vanish w:val="0"/>
        <w:color w:val="000000"/>
        <w:kern w:val="0"/>
        <w:sz w:val="32"/>
        <w:szCs w:val="32"/>
        <w:vertAlign w:val="baseline"/>
      </w:rPr>
    </w:lvl>
    <w:lvl w:ilvl="3">
      <w:start w:val="1"/>
      <w:numFmt w:val="decimal"/>
      <w:pStyle w:val="4inAppendix"/>
      <w:suff w:val="nothing"/>
      <w:lvlText w:val="%1.%2.%3.%4"/>
      <w:lvlJc w:val="left"/>
      <w:pPr>
        <w:ind w:left="0" w:firstLine="0"/>
      </w:pPr>
      <w:rPr>
        <w:rFonts w:ascii="Book Antiqua" w:eastAsia="黑体" w:hAnsi="Book Antiqua" w:cs="Arial" w:hint="default"/>
        <w:b w:val="0"/>
        <w:bCs/>
        <w:i w:val="0"/>
        <w:iCs w:val="0"/>
        <w:caps w:val="0"/>
        <w:strike w:val="0"/>
        <w:dstrike w:val="0"/>
        <w:vanish w:val="0"/>
        <w:color w:val="auto"/>
        <w:sz w:val="28"/>
        <w:szCs w:val="28"/>
        <w:u w:val="none"/>
        <w:vertAlign w:val="baseline"/>
      </w:rPr>
    </w:lvl>
    <w:lvl w:ilvl="4">
      <w:start w:val="1"/>
      <w:numFmt w:val="none"/>
      <w:pStyle w:val="BlockLabelinAppendix"/>
      <w:lvlText w:val=""/>
      <w:lvlJc w:val="left"/>
      <w:pPr>
        <w:tabs>
          <w:tab w:val="num" w:pos="0"/>
        </w:tabs>
        <w:ind w:left="0" w:firstLine="0"/>
      </w:pPr>
      <w:rPr>
        <w:rFonts w:ascii="Book Antiqua" w:eastAsia="黑体" w:hAnsi="Book Antiqua" w:cs="Times New Roman" w:hint="default"/>
        <w:b w:val="0"/>
        <w:bCs/>
        <w:i w:val="0"/>
        <w:iCs w:val="0"/>
        <w:sz w:val="21"/>
        <w:szCs w:val="21"/>
        <w:u w:val="none"/>
      </w:rPr>
    </w:lvl>
    <w:lvl w:ilvl="5">
      <w:start w:val="1"/>
      <w:numFmt w:val="decimal"/>
      <w:pStyle w:val="StepinAppendix"/>
      <w:lvlText w:val="%6."/>
      <w:lvlJc w:val="right"/>
      <w:pPr>
        <w:tabs>
          <w:tab w:val="num" w:pos="1701"/>
        </w:tabs>
        <w:ind w:left="1701" w:hanging="159"/>
      </w:pPr>
      <w:rPr>
        <w:rFonts w:ascii="Book Antiqua" w:eastAsia="黑体" w:hAnsi="Book Antiqua" w:cs="Times New Roman" w:hint="default"/>
        <w:b w:val="0"/>
        <w:bCs/>
        <w:i w:val="0"/>
        <w:iCs w:val="0"/>
        <w:color w:val="auto"/>
        <w:sz w:val="21"/>
        <w:szCs w:val="21"/>
      </w:rPr>
    </w:lvl>
    <w:lvl w:ilvl="6">
      <w:start w:val="1"/>
      <w:numFmt w:val="lowerLetter"/>
      <w:pStyle w:val="ItemStepinAppendix"/>
      <w:lvlText w:val="%7."/>
      <w:lvlJc w:val="left"/>
      <w:pPr>
        <w:tabs>
          <w:tab w:val="num" w:pos="2126"/>
        </w:tabs>
        <w:ind w:left="2126" w:hanging="425"/>
      </w:pPr>
      <w:rPr>
        <w:rFonts w:ascii="Times New Roman" w:eastAsia="黑体" w:hAnsi="Times New Roman" w:cs="Book Antiqua" w:hint="default"/>
        <w:b w:val="0"/>
        <w:bCs/>
        <w:i w:val="0"/>
        <w:iCs w:val="0"/>
        <w:sz w:val="21"/>
        <w:szCs w:val="21"/>
        <w:u w:val="none"/>
      </w:rPr>
    </w:lvl>
    <w:lvl w:ilvl="7">
      <w:start w:val="1"/>
      <w:numFmt w:val="decimal"/>
      <w:lvlRestart w:val="1"/>
      <w:pStyle w:val="FigureDescriptioninAppendix"/>
      <w:suff w:val="space"/>
      <w:lvlText w:val="图%1-%8"/>
      <w:lvlJc w:val="left"/>
      <w:pPr>
        <w:ind w:left="1701" w:firstLine="0"/>
      </w:pPr>
      <w:rPr>
        <w:rFonts w:ascii="Times New Roman" w:eastAsia="黑体" w:hAnsi="Times New Roman" w:cs="Book Antiqua" w:hint="default"/>
        <w:b w:val="0"/>
        <w:bCs/>
        <w:i w:val="0"/>
        <w:iCs w:val="0"/>
        <w:strike w:val="0"/>
        <w:dstrike w:val="0"/>
        <w:color w:val="auto"/>
        <w:sz w:val="21"/>
        <w:szCs w:val="21"/>
        <w:vertAlign w:val="baseline"/>
      </w:rPr>
    </w:lvl>
    <w:lvl w:ilvl="8">
      <w:start w:val="1"/>
      <w:numFmt w:val="decimal"/>
      <w:lvlRestart w:val="1"/>
      <w:pStyle w:val="TableDescriptioninAppendix"/>
      <w:suff w:val="space"/>
      <w:lvlText w:val="表%1-%9"/>
      <w:lvlJc w:val="left"/>
      <w:pPr>
        <w:ind w:left="1701" w:firstLine="0"/>
      </w:pPr>
      <w:rPr>
        <w:rFonts w:ascii="Times New Roman" w:eastAsia="黑体" w:hAnsi="Times New Roman" w:hint="default"/>
        <w:b w:val="0"/>
        <w:bCs/>
        <w:i w:val="0"/>
        <w:iCs w:val="0"/>
        <w:color w:val="000000"/>
        <w:sz w:val="21"/>
        <w:szCs w:val="21"/>
      </w:rPr>
    </w:lvl>
  </w:abstractNum>
  <w:abstractNum w:abstractNumId="27">
    <w:nsid w:val="4DFD2429"/>
    <w:multiLevelType w:val="hybridMultilevel"/>
    <w:tmpl w:val="6E86935E"/>
    <w:lvl w:ilvl="0" w:tplc="7DA00140">
      <w:start w:val="1"/>
      <w:numFmt w:val="lowerLetter"/>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8">
    <w:nsid w:val="58946692"/>
    <w:multiLevelType w:val="hybridMultilevel"/>
    <w:tmpl w:val="C00C3AF8"/>
    <w:lvl w:ilvl="0" w:tplc="A5A09A08">
      <w:start w:val="1"/>
      <w:numFmt w:val="upperLetter"/>
      <w:pStyle w:val="3"/>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nsid w:val="59F02463"/>
    <w:multiLevelType w:val="multilevel"/>
    <w:tmpl w:val="73BC92CE"/>
    <w:styleLink w:val="af7"/>
    <w:lvl w:ilvl="0">
      <w:start w:val="1"/>
      <w:numFmt w:val="decimal"/>
      <w:lvlText w:val="图%1 "/>
      <w:lvlJc w:val="left"/>
      <w:pPr>
        <w:tabs>
          <w:tab w:val="num" w:pos="1247"/>
        </w:tabs>
        <w:ind w:left="420" w:firstLine="0"/>
      </w:pPr>
      <w:rPr>
        <w:rFonts w:eastAsia="宋体" w:hint="eastAsia"/>
        <w:sz w:val="21"/>
      </w:rPr>
    </w:lvl>
    <w:lvl w:ilvl="1">
      <w:start w:val="1"/>
      <w:numFmt w:val="decimal"/>
      <w:lvlText w:val="%1.%2"/>
      <w:lvlJc w:val="left"/>
      <w:pPr>
        <w:tabs>
          <w:tab w:val="num" w:pos="996"/>
        </w:tabs>
        <w:ind w:left="996" w:hanging="576"/>
      </w:pPr>
      <w:rPr>
        <w:rFonts w:hint="eastAsia"/>
      </w:rPr>
    </w:lvl>
    <w:lvl w:ilvl="2">
      <w:start w:val="1"/>
      <w:numFmt w:val="decimal"/>
      <w:lvlText w:val="%1.%2.%3"/>
      <w:lvlJc w:val="left"/>
      <w:pPr>
        <w:tabs>
          <w:tab w:val="num" w:pos="1140"/>
        </w:tabs>
        <w:ind w:left="1140" w:hanging="720"/>
      </w:pPr>
      <w:rPr>
        <w:rFonts w:hint="eastAsia"/>
      </w:rPr>
    </w:lvl>
    <w:lvl w:ilvl="3">
      <w:start w:val="1"/>
      <w:numFmt w:val="decimal"/>
      <w:lvlText w:val="%1.%2.%3.%4"/>
      <w:lvlJc w:val="left"/>
      <w:pPr>
        <w:tabs>
          <w:tab w:val="num" w:pos="1284"/>
        </w:tabs>
        <w:ind w:left="1284" w:hanging="864"/>
      </w:pPr>
      <w:rPr>
        <w:rFonts w:hint="eastAsia"/>
      </w:rPr>
    </w:lvl>
    <w:lvl w:ilvl="4">
      <w:start w:val="1"/>
      <w:numFmt w:val="decimal"/>
      <w:lvlText w:val="%5."/>
      <w:lvlJc w:val="left"/>
      <w:pPr>
        <w:tabs>
          <w:tab w:val="num" w:pos="987"/>
        </w:tabs>
        <w:ind w:left="1810" w:hanging="1134"/>
      </w:pPr>
      <w:rPr>
        <w:rFonts w:hint="eastAsia"/>
      </w:rPr>
    </w:lvl>
    <w:lvl w:ilvl="5">
      <w:start w:val="1"/>
      <w:numFmt w:val="decimal"/>
      <w:lvlText w:val="%6）"/>
      <w:lvlJc w:val="left"/>
      <w:pPr>
        <w:tabs>
          <w:tab w:val="num" w:pos="1526"/>
        </w:tabs>
        <w:ind w:left="846" w:hanging="284"/>
      </w:pPr>
      <w:rPr>
        <w:rFonts w:hint="eastAsia"/>
      </w:rPr>
    </w:lvl>
    <w:lvl w:ilvl="6">
      <w:start w:val="1"/>
      <w:numFmt w:val="lowerLetter"/>
      <w:lvlText w:val="%7."/>
      <w:lvlJc w:val="left"/>
      <w:pPr>
        <w:tabs>
          <w:tab w:val="num" w:pos="447"/>
        </w:tabs>
        <w:ind w:left="959" w:hanging="539"/>
      </w:pPr>
      <w:rPr>
        <w:rFonts w:hint="eastAsia"/>
      </w:rPr>
    </w:lvl>
    <w:lvl w:ilvl="7">
      <w:start w:val="1"/>
      <w:numFmt w:val="none"/>
      <w:lvlText w:val="%8图1"/>
      <w:lvlJc w:val="left"/>
      <w:pPr>
        <w:tabs>
          <w:tab w:val="num" w:pos="1140"/>
        </w:tabs>
        <w:ind w:left="420" w:firstLine="0"/>
      </w:pPr>
      <w:rPr>
        <w:rFonts w:ascii="Times New Roman" w:hAnsi="Times New Roman" w:hint="default"/>
      </w:rPr>
    </w:lvl>
    <w:lvl w:ilvl="8">
      <w:start w:val="1"/>
      <w:numFmt w:val="decimal"/>
      <w:lvlText w:val="%1.%2.%3.%4.%5.%6.%7.%8.%9"/>
      <w:lvlJc w:val="left"/>
      <w:pPr>
        <w:tabs>
          <w:tab w:val="num" w:pos="2004"/>
        </w:tabs>
        <w:ind w:left="2004" w:hanging="1584"/>
      </w:pPr>
      <w:rPr>
        <w:rFonts w:hint="eastAsia"/>
      </w:rPr>
    </w:lvl>
  </w:abstractNum>
  <w:abstractNum w:abstractNumId="30">
    <w:nsid w:val="60B55DC2"/>
    <w:multiLevelType w:val="multilevel"/>
    <w:tmpl w:val="60B55DC2"/>
    <w:lvl w:ilvl="0">
      <w:start w:val="1"/>
      <w:numFmt w:val="upperLetter"/>
      <w:pStyle w:val="af8"/>
      <w:lvlText w:val="%1"/>
      <w:lvlJc w:val="left"/>
      <w:pPr>
        <w:tabs>
          <w:tab w:val="left" w:pos="0"/>
        </w:tabs>
        <w:ind w:left="0" w:hanging="425"/>
      </w:pPr>
      <w:rPr>
        <w:rFonts w:hint="eastAsia"/>
      </w:rPr>
    </w:lvl>
    <w:lvl w:ilvl="1">
      <w:start w:val="1"/>
      <w:numFmt w:val="decimal"/>
      <w:pStyle w:val="af9"/>
      <w:suff w:val="nothing"/>
      <w:lvlText w:val="表%1.%2　"/>
      <w:lvlJc w:val="left"/>
      <w:pPr>
        <w:ind w:left="567" w:hanging="567"/>
      </w:pPr>
      <w:rPr>
        <w:rFonts w:hint="eastAsia"/>
      </w:rPr>
    </w:lvl>
    <w:lvl w:ilvl="2" w:tentative="1">
      <w:start w:val="1"/>
      <w:numFmt w:val="decimal"/>
      <w:lvlText w:val="%1.%2.%3"/>
      <w:lvlJc w:val="left"/>
      <w:pPr>
        <w:tabs>
          <w:tab w:val="left" w:pos="993"/>
        </w:tabs>
        <w:ind w:left="993" w:hanging="567"/>
      </w:pPr>
      <w:rPr>
        <w:rFonts w:hint="eastAsia"/>
      </w:rPr>
    </w:lvl>
    <w:lvl w:ilvl="3" w:tentative="1">
      <w:start w:val="1"/>
      <w:numFmt w:val="decimal"/>
      <w:lvlText w:val="%1.%2.%3.%4"/>
      <w:lvlJc w:val="left"/>
      <w:pPr>
        <w:tabs>
          <w:tab w:val="left" w:pos="2291"/>
        </w:tabs>
        <w:ind w:left="1559" w:hanging="708"/>
      </w:pPr>
      <w:rPr>
        <w:rFonts w:hint="eastAsia"/>
      </w:rPr>
    </w:lvl>
    <w:lvl w:ilvl="4" w:tentative="1">
      <w:start w:val="1"/>
      <w:numFmt w:val="decimal"/>
      <w:lvlText w:val="%1.%2.%3.%4.%5"/>
      <w:lvlJc w:val="left"/>
      <w:pPr>
        <w:tabs>
          <w:tab w:val="left" w:pos="3076"/>
        </w:tabs>
        <w:ind w:left="2126" w:hanging="850"/>
      </w:pPr>
      <w:rPr>
        <w:rFonts w:hint="eastAsia"/>
      </w:rPr>
    </w:lvl>
    <w:lvl w:ilvl="5" w:tentative="1">
      <w:start w:val="1"/>
      <w:numFmt w:val="decimal"/>
      <w:lvlText w:val="%1.%2.%3.%4.%5.%6"/>
      <w:lvlJc w:val="left"/>
      <w:pPr>
        <w:tabs>
          <w:tab w:val="left" w:pos="3861"/>
        </w:tabs>
        <w:ind w:left="2835" w:hanging="1134"/>
      </w:pPr>
      <w:rPr>
        <w:rFonts w:hint="eastAsia"/>
      </w:rPr>
    </w:lvl>
    <w:lvl w:ilvl="6" w:tentative="1">
      <w:start w:val="1"/>
      <w:numFmt w:val="decimal"/>
      <w:lvlText w:val="%1.%2.%3.%4.%5.%6.%7"/>
      <w:lvlJc w:val="left"/>
      <w:pPr>
        <w:tabs>
          <w:tab w:val="left" w:pos="4646"/>
        </w:tabs>
        <w:ind w:left="3402" w:hanging="1276"/>
      </w:pPr>
      <w:rPr>
        <w:rFonts w:hint="eastAsia"/>
      </w:rPr>
    </w:lvl>
    <w:lvl w:ilvl="7" w:tentative="1">
      <w:start w:val="1"/>
      <w:numFmt w:val="decimal"/>
      <w:lvlText w:val="%1.%2.%3.%4.%5.%6.%7.%8"/>
      <w:lvlJc w:val="left"/>
      <w:pPr>
        <w:tabs>
          <w:tab w:val="left" w:pos="5431"/>
        </w:tabs>
        <w:ind w:left="3969" w:hanging="1418"/>
      </w:pPr>
      <w:rPr>
        <w:rFonts w:hint="eastAsia"/>
      </w:rPr>
    </w:lvl>
    <w:lvl w:ilvl="8" w:tentative="1">
      <w:start w:val="1"/>
      <w:numFmt w:val="decimal"/>
      <w:lvlText w:val="%1.%2.%3.%4.%5.%6.%7.%8.%9"/>
      <w:lvlJc w:val="left"/>
      <w:pPr>
        <w:tabs>
          <w:tab w:val="left" w:pos="6217"/>
        </w:tabs>
        <w:ind w:left="4677" w:hanging="1700"/>
      </w:pPr>
      <w:rPr>
        <w:rFonts w:hint="eastAsia"/>
      </w:rPr>
    </w:lvl>
  </w:abstractNum>
  <w:abstractNum w:abstractNumId="31">
    <w:nsid w:val="646260FA"/>
    <w:multiLevelType w:val="multilevel"/>
    <w:tmpl w:val="646260FA"/>
    <w:lvl w:ilvl="0">
      <w:start w:val="1"/>
      <w:numFmt w:val="decimal"/>
      <w:pStyle w:val="afa"/>
      <w:suff w:val="nothing"/>
      <w:lvlText w:val="表%1　"/>
      <w:lvlJc w:val="left"/>
      <w:pPr>
        <w:ind w:left="0" w:firstLine="0"/>
      </w:pPr>
      <w:rPr>
        <w:rFonts w:ascii="黑体" w:eastAsia="黑体" w:hAnsi="Times New Roman" w:hint="eastAsia"/>
        <w:b w:val="0"/>
        <w:i w:val="0"/>
        <w:sz w:val="21"/>
      </w:rPr>
    </w:lvl>
    <w:lvl w:ilvl="1" w:tentative="1">
      <w:start w:val="1"/>
      <w:numFmt w:val="decimal"/>
      <w:lvlText w:val="%1.%2"/>
      <w:lvlJc w:val="left"/>
      <w:pPr>
        <w:tabs>
          <w:tab w:val="left" w:pos="992"/>
        </w:tabs>
        <w:ind w:left="992" w:hanging="567"/>
      </w:pPr>
      <w:rPr>
        <w:rFonts w:hint="eastAsia"/>
      </w:rPr>
    </w:lvl>
    <w:lvl w:ilvl="2" w:tentative="1">
      <w:start w:val="1"/>
      <w:numFmt w:val="decimal"/>
      <w:lvlText w:val="%1.%2.%3"/>
      <w:lvlJc w:val="left"/>
      <w:pPr>
        <w:tabs>
          <w:tab w:val="left" w:pos="1418"/>
        </w:tabs>
        <w:ind w:left="1418" w:hanging="567"/>
      </w:pPr>
      <w:rPr>
        <w:rFonts w:hint="eastAsia"/>
      </w:rPr>
    </w:lvl>
    <w:lvl w:ilvl="3" w:tentative="1">
      <w:start w:val="1"/>
      <w:numFmt w:val="decimal"/>
      <w:lvlText w:val="%1.%2.%3.%4"/>
      <w:lvlJc w:val="left"/>
      <w:pPr>
        <w:tabs>
          <w:tab w:val="left" w:pos="1984"/>
        </w:tabs>
        <w:ind w:left="1984" w:hanging="708"/>
      </w:pPr>
      <w:rPr>
        <w:rFonts w:hint="eastAsia"/>
      </w:rPr>
    </w:lvl>
    <w:lvl w:ilvl="4" w:tentative="1">
      <w:start w:val="1"/>
      <w:numFmt w:val="decimal"/>
      <w:lvlText w:val="%1.%2.%3.%4.%5"/>
      <w:lvlJc w:val="left"/>
      <w:pPr>
        <w:tabs>
          <w:tab w:val="left" w:pos="2551"/>
        </w:tabs>
        <w:ind w:left="2551" w:hanging="850"/>
      </w:pPr>
      <w:rPr>
        <w:rFonts w:hint="eastAsia"/>
      </w:rPr>
    </w:lvl>
    <w:lvl w:ilvl="5" w:tentative="1">
      <w:start w:val="1"/>
      <w:numFmt w:val="decimal"/>
      <w:lvlText w:val="%1.%2.%3.%4.%5.%6"/>
      <w:lvlJc w:val="left"/>
      <w:pPr>
        <w:tabs>
          <w:tab w:val="left" w:pos="3260"/>
        </w:tabs>
        <w:ind w:left="3260" w:hanging="1134"/>
      </w:pPr>
      <w:rPr>
        <w:rFonts w:hint="eastAsia"/>
      </w:rPr>
    </w:lvl>
    <w:lvl w:ilvl="6" w:tentative="1">
      <w:start w:val="1"/>
      <w:numFmt w:val="decimal"/>
      <w:lvlText w:val="%1.%2.%3.%4.%5.%6.%7"/>
      <w:lvlJc w:val="left"/>
      <w:pPr>
        <w:tabs>
          <w:tab w:val="left" w:pos="3827"/>
        </w:tabs>
        <w:ind w:left="3827" w:hanging="1276"/>
      </w:pPr>
      <w:rPr>
        <w:rFonts w:hint="eastAsia"/>
      </w:rPr>
    </w:lvl>
    <w:lvl w:ilvl="7" w:tentative="1">
      <w:start w:val="1"/>
      <w:numFmt w:val="decimal"/>
      <w:lvlText w:val="%1.%2.%3.%4.%5.%6.%7.%8"/>
      <w:lvlJc w:val="left"/>
      <w:pPr>
        <w:tabs>
          <w:tab w:val="left" w:pos="4394"/>
        </w:tabs>
        <w:ind w:left="4394" w:hanging="1418"/>
      </w:pPr>
      <w:rPr>
        <w:rFonts w:hint="eastAsia"/>
      </w:rPr>
    </w:lvl>
    <w:lvl w:ilvl="8" w:tentative="1">
      <w:start w:val="1"/>
      <w:numFmt w:val="decimal"/>
      <w:lvlText w:val="%1.%2.%3.%4.%5.%6.%7.%8.%9"/>
      <w:lvlJc w:val="left"/>
      <w:pPr>
        <w:tabs>
          <w:tab w:val="left" w:pos="5102"/>
        </w:tabs>
        <w:ind w:left="5102" w:hanging="1700"/>
      </w:pPr>
      <w:rPr>
        <w:rFonts w:hint="eastAsia"/>
      </w:rPr>
    </w:lvl>
  </w:abstractNum>
  <w:abstractNum w:abstractNumId="32">
    <w:nsid w:val="657D3FBC"/>
    <w:multiLevelType w:val="multilevel"/>
    <w:tmpl w:val="657D3FBC"/>
    <w:lvl w:ilvl="0">
      <w:start w:val="1"/>
      <w:numFmt w:val="upperLetter"/>
      <w:pStyle w:val="afb"/>
      <w:suff w:val="nothing"/>
      <w:lvlText w:val="附　录　%1"/>
      <w:lvlJc w:val="left"/>
      <w:pPr>
        <w:ind w:left="0" w:firstLine="0"/>
      </w:pPr>
      <w:rPr>
        <w:rFonts w:ascii="黑体" w:eastAsia="黑体" w:hAnsi="Times New Roman" w:hint="eastAsia"/>
        <w:b w:val="0"/>
        <w:i w:val="0"/>
        <w:spacing w:val="0"/>
        <w:w w:val="100"/>
        <w:sz w:val="21"/>
      </w:rPr>
    </w:lvl>
    <w:lvl w:ilvl="1">
      <w:start w:val="1"/>
      <w:numFmt w:val="decimal"/>
      <w:pStyle w:val="afc"/>
      <w:suff w:val="nothing"/>
      <w:lvlText w:val="%1.%2　"/>
      <w:lvlJc w:val="left"/>
      <w:pPr>
        <w:ind w:left="0" w:firstLine="0"/>
      </w:pPr>
      <w:rPr>
        <w:rFonts w:ascii="黑体" w:eastAsia="黑体" w:hAnsi="Times New Roman" w:hint="eastAsia"/>
        <w:b w:val="0"/>
        <w:i w:val="0"/>
        <w:spacing w:val="0"/>
        <w:w w:val="100"/>
        <w:kern w:val="21"/>
        <w:sz w:val="21"/>
      </w:rPr>
    </w:lvl>
    <w:lvl w:ilvl="2">
      <w:start w:val="1"/>
      <w:numFmt w:val="decimal"/>
      <w:pStyle w:val="afd"/>
      <w:suff w:val="nothing"/>
      <w:lvlText w:val="%1.%2.%3　"/>
      <w:lvlJc w:val="left"/>
      <w:pPr>
        <w:ind w:left="0" w:firstLine="0"/>
      </w:pPr>
      <w:rPr>
        <w:rFonts w:ascii="黑体" w:eastAsia="黑体" w:hAnsi="Times New Roman" w:hint="eastAsia"/>
        <w:b w:val="0"/>
        <w:i w:val="0"/>
        <w:sz w:val="21"/>
      </w:rPr>
    </w:lvl>
    <w:lvl w:ilvl="3">
      <w:start w:val="1"/>
      <w:numFmt w:val="decimal"/>
      <w:pStyle w:val="afe"/>
      <w:suff w:val="nothing"/>
      <w:lvlText w:val="%1.%2.%3.%4　"/>
      <w:lvlJc w:val="left"/>
      <w:pPr>
        <w:ind w:left="0" w:firstLine="0"/>
      </w:pPr>
      <w:rPr>
        <w:rFonts w:ascii="黑体" w:eastAsia="黑体" w:hAnsi="Times New Roman" w:hint="eastAsia"/>
        <w:b w:val="0"/>
        <w:i w:val="0"/>
        <w:sz w:val="21"/>
      </w:rPr>
    </w:lvl>
    <w:lvl w:ilvl="4" w:tentative="1">
      <w:start w:val="1"/>
      <w:numFmt w:val="decimal"/>
      <w:pStyle w:val="aff"/>
      <w:suff w:val="nothing"/>
      <w:lvlText w:val="%1.%2.%3.%4.%5　"/>
      <w:lvlJc w:val="left"/>
      <w:pPr>
        <w:ind w:left="0" w:firstLine="0"/>
      </w:pPr>
      <w:rPr>
        <w:rFonts w:ascii="黑体" w:eastAsia="黑体" w:hAnsi="Times New Roman" w:hint="eastAsia"/>
        <w:b w:val="0"/>
        <w:i w:val="0"/>
        <w:sz w:val="21"/>
      </w:rPr>
    </w:lvl>
    <w:lvl w:ilvl="5" w:tentative="1">
      <w:start w:val="1"/>
      <w:numFmt w:val="decimal"/>
      <w:pStyle w:val="aff0"/>
      <w:suff w:val="nothing"/>
      <w:lvlText w:val="%1.%2.%3.%4.%5.%6　"/>
      <w:lvlJc w:val="left"/>
      <w:pPr>
        <w:ind w:left="0" w:firstLine="0"/>
      </w:pPr>
      <w:rPr>
        <w:rFonts w:ascii="黑体" w:eastAsia="黑体" w:hAnsi="Times New Roman" w:hint="eastAsia"/>
        <w:b w:val="0"/>
        <w:i w:val="0"/>
        <w:sz w:val="21"/>
      </w:rPr>
    </w:lvl>
    <w:lvl w:ilvl="6" w:tentative="1">
      <w:start w:val="1"/>
      <w:numFmt w:val="decimal"/>
      <w:pStyle w:val="aff1"/>
      <w:suff w:val="nothing"/>
      <w:lvlText w:val="%1.%2.%3.%4.%5.%6.%7　"/>
      <w:lvlJc w:val="left"/>
      <w:pPr>
        <w:ind w:left="0" w:firstLine="0"/>
      </w:pPr>
      <w:rPr>
        <w:rFonts w:ascii="黑体" w:eastAsia="黑体" w:hAnsi="Times New Roman" w:hint="eastAsia"/>
        <w:b w:val="0"/>
        <w:i w:val="0"/>
        <w:sz w:val="21"/>
      </w:rPr>
    </w:lvl>
    <w:lvl w:ilvl="7" w:tentative="1">
      <w:start w:val="1"/>
      <w:numFmt w:val="decimal"/>
      <w:lvlText w:val="%1.%2.%3.%4.%5.%6.%7.%8"/>
      <w:lvlJc w:val="left"/>
      <w:pPr>
        <w:tabs>
          <w:tab w:val="left" w:pos="4394"/>
        </w:tabs>
        <w:ind w:left="4394" w:hanging="1418"/>
      </w:pPr>
      <w:rPr>
        <w:rFonts w:hint="eastAsia"/>
      </w:rPr>
    </w:lvl>
    <w:lvl w:ilvl="8" w:tentative="1">
      <w:start w:val="1"/>
      <w:numFmt w:val="decimal"/>
      <w:lvlText w:val="%1.%2.%3.%4.%5.%6.%7.%8.%9"/>
      <w:lvlJc w:val="left"/>
      <w:pPr>
        <w:tabs>
          <w:tab w:val="left" w:pos="5102"/>
        </w:tabs>
        <w:ind w:left="5102" w:hanging="1700"/>
      </w:pPr>
      <w:rPr>
        <w:rFonts w:hint="eastAsia"/>
      </w:rPr>
    </w:lvl>
  </w:abstractNum>
  <w:abstractNum w:abstractNumId="33">
    <w:nsid w:val="687F0D48"/>
    <w:multiLevelType w:val="hybridMultilevel"/>
    <w:tmpl w:val="04AEBF40"/>
    <w:lvl w:ilvl="0" w:tplc="6B868814">
      <w:start w:val="1"/>
      <w:numFmt w:val="lowerLetter"/>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4">
    <w:nsid w:val="69553462"/>
    <w:multiLevelType w:val="multilevel"/>
    <w:tmpl w:val="B24A3188"/>
    <w:lvl w:ilvl="0">
      <w:start w:val="1"/>
      <w:numFmt w:val="lowerLetter"/>
      <w:pStyle w:val="aff2"/>
      <w:lvlText w:val="%1)"/>
      <w:lvlJc w:val="left"/>
      <w:pPr>
        <w:tabs>
          <w:tab w:val="left" w:pos="840"/>
        </w:tabs>
        <w:ind w:left="839" w:hanging="419"/>
      </w:pPr>
      <w:rPr>
        <w:rFonts w:ascii="宋体" w:eastAsia="宋体" w:hint="eastAsia"/>
        <w:b w:val="0"/>
        <w:i w:val="0"/>
        <w:sz w:val="21"/>
        <w:szCs w:val="21"/>
      </w:rPr>
    </w:lvl>
    <w:lvl w:ilvl="1">
      <w:start w:val="1"/>
      <w:numFmt w:val="decimal"/>
      <w:pStyle w:val="aff3"/>
      <w:lvlText w:val="%2)"/>
      <w:lvlJc w:val="left"/>
      <w:pPr>
        <w:tabs>
          <w:tab w:val="left" w:pos="1260"/>
        </w:tabs>
        <w:ind w:left="1259" w:hanging="419"/>
      </w:pPr>
      <w:rPr>
        <w:rFonts w:hint="eastAsia"/>
      </w:rPr>
    </w:lvl>
    <w:lvl w:ilvl="2" w:tentative="1">
      <w:start w:val="1"/>
      <w:numFmt w:val="decimal"/>
      <w:lvlText w:val="(%3)"/>
      <w:lvlJc w:val="left"/>
      <w:pPr>
        <w:tabs>
          <w:tab w:val="left" w:pos="0"/>
        </w:tabs>
        <w:ind w:left="1679" w:hanging="420"/>
      </w:pPr>
      <w:rPr>
        <w:rFonts w:ascii="宋体" w:eastAsia="宋体" w:hint="eastAsia"/>
        <w:b w:val="0"/>
        <w:i w:val="0"/>
        <w:sz w:val="21"/>
        <w:szCs w:val="21"/>
      </w:rPr>
    </w:lvl>
    <w:lvl w:ilvl="3" w:tentative="1">
      <w:start w:val="1"/>
      <w:numFmt w:val="decimal"/>
      <w:lvlText w:val="%4."/>
      <w:lvlJc w:val="left"/>
      <w:pPr>
        <w:tabs>
          <w:tab w:val="left" w:pos="2100"/>
        </w:tabs>
        <w:ind w:left="2099" w:hanging="419"/>
      </w:pPr>
      <w:rPr>
        <w:rFonts w:hint="eastAsia"/>
      </w:rPr>
    </w:lvl>
    <w:lvl w:ilvl="4" w:tentative="1">
      <w:start w:val="1"/>
      <w:numFmt w:val="lowerLetter"/>
      <w:lvlText w:val="%5)"/>
      <w:lvlJc w:val="left"/>
      <w:pPr>
        <w:tabs>
          <w:tab w:val="left" w:pos="2520"/>
        </w:tabs>
        <w:ind w:left="2519" w:hanging="419"/>
      </w:pPr>
      <w:rPr>
        <w:rFonts w:hint="eastAsia"/>
      </w:rPr>
    </w:lvl>
    <w:lvl w:ilvl="5" w:tentative="1">
      <w:start w:val="1"/>
      <w:numFmt w:val="lowerRoman"/>
      <w:lvlText w:val="%6."/>
      <w:lvlJc w:val="right"/>
      <w:pPr>
        <w:tabs>
          <w:tab w:val="left" w:pos="2940"/>
        </w:tabs>
        <w:ind w:left="2939" w:hanging="419"/>
      </w:pPr>
      <w:rPr>
        <w:rFonts w:hint="eastAsia"/>
      </w:rPr>
    </w:lvl>
    <w:lvl w:ilvl="6" w:tentative="1">
      <w:start w:val="1"/>
      <w:numFmt w:val="decimal"/>
      <w:lvlText w:val="%7."/>
      <w:lvlJc w:val="left"/>
      <w:pPr>
        <w:tabs>
          <w:tab w:val="left" w:pos="3360"/>
        </w:tabs>
        <w:ind w:left="3359" w:hanging="419"/>
      </w:pPr>
      <w:rPr>
        <w:rFonts w:hint="eastAsia"/>
      </w:rPr>
    </w:lvl>
    <w:lvl w:ilvl="7" w:tentative="1">
      <w:start w:val="1"/>
      <w:numFmt w:val="lowerLetter"/>
      <w:lvlText w:val="%8)"/>
      <w:lvlJc w:val="left"/>
      <w:pPr>
        <w:tabs>
          <w:tab w:val="left" w:pos="3780"/>
        </w:tabs>
        <w:ind w:left="3779" w:hanging="419"/>
      </w:pPr>
      <w:rPr>
        <w:rFonts w:hint="eastAsia"/>
      </w:rPr>
    </w:lvl>
    <w:lvl w:ilvl="8" w:tentative="1">
      <w:start w:val="1"/>
      <w:numFmt w:val="lowerRoman"/>
      <w:lvlText w:val="%9."/>
      <w:lvlJc w:val="right"/>
      <w:pPr>
        <w:tabs>
          <w:tab w:val="left" w:pos="4200"/>
        </w:tabs>
        <w:ind w:left="4199" w:hanging="419"/>
      </w:pPr>
      <w:rPr>
        <w:rFonts w:hint="eastAsia"/>
      </w:rPr>
    </w:lvl>
  </w:abstractNum>
  <w:abstractNum w:abstractNumId="35">
    <w:nsid w:val="6D6C07CD"/>
    <w:multiLevelType w:val="multilevel"/>
    <w:tmpl w:val="6D6C07CD"/>
    <w:lvl w:ilvl="0" w:tentative="1">
      <w:start w:val="1"/>
      <w:numFmt w:val="lowerLetter"/>
      <w:pStyle w:val="aff4"/>
      <w:lvlText w:val="%1)"/>
      <w:lvlJc w:val="left"/>
      <w:pPr>
        <w:tabs>
          <w:tab w:val="left" w:pos="839"/>
        </w:tabs>
        <w:ind w:left="839" w:hanging="419"/>
      </w:pPr>
      <w:rPr>
        <w:rFonts w:ascii="宋体" w:eastAsia="宋体" w:hint="eastAsia"/>
        <w:b w:val="0"/>
        <w:i w:val="0"/>
        <w:sz w:val="21"/>
      </w:rPr>
    </w:lvl>
    <w:lvl w:ilvl="1" w:tentative="1">
      <w:start w:val="1"/>
      <w:numFmt w:val="decimal"/>
      <w:pStyle w:val="aff5"/>
      <w:lvlText w:val="%2)"/>
      <w:lvlJc w:val="left"/>
      <w:pPr>
        <w:tabs>
          <w:tab w:val="left" w:pos="840"/>
        </w:tabs>
        <w:ind w:left="839" w:hanging="419"/>
      </w:pPr>
      <w:rPr>
        <w:rFonts w:ascii="宋体" w:eastAsia="宋体" w:hint="eastAsia"/>
        <w:b w:val="0"/>
        <w:i w:val="0"/>
        <w:sz w:val="21"/>
      </w:rPr>
    </w:lvl>
    <w:lvl w:ilvl="2" w:tentative="1">
      <w:start w:val="1"/>
      <w:numFmt w:val="lowerRoman"/>
      <w:lvlText w:val="%3."/>
      <w:lvlJc w:val="right"/>
      <w:pPr>
        <w:tabs>
          <w:tab w:val="left" w:pos="1260"/>
        </w:tabs>
        <w:ind w:left="1259" w:hanging="419"/>
      </w:pPr>
      <w:rPr>
        <w:rFonts w:hint="eastAsia"/>
      </w:rPr>
    </w:lvl>
    <w:lvl w:ilvl="3" w:tentative="1">
      <w:start w:val="1"/>
      <w:numFmt w:val="decimal"/>
      <w:lvlText w:val="%4."/>
      <w:lvlJc w:val="left"/>
      <w:pPr>
        <w:tabs>
          <w:tab w:val="left" w:pos="1680"/>
        </w:tabs>
        <w:ind w:left="1679" w:hanging="419"/>
      </w:pPr>
      <w:rPr>
        <w:rFonts w:hint="eastAsia"/>
      </w:rPr>
    </w:lvl>
    <w:lvl w:ilvl="4" w:tentative="1">
      <w:start w:val="1"/>
      <w:numFmt w:val="lowerLetter"/>
      <w:lvlText w:val="%5)"/>
      <w:lvlJc w:val="left"/>
      <w:pPr>
        <w:tabs>
          <w:tab w:val="left" w:pos="2100"/>
        </w:tabs>
        <w:ind w:left="2099" w:hanging="419"/>
      </w:pPr>
      <w:rPr>
        <w:rFonts w:hint="eastAsia"/>
      </w:rPr>
    </w:lvl>
    <w:lvl w:ilvl="5" w:tentative="1">
      <w:start w:val="1"/>
      <w:numFmt w:val="lowerRoman"/>
      <w:lvlText w:val="%6."/>
      <w:lvlJc w:val="right"/>
      <w:pPr>
        <w:tabs>
          <w:tab w:val="left" w:pos="2520"/>
        </w:tabs>
        <w:ind w:left="2519" w:hanging="419"/>
      </w:pPr>
      <w:rPr>
        <w:rFonts w:hint="eastAsia"/>
      </w:rPr>
    </w:lvl>
    <w:lvl w:ilvl="6" w:tentative="1">
      <w:start w:val="1"/>
      <w:numFmt w:val="decimal"/>
      <w:lvlText w:val="%7."/>
      <w:lvlJc w:val="left"/>
      <w:pPr>
        <w:tabs>
          <w:tab w:val="left" w:pos="2940"/>
        </w:tabs>
        <w:ind w:left="2939" w:hanging="419"/>
      </w:pPr>
      <w:rPr>
        <w:rFonts w:hint="eastAsia"/>
      </w:rPr>
    </w:lvl>
    <w:lvl w:ilvl="7" w:tentative="1">
      <w:start w:val="1"/>
      <w:numFmt w:val="lowerLetter"/>
      <w:lvlText w:val="%8)"/>
      <w:lvlJc w:val="left"/>
      <w:pPr>
        <w:tabs>
          <w:tab w:val="left" w:pos="3360"/>
        </w:tabs>
        <w:ind w:left="3359" w:hanging="419"/>
      </w:pPr>
      <w:rPr>
        <w:rFonts w:hint="eastAsia"/>
      </w:rPr>
    </w:lvl>
    <w:lvl w:ilvl="8" w:tentative="1">
      <w:start w:val="1"/>
      <w:numFmt w:val="lowerRoman"/>
      <w:lvlText w:val="%9."/>
      <w:lvlJc w:val="right"/>
      <w:pPr>
        <w:tabs>
          <w:tab w:val="left" w:pos="3780"/>
        </w:tabs>
        <w:ind w:left="3779" w:hanging="419"/>
      </w:pPr>
      <w:rPr>
        <w:rFonts w:hint="eastAsia"/>
      </w:rPr>
    </w:lvl>
  </w:abstractNum>
  <w:abstractNum w:abstractNumId="36">
    <w:nsid w:val="6DBF04F4"/>
    <w:multiLevelType w:val="multilevel"/>
    <w:tmpl w:val="94EA3CF6"/>
    <w:lvl w:ilvl="0">
      <w:start w:val="1"/>
      <w:numFmt w:val="none"/>
      <w:pStyle w:val="aff6"/>
      <w:suff w:val="nothing"/>
      <w:lvlText w:val="%1注："/>
      <w:lvlJc w:val="left"/>
      <w:pPr>
        <w:ind w:left="726" w:hanging="363"/>
      </w:pPr>
      <w:rPr>
        <w:rFonts w:ascii="黑体" w:eastAsia="黑体" w:hAnsi="Times New Roman" w:hint="eastAsia"/>
        <w:b w:val="0"/>
        <w:i w:val="0"/>
        <w:sz w:val="18"/>
      </w:rPr>
    </w:lvl>
    <w:lvl w:ilvl="1" w:tentative="1">
      <w:start w:val="1"/>
      <w:numFmt w:val="lowerLetter"/>
      <w:lvlText w:val="%2)"/>
      <w:lvlJc w:val="left"/>
      <w:pPr>
        <w:tabs>
          <w:tab w:val="left" w:pos="1140"/>
        </w:tabs>
        <w:ind w:left="726" w:hanging="363"/>
      </w:pPr>
      <w:rPr>
        <w:rFonts w:hint="eastAsia"/>
      </w:rPr>
    </w:lvl>
    <w:lvl w:ilvl="2" w:tentative="1">
      <w:start w:val="1"/>
      <w:numFmt w:val="lowerRoman"/>
      <w:lvlText w:val="%3."/>
      <w:lvlJc w:val="right"/>
      <w:pPr>
        <w:tabs>
          <w:tab w:val="left" w:pos="1140"/>
        </w:tabs>
        <w:ind w:left="726" w:hanging="363"/>
      </w:pPr>
      <w:rPr>
        <w:rFonts w:hint="eastAsia"/>
      </w:rPr>
    </w:lvl>
    <w:lvl w:ilvl="3" w:tentative="1">
      <w:start w:val="1"/>
      <w:numFmt w:val="decimal"/>
      <w:lvlText w:val="%4."/>
      <w:lvlJc w:val="left"/>
      <w:pPr>
        <w:tabs>
          <w:tab w:val="left" w:pos="1140"/>
        </w:tabs>
        <w:ind w:left="726" w:hanging="363"/>
      </w:pPr>
      <w:rPr>
        <w:rFonts w:hint="eastAsia"/>
      </w:rPr>
    </w:lvl>
    <w:lvl w:ilvl="4" w:tentative="1">
      <w:start w:val="1"/>
      <w:numFmt w:val="lowerLetter"/>
      <w:lvlText w:val="%5)"/>
      <w:lvlJc w:val="left"/>
      <w:pPr>
        <w:tabs>
          <w:tab w:val="left" w:pos="1140"/>
        </w:tabs>
        <w:ind w:left="726" w:hanging="363"/>
      </w:pPr>
      <w:rPr>
        <w:rFonts w:hint="eastAsia"/>
      </w:rPr>
    </w:lvl>
    <w:lvl w:ilvl="5" w:tentative="1">
      <w:start w:val="1"/>
      <w:numFmt w:val="lowerRoman"/>
      <w:lvlText w:val="%6."/>
      <w:lvlJc w:val="right"/>
      <w:pPr>
        <w:tabs>
          <w:tab w:val="left" w:pos="1140"/>
        </w:tabs>
        <w:ind w:left="726" w:hanging="363"/>
      </w:pPr>
      <w:rPr>
        <w:rFonts w:hint="eastAsia"/>
      </w:rPr>
    </w:lvl>
    <w:lvl w:ilvl="6" w:tentative="1">
      <w:start w:val="1"/>
      <w:numFmt w:val="decimal"/>
      <w:lvlText w:val="%7."/>
      <w:lvlJc w:val="left"/>
      <w:pPr>
        <w:tabs>
          <w:tab w:val="left" w:pos="1140"/>
        </w:tabs>
        <w:ind w:left="726" w:hanging="363"/>
      </w:pPr>
      <w:rPr>
        <w:rFonts w:hint="eastAsia"/>
      </w:rPr>
    </w:lvl>
    <w:lvl w:ilvl="7" w:tentative="1">
      <w:start w:val="1"/>
      <w:numFmt w:val="lowerLetter"/>
      <w:lvlText w:val="%8)"/>
      <w:lvlJc w:val="left"/>
      <w:pPr>
        <w:tabs>
          <w:tab w:val="left" w:pos="1140"/>
        </w:tabs>
        <w:ind w:left="726" w:hanging="363"/>
      </w:pPr>
      <w:rPr>
        <w:rFonts w:hint="eastAsia"/>
      </w:rPr>
    </w:lvl>
    <w:lvl w:ilvl="8" w:tentative="1">
      <w:start w:val="1"/>
      <w:numFmt w:val="lowerRoman"/>
      <w:lvlText w:val="%9."/>
      <w:lvlJc w:val="right"/>
      <w:pPr>
        <w:tabs>
          <w:tab w:val="left" w:pos="1140"/>
        </w:tabs>
        <w:ind w:left="726" w:hanging="363"/>
      </w:pPr>
      <w:rPr>
        <w:rFonts w:hint="eastAsia"/>
      </w:rPr>
    </w:lvl>
  </w:abstractNum>
  <w:abstractNum w:abstractNumId="37">
    <w:nsid w:val="788F53CA"/>
    <w:multiLevelType w:val="hybridMultilevel"/>
    <w:tmpl w:val="483CB688"/>
    <w:lvl w:ilvl="0" w:tplc="3BCC7028">
      <w:start w:val="1"/>
      <w:numFmt w:val="lowerLetter"/>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18"/>
  </w:num>
  <w:num w:numId="2">
    <w:abstractNumId w:val="4"/>
  </w:num>
  <w:num w:numId="3">
    <w:abstractNumId w:val="11"/>
  </w:num>
  <w:num w:numId="4">
    <w:abstractNumId w:val="15"/>
  </w:num>
  <w:num w:numId="5">
    <w:abstractNumId w:val="2"/>
  </w:num>
  <w:num w:numId="6">
    <w:abstractNumId w:val="36"/>
  </w:num>
  <w:num w:numId="7">
    <w:abstractNumId w:val="1"/>
  </w:num>
  <w:num w:numId="8">
    <w:abstractNumId w:val="24"/>
  </w:num>
  <w:num w:numId="9">
    <w:abstractNumId w:val="12"/>
  </w:num>
  <w:num w:numId="10">
    <w:abstractNumId w:val="9"/>
  </w:num>
  <w:num w:numId="11">
    <w:abstractNumId w:val="32"/>
  </w:num>
  <w:num w:numId="12">
    <w:abstractNumId w:val="30"/>
  </w:num>
  <w:num w:numId="13">
    <w:abstractNumId w:val="35"/>
  </w:num>
  <w:num w:numId="14">
    <w:abstractNumId w:val="13"/>
  </w:num>
  <w:num w:numId="15">
    <w:abstractNumId w:val="31"/>
  </w:num>
  <w:num w:numId="16">
    <w:abstractNumId w:val="3"/>
  </w:num>
  <w:num w:numId="17">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8"/>
  </w:num>
  <w:num w:numId="19">
    <w:abstractNumId w:val="29"/>
  </w:num>
  <w:num w:numId="20">
    <w:abstractNumId w:val="0"/>
  </w:num>
  <w:num w:numId="21">
    <w:abstractNumId w:val="6"/>
  </w:num>
  <w:num w:numId="22">
    <w:abstractNumId w:val="17"/>
  </w:num>
  <w:num w:numId="23">
    <w:abstractNumId w:val="26"/>
  </w:num>
  <w:num w:numId="24">
    <w:abstractNumId w:val="28"/>
  </w:num>
  <w:num w:numId="25">
    <w:abstractNumId w:val="23"/>
  </w:num>
  <w:num w:numId="26">
    <w:abstractNumId w:val="10"/>
  </w:num>
  <w:num w:numId="27">
    <w:abstractNumId w:val="22"/>
  </w:num>
  <w:num w:numId="28">
    <w:abstractNumId w:val="34"/>
  </w:num>
  <w:num w:numId="29">
    <w:abstractNumId w:val="19"/>
  </w:num>
  <w:num w:numId="30">
    <w:abstractNumId w:val="16"/>
  </w:num>
  <w:num w:numId="31">
    <w:abstractNumId w:val="33"/>
  </w:num>
  <w:num w:numId="32">
    <w:abstractNumId w:val="27"/>
  </w:num>
  <w:num w:numId="33">
    <w:abstractNumId w:val="25"/>
  </w:num>
  <w:num w:numId="34">
    <w:abstractNumId w:val="21"/>
  </w:num>
  <w:num w:numId="35">
    <w:abstractNumId w:val="14"/>
  </w:num>
  <w:num w:numId="36">
    <w:abstractNumId w:val="7"/>
  </w:num>
  <w:num w:numId="37">
    <w:abstractNumId w:val="5"/>
  </w:num>
  <w:num w:numId="38">
    <w:abstractNumId w:val="37"/>
  </w:num>
  <w:numIdMacAtCleanup w:val="30"/>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200"/>
  <w:doNotDisplayPageBoundaries/>
  <w:bordersDoNotSurroundHeader/>
  <w:bordersDoNotSurroundFooter/>
  <w:hideSpellingErrors/>
  <w:trackRevisions/>
  <w:documentProtection w:edit="forms" w:enforcement="0"/>
  <w:defaultTabStop w:val="420"/>
  <w:drawingGridHorizontalSpacing w:val="105"/>
  <w:drawingGridVerticalSpacing w:val="156"/>
  <w:noPunctuationKerning/>
  <w:characterSpacingControl w:val="compressPunctuation"/>
  <w:hdrShapeDefaults>
    <o:shapedefaults v:ext="edit" spidmax="29698" fillcolor="#9cbee0" strokecolor="#739cc3">
      <v:fill color="#9cbee0" color2="#bbd5f0" type="gradient">
        <o:fill v:ext="view" type="gradientUnscaled"/>
      </v:fill>
      <v:stroke color="#739cc3" weight="1.25pt" miterlimit="2"/>
    </o:shapedefaults>
  </w:hdrShapeDefaults>
  <w:footnotePr>
    <w:footnote w:id="0"/>
    <w:footnote w:id="1"/>
  </w:footnotePr>
  <w:endnotePr>
    <w:endnote w:id="0"/>
    <w:endnote w:id="1"/>
  </w:endnotePr>
  <w:compat>
    <w:spaceForUL/>
    <w:balanceSingleByteDoubleByteWidth/>
    <w:doNotLeaveBackslashAlone/>
    <w:ulTrailSpace/>
    <w:doNotExpandShiftReturn/>
    <w:adjustLineHeightInTable/>
    <w:useFELayout/>
  </w:compat>
  <w:rsids>
    <w:rsidRoot w:val="00035925"/>
    <w:rsid w:val="000000B3"/>
    <w:rsid w:val="00000244"/>
    <w:rsid w:val="000002CC"/>
    <w:rsid w:val="000005F4"/>
    <w:rsid w:val="00000B58"/>
    <w:rsid w:val="0000185F"/>
    <w:rsid w:val="000019FF"/>
    <w:rsid w:val="00001C4C"/>
    <w:rsid w:val="00001CE6"/>
    <w:rsid w:val="00001EE3"/>
    <w:rsid w:val="00003331"/>
    <w:rsid w:val="000034D4"/>
    <w:rsid w:val="000042F4"/>
    <w:rsid w:val="000044CF"/>
    <w:rsid w:val="0000586F"/>
    <w:rsid w:val="00006197"/>
    <w:rsid w:val="00006C69"/>
    <w:rsid w:val="00006D17"/>
    <w:rsid w:val="00010C1E"/>
    <w:rsid w:val="000115C0"/>
    <w:rsid w:val="00012DD9"/>
    <w:rsid w:val="00013D86"/>
    <w:rsid w:val="00013E02"/>
    <w:rsid w:val="0001441C"/>
    <w:rsid w:val="0001512E"/>
    <w:rsid w:val="00016B28"/>
    <w:rsid w:val="00017C7B"/>
    <w:rsid w:val="0002054E"/>
    <w:rsid w:val="00020F7F"/>
    <w:rsid w:val="0002143C"/>
    <w:rsid w:val="00022A92"/>
    <w:rsid w:val="00022C3A"/>
    <w:rsid w:val="00023041"/>
    <w:rsid w:val="00023D6B"/>
    <w:rsid w:val="00024137"/>
    <w:rsid w:val="00025668"/>
    <w:rsid w:val="00025A65"/>
    <w:rsid w:val="00026037"/>
    <w:rsid w:val="0002643B"/>
    <w:rsid w:val="00026C31"/>
    <w:rsid w:val="00027280"/>
    <w:rsid w:val="0002731B"/>
    <w:rsid w:val="0002766A"/>
    <w:rsid w:val="00027C53"/>
    <w:rsid w:val="00027EEF"/>
    <w:rsid w:val="00030129"/>
    <w:rsid w:val="00031386"/>
    <w:rsid w:val="000320A7"/>
    <w:rsid w:val="000320AD"/>
    <w:rsid w:val="00032146"/>
    <w:rsid w:val="0003546A"/>
    <w:rsid w:val="00035925"/>
    <w:rsid w:val="0003594F"/>
    <w:rsid w:val="00037775"/>
    <w:rsid w:val="00040E18"/>
    <w:rsid w:val="000444AB"/>
    <w:rsid w:val="000455A1"/>
    <w:rsid w:val="00045C41"/>
    <w:rsid w:val="00046094"/>
    <w:rsid w:val="00047A32"/>
    <w:rsid w:val="00051D37"/>
    <w:rsid w:val="00054619"/>
    <w:rsid w:val="00054BCA"/>
    <w:rsid w:val="00055D4C"/>
    <w:rsid w:val="00057060"/>
    <w:rsid w:val="000576B3"/>
    <w:rsid w:val="00057E05"/>
    <w:rsid w:val="00060662"/>
    <w:rsid w:val="00062F2B"/>
    <w:rsid w:val="00063811"/>
    <w:rsid w:val="00064D35"/>
    <w:rsid w:val="00065C46"/>
    <w:rsid w:val="00066834"/>
    <w:rsid w:val="000670D1"/>
    <w:rsid w:val="00067548"/>
    <w:rsid w:val="00067CDF"/>
    <w:rsid w:val="000700D9"/>
    <w:rsid w:val="000705D7"/>
    <w:rsid w:val="00070F19"/>
    <w:rsid w:val="00071D3A"/>
    <w:rsid w:val="00072345"/>
    <w:rsid w:val="0007257C"/>
    <w:rsid w:val="0007499B"/>
    <w:rsid w:val="00074FBE"/>
    <w:rsid w:val="000758F3"/>
    <w:rsid w:val="00075C5B"/>
    <w:rsid w:val="00076C35"/>
    <w:rsid w:val="00077351"/>
    <w:rsid w:val="00080AA4"/>
    <w:rsid w:val="00080C5A"/>
    <w:rsid w:val="00081EBB"/>
    <w:rsid w:val="0008235E"/>
    <w:rsid w:val="00082558"/>
    <w:rsid w:val="00083A09"/>
    <w:rsid w:val="00084BBD"/>
    <w:rsid w:val="00085095"/>
    <w:rsid w:val="00085138"/>
    <w:rsid w:val="0009005E"/>
    <w:rsid w:val="000917FF"/>
    <w:rsid w:val="00092857"/>
    <w:rsid w:val="0009297E"/>
    <w:rsid w:val="0009350C"/>
    <w:rsid w:val="00094EA0"/>
    <w:rsid w:val="00096CE0"/>
    <w:rsid w:val="00097B66"/>
    <w:rsid w:val="000A001E"/>
    <w:rsid w:val="000A0392"/>
    <w:rsid w:val="000A0AEA"/>
    <w:rsid w:val="000A20A9"/>
    <w:rsid w:val="000A3C3A"/>
    <w:rsid w:val="000A4081"/>
    <w:rsid w:val="000A48B1"/>
    <w:rsid w:val="000A4DA1"/>
    <w:rsid w:val="000A64E6"/>
    <w:rsid w:val="000A6F98"/>
    <w:rsid w:val="000A7515"/>
    <w:rsid w:val="000B0322"/>
    <w:rsid w:val="000B2C8C"/>
    <w:rsid w:val="000B2D66"/>
    <w:rsid w:val="000B30D3"/>
    <w:rsid w:val="000B3143"/>
    <w:rsid w:val="000B4AF6"/>
    <w:rsid w:val="000B6D30"/>
    <w:rsid w:val="000C0FA7"/>
    <w:rsid w:val="000C1055"/>
    <w:rsid w:val="000C3022"/>
    <w:rsid w:val="000C472F"/>
    <w:rsid w:val="000C4EE6"/>
    <w:rsid w:val="000C5203"/>
    <w:rsid w:val="000C54B2"/>
    <w:rsid w:val="000C5B63"/>
    <w:rsid w:val="000C6B05"/>
    <w:rsid w:val="000C6DD6"/>
    <w:rsid w:val="000C73D4"/>
    <w:rsid w:val="000C780F"/>
    <w:rsid w:val="000C7ED7"/>
    <w:rsid w:val="000D0039"/>
    <w:rsid w:val="000D0B6D"/>
    <w:rsid w:val="000D0B6F"/>
    <w:rsid w:val="000D1A60"/>
    <w:rsid w:val="000D2CF3"/>
    <w:rsid w:val="000D2F64"/>
    <w:rsid w:val="000D3557"/>
    <w:rsid w:val="000D3599"/>
    <w:rsid w:val="000D387B"/>
    <w:rsid w:val="000D3A41"/>
    <w:rsid w:val="000D3D4C"/>
    <w:rsid w:val="000D4F51"/>
    <w:rsid w:val="000D718B"/>
    <w:rsid w:val="000D7F30"/>
    <w:rsid w:val="000E0B1C"/>
    <w:rsid w:val="000E0C46"/>
    <w:rsid w:val="000E138F"/>
    <w:rsid w:val="000E16FC"/>
    <w:rsid w:val="000E1871"/>
    <w:rsid w:val="000E258E"/>
    <w:rsid w:val="000E30D7"/>
    <w:rsid w:val="000E3E1C"/>
    <w:rsid w:val="000E44F2"/>
    <w:rsid w:val="000E5F1E"/>
    <w:rsid w:val="000F030C"/>
    <w:rsid w:val="000F07FB"/>
    <w:rsid w:val="000F0995"/>
    <w:rsid w:val="000F0BA0"/>
    <w:rsid w:val="000F129C"/>
    <w:rsid w:val="000F2080"/>
    <w:rsid w:val="000F3B58"/>
    <w:rsid w:val="000F3F8F"/>
    <w:rsid w:val="000F4113"/>
    <w:rsid w:val="000F50B4"/>
    <w:rsid w:val="000F6FA7"/>
    <w:rsid w:val="000F7025"/>
    <w:rsid w:val="000F7A79"/>
    <w:rsid w:val="0010023F"/>
    <w:rsid w:val="001013B6"/>
    <w:rsid w:val="00103568"/>
    <w:rsid w:val="001038DC"/>
    <w:rsid w:val="00103F79"/>
    <w:rsid w:val="001056DE"/>
    <w:rsid w:val="00106419"/>
    <w:rsid w:val="0011230B"/>
    <w:rsid w:val="001124C0"/>
    <w:rsid w:val="0011501C"/>
    <w:rsid w:val="00117611"/>
    <w:rsid w:val="00117CD3"/>
    <w:rsid w:val="00117DB7"/>
    <w:rsid w:val="00121604"/>
    <w:rsid w:val="0012230F"/>
    <w:rsid w:val="00126076"/>
    <w:rsid w:val="001302AE"/>
    <w:rsid w:val="0013040E"/>
    <w:rsid w:val="00130B23"/>
    <w:rsid w:val="0013118E"/>
    <w:rsid w:val="0013175F"/>
    <w:rsid w:val="001332F5"/>
    <w:rsid w:val="001337EC"/>
    <w:rsid w:val="00134222"/>
    <w:rsid w:val="00135D0A"/>
    <w:rsid w:val="001362B7"/>
    <w:rsid w:val="0013688D"/>
    <w:rsid w:val="00136C24"/>
    <w:rsid w:val="0014095B"/>
    <w:rsid w:val="00141DB0"/>
    <w:rsid w:val="0014271B"/>
    <w:rsid w:val="00143497"/>
    <w:rsid w:val="00144F6C"/>
    <w:rsid w:val="0014523B"/>
    <w:rsid w:val="0014565C"/>
    <w:rsid w:val="00146235"/>
    <w:rsid w:val="00146236"/>
    <w:rsid w:val="00146F61"/>
    <w:rsid w:val="00147919"/>
    <w:rsid w:val="001509CD"/>
    <w:rsid w:val="001510D4"/>
    <w:rsid w:val="001512B4"/>
    <w:rsid w:val="001523BA"/>
    <w:rsid w:val="00152913"/>
    <w:rsid w:val="00153708"/>
    <w:rsid w:val="0015378A"/>
    <w:rsid w:val="0015473B"/>
    <w:rsid w:val="00154EAB"/>
    <w:rsid w:val="0015675C"/>
    <w:rsid w:val="00156C1E"/>
    <w:rsid w:val="00156C9B"/>
    <w:rsid w:val="00157695"/>
    <w:rsid w:val="00160C3C"/>
    <w:rsid w:val="0016139F"/>
    <w:rsid w:val="001620A5"/>
    <w:rsid w:val="00163CD1"/>
    <w:rsid w:val="00164D73"/>
    <w:rsid w:val="00164E53"/>
    <w:rsid w:val="001659C6"/>
    <w:rsid w:val="0016634D"/>
    <w:rsid w:val="0016699D"/>
    <w:rsid w:val="00170534"/>
    <w:rsid w:val="00170F2B"/>
    <w:rsid w:val="001716FD"/>
    <w:rsid w:val="00171FBF"/>
    <w:rsid w:val="001723BD"/>
    <w:rsid w:val="00173289"/>
    <w:rsid w:val="00173AC0"/>
    <w:rsid w:val="00173BFD"/>
    <w:rsid w:val="00174598"/>
    <w:rsid w:val="001748EC"/>
    <w:rsid w:val="00174A64"/>
    <w:rsid w:val="00174EB9"/>
    <w:rsid w:val="00175159"/>
    <w:rsid w:val="00175BD9"/>
    <w:rsid w:val="00175C2D"/>
    <w:rsid w:val="00176208"/>
    <w:rsid w:val="00177080"/>
    <w:rsid w:val="0018211B"/>
    <w:rsid w:val="001840D3"/>
    <w:rsid w:val="00185560"/>
    <w:rsid w:val="00185607"/>
    <w:rsid w:val="0018644E"/>
    <w:rsid w:val="00186C2A"/>
    <w:rsid w:val="00187890"/>
    <w:rsid w:val="001900F8"/>
    <w:rsid w:val="00190E00"/>
    <w:rsid w:val="00190F3E"/>
    <w:rsid w:val="00191258"/>
    <w:rsid w:val="001920D5"/>
    <w:rsid w:val="00192680"/>
    <w:rsid w:val="00193037"/>
    <w:rsid w:val="00193716"/>
    <w:rsid w:val="00193A2C"/>
    <w:rsid w:val="00194258"/>
    <w:rsid w:val="001A049C"/>
    <w:rsid w:val="001A288E"/>
    <w:rsid w:val="001A31DF"/>
    <w:rsid w:val="001A4B0C"/>
    <w:rsid w:val="001A5A18"/>
    <w:rsid w:val="001B1186"/>
    <w:rsid w:val="001B11EF"/>
    <w:rsid w:val="001B197E"/>
    <w:rsid w:val="001B3F9F"/>
    <w:rsid w:val="001B506A"/>
    <w:rsid w:val="001B5A58"/>
    <w:rsid w:val="001B6AEF"/>
    <w:rsid w:val="001B6DC2"/>
    <w:rsid w:val="001C0C4A"/>
    <w:rsid w:val="001C149C"/>
    <w:rsid w:val="001C21AC"/>
    <w:rsid w:val="001C31D0"/>
    <w:rsid w:val="001C3AB5"/>
    <w:rsid w:val="001C3B17"/>
    <w:rsid w:val="001C47BA"/>
    <w:rsid w:val="001C5902"/>
    <w:rsid w:val="001C59EA"/>
    <w:rsid w:val="001C5B96"/>
    <w:rsid w:val="001C644F"/>
    <w:rsid w:val="001C6A89"/>
    <w:rsid w:val="001C70AF"/>
    <w:rsid w:val="001C7959"/>
    <w:rsid w:val="001D01BF"/>
    <w:rsid w:val="001D0950"/>
    <w:rsid w:val="001D0E15"/>
    <w:rsid w:val="001D240E"/>
    <w:rsid w:val="001D3F95"/>
    <w:rsid w:val="001D406C"/>
    <w:rsid w:val="001D41EE"/>
    <w:rsid w:val="001D4C31"/>
    <w:rsid w:val="001D4D8A"/>
    <w:rsid w:val="001D4E8B"/>
    <w:rsid w:val="001D5425"/>
    <w:rsid w:val="001D55D6"/>
    <w:rsid w:val="001D5733"/>
    <w:rsid w:val="001D6BCA"/>
    <w:rsid w:val="001E0281"/>
    <w:rsid w:val="001E0380"/>
    <w:rsid w:val="001E13B1"/>
    <w:rsid w:val="001E1D54"/>
    <w:rsid w:val="001E1EDB"/>
    <w:rsid w:val="001E543A"/>
    <w:rsid w:val="001E7456"/>
    <w:rsid w:val="001E7848"/>
    <w:rsid w:val="001F1BC1"/>
    <w:rsid w:val="001F3A19"/>
    <w:rsid w:val="001F3BBD"/>
    <w:rsid w:val="001F4945"/>
    <w:rsid w:val="001F4BD3"/>
    <w:rsid w:val="001F7243"/>
    <w:rsid w:val="001F7D50"/>
    <w:rsid w:val="00200059"/>
    <w:rsid w:val="00201255"/>
    <w:rsid w:val="00201C96"/>
    <w:rsid w:val="00201F52"/>
    <w:rsid w:val="00202410"/>
    <w:rsid w:val="0020435F"/>
    <w:rsid w:val="00204AD8"/>
    <w:rsid w:val="00204B66"/>
    <w:rsid w:val="002061A4"/>
    <w:rsid w:val="00206207"/>
    <w:rsid w:val="00207100"/>
    <w:rsid w:val="00207304"/>
    <w:rsid w:val="0020781E"/>
    <w:rsid w:val="002101B8"/>
    <w:rsid w:val="002119CE"/>
    <w:rsid w:val="00214010"/>
    <w:rsid w:val="00217408"/>
    <w:rsid w:val="00220807"/>
    <w:rsid w:val="00220AF8"/>
    <w:rsid w:val="00221945"/>
    <w:rsid w:val="00222417"/>
    <w:rsid w:val="002254F1"/>
    <w:rsid w:val="00230FF3"/>
    <w:rsid w:val="00232B82"/>
    <w:rsid w:val="00233555"/>
    <w:rsid w:val="00234467"/>
    <w:rsid w:val="00235650"/>
    <w:rsid w:val="00235B5A"/>
    <w:rsid w:val="0023648C"/>
    <w:rsid w:val="00236D2B"/>
    <w:rsid w:val="002371E5"/>
    <w:rsid w:val="00237D8D"/>
    <w:rsid w:val="0024178F"/>
    <w:rsid w:val="00241DA2"/>
    <w:rsid w:val="00244F0D"/>
    <w:rsid w:val="002454AB"/>
    <w:rsid w:val="0024659E"/>
    <w:rsid w:val="002472A9"/>
    <w:rsid w:val="00247FEE"/>
    <w:rsid w:val="00250E7D"/>
    <w:rsid w:val="00250F99"/>
    <w:rsid w:val="00251DEF"/>
    <w:rsid w:val="00252D94"/>
    <w:rsid w:val="00253FC7"/>
    <w:rsid w:val="00255082"/>
    <w:rsid w:val="00256168"/>
    <w:rsid w:val="002565D5"/>
    <w:rsid w:val="00256BB0"/>
    <w:rsid w:val="0025729D"/>
    <w:rsid w:val="00261DBE"/>
    <w:rsid w:val="0026223C"/>
    <w:rsid w:val="002622C0"/>
    <w:rsid w:val="00262352"/>
    <w:rsid w:val="00262671"/>
    <w:rsid w:val="00262A0B"/>
    <w:rsid w:val="00262F7B"/>
    <w:rsid w:val="0026415D"/>
    <w:rsid w:val="002656CB"/>
    <w:rsid w:val="0026658B"/>
    <w:rsid w:val="00266BE4"/>
    <w:rsid w:val="00270072"/>
    <w:rsid w:val="002702D4"/>
    <w:rsid w:val="00270396"/>
    <w:rsid w:val="00270D53"/>
    <w:rsid w:val="00271745"/>
    <w:rsid w:val="002727E1"/>
    <w:rsid w:val="00274233"/>
    <w:rsid w:val="00275835"/>
    <w:rsid w:val="002771EA"/>
    <w:rsid w:val="002778AE"/>
    <w:rsid w:val="00280AC0"/>
    <w:rsid w:val="002818C7"/>
    <w:rsid w:val="00281922"/>
    <w:rsid w:val="00281F4E"/>
    <w:rsid w:val="0028269A"/>
    <w:rsid w:val="00282894"/>
    <w:rsid w:val="00283590"/>
    <w:rsid w:val="00284243"/>
    <w:rsid w:val="00286580"/>
    <w:rsid w:val="00286973"/>
    <w:rsid w:val="002870F7"/>
    <w:rsid w:val="002876A1"/>
    <w:rsid w:val="002910DB"/>
    <w:rsid w:val="0029168C"/>
    <w:rsid w:val="00292A3B"/>
    <w:rsid w:val="00294102"/>
    <w:rsid w:val="0029457D"/>
    <w:rsid w:val="002947D0"/>
    <w:rsid w:val="00294CC7"/>
    <w:rsid w:val="00294E70"/>
    <w:rsid w:val="00295564"/>
    <w:rsid w:val="002979DA"/>
    <w:rsid w:val="002A0595"/>
    <w:rsid w:val="002A1319"/>
    <w:rsid w:val="002A1924"/>
    <w:rsid w:val="002A206C"/>
    <w:rsid w:val="002A22E9"/>
    <w:rsid w:val="002A280A"/>
    <w:rsid w:val="002A3516"/>
    <w:rsid w:val="002A3727"/>
    <w:rsid w:val="002A405E"/>
    <w:rsid w:val="002A4400"/>
    <w:rsid w:val="002A6C36"/>
    <w:rsid w:val="002A7420"/>
    <w:rsid w:val="002A77E4"/>
    <w:rsid w:val="002A78FA"/>
    <w:rsid w:val="002A7BC9"/>
    <w:rsid w:val="002B05FA"/>
    <w:rsid w:val="002B0925"/>
    <w:rsid w:val="002B0A50"/>
    <w:rsid w:val="002B0F12"/>
    <w:rsid w:val="002B1308"/>
    <w:rsid w:val="002B2668"/>
    <w:rsid w:val="002B3A64"/>
    <w:rsid w:val="002B3D2A"/>
    <w:rsid w:val="002B3EFF"/>
    <w:rsid w:val="002B4554"/>
    <w:rsid w:val="002B50FD"/>
    <w:rsid w:val="002B516E"/>
    <w:rsid w:val="002B6A45"/>
    <w:rsid w:val="002B6D6F"/>
    <w:rsid w:val="002B6F6F"/>
    <w:rsid w:val="002B7286"/>
    <w:rsid w:val="002C0E8F"/>
    <w:rsid w:val="002C282E"/>
    <w:rsid w:val="002C3010"/>
    <w:rsid w:val="002C5071"/>
    <w:rsid w:val="002C72D8"/>
    <w:rsid w:val="002C7925"/>
    <w:rsid w:val="002C7E84"/>
    <w:rsid w:val="002D00FE"/>
    <w:rsid w:val="002D11FA"/>
    <w:rsid w:val="002D134C"/>
    <w:rsid w:val="002D269A"/>
    <w:rsid w:val="002D2E1D"/>
    <w:rsid w:val="002D36DF"/>
    <w:rsid w:val="002D4325"/>
    <w:rsid w:val="002D45DE"/>
    <w:rsid w:val="002D48DE"/>
    <w:rsid w:val="002D4E5F"/>
    <w:rsid w:val="002D70AD"/>
    <w:rsid w:val="002E0DDF"/>
    <w:rsid w:val="002E0FBB"/>
    <w:rsid w:val="002E10AC"/>
    <w:rsid w:val="002E1E32"/>
    <w:rsid w:val="002E2906"/>
    <w:rsid w:val="002E3399"/>
    <w:rsid w:val="002E363B"/>
    <w:rsid w:val="002E48F8"/>
    <w:rsid w:val="002E5635"/>
    <w:rsid w:val="002E5F60"/>
    <w:rsid w:val="002E608C"/>
    <w:rsid w:val="002E63DC"/>
    <w:rsid w:val="002E64C3"/>
    <w:rsid w:val="002E6A2C"/>
    <w:rsid w:val="002E78EE"/>
    <w:rsid w:val="002E7BB5"/>
    <w:rsid w:val="002F0332"/>
    <w:rsid w:val="002F11F7"/>
    <w:rsid w:val="002F1A8E"/>
    <w:rsid w:val="002F1D8C"/>
    <w:rsid w:val="002F207E"/>
    <w:rsid w:val="002F21DA"/>
    <w:rsid w:val="002F2AC9"/>
    <w:rsid w:val="002F408B"/>
    <w:rsid w:val="002F4277"/>
    <w:rsid w:val="002F4FAE"/>
    <w:rsid w:val="002F506C"/>
    <w:rsid w:val="002F5901"/>
    <w:rsid w:val="002F5E17"/>
    <w:rsid w:val="002F6CDD"/>
    <w:rsid w:val="00300ABE"/>
    <w:rsid w:val="00301BEF"/>
    <w:rsid w:val="00301F39"/>
    <w:rsid w:val="00303ACB"/>
    <w:rsid w:val="00304710"/>
    <w:rsid w:val="00305523"/>
    <w:rsid w:val="00305FF8"/>
    <w:rsid w:val="003139C7"/>
    <w:rsid w:val="00313F80"/>
    <w:rsid w:val="00315466"/>
    <w:rsid w:val="003156A7"/>
    <w:rsid w:val="00316442"/>
    <w:rsid w:val="003204AF"/>
    <w:rsid w:val="00320700"/>
    <w:rsid w:val="003214AF"/>
    <w:rsid w:val="003225BE"/>
    <w:rsid w:val="003238B1"/>
    <w:rsid w:val="00325926"/>
    <w:rsid w:val="00326C28"/>
    <w:rsid w:val="003273FE"/>
    <w:rsid w:val="00327A8A"/>
    <w:rsid w:val="003304D1"/>
    <w:rsid w:val="00330741"/>
    <w:rsid w:val="003308AF"/>
    <w:rsid w:val="00332BC6"/>
    <w:rsid w:val="003336A1"/>
    <w:rsid w:val="0033411E"/>
    <w:rsid w:val="00335369"/>
    <w:rsid w:val="00336218"/>
    <w:rsid w:val="00336347"/>
    <w:rsid w:val="00336610"/>
    <w:rsid w:val="00340A01"/>
    <w:rsid w:val="00341266"/>
    <w:rsid w:val="00341F29"/>
    <w:rsid w:val="00342660"/>
    <w:rsid w:val="0034357E"/>
    <w:rsid w:val="00343F73"/>
    <w:rsid w:val="003445ED"/>
    <w:rsid w:val="00345060"/>
    <w:rsid w:val="00346232"/>
    <w:rsid w:val="0035009D"/>
    <w:rsid w:val="00350465"/>
    <w:rsid w:val="00350D70"/>
    <w:rsid w:val="003521BA"/>
    <w:rsid w:val="0035296A"/>
    <w:rsid w:val="0035323B"/>
    <w:rsid w:val="00354110"/>
    <w:rsid w:val="0035424F"/>
    <w:rsid w:val="00355883"/>
    <w:rsid w:val="00356461"/>
    <w:rsid w:val="003565E8"/>
    <w:rsid w:val="00356AE5"/>
    <w:rsid w:val="003609D2"/>
    <w:rsid w:val="0036106F"/>
    <w:rsid w:val="00361796"/>
    <w:rsid w:val="00361E32"/>
    <w:rsid w:val="0036205A"/>
    <w:rsid w:val="00363A8F"/>
    <w:rsid w:val="00363F22"/>
    <w:rsid w:val="003665A1"/>
    <w:rsid w:val="003669B4"/>
    <w:rsid w:val="00370B7E"/>
    <w:rsid w:val="00370C74"/>
    <w:rsid w:val="003723DC"/>
    <w:rsid w:val="00374819"/>
    <w:rsid w:val="003753D8"/>
    <w:rsid w:val="00375564"/>
    <w:rsid w:val="003760DD"/>
    <w:rsid w:val="00377660"/>
    <w:rsid w:val="00377810"/>
    <w:rsid w:val="00380FC6"/>
    <w:rsid w:val="00381585"/>
    <w:rsid w:val="00381C3B"/>
    <w:rsid w:val="00382D35"/>
    <w:rsid w:val="00383191"/>
    <w:rsid w:val="00383949"/>
    <w:rsid w:val="0038472B"/>
    <w:rsid w:val="00386DED"/>
    <w:rsid w:val="003912E7"/>
    <w:rsid w:val="00391496"/>
    <w:rsid w:val="003927B8"/>
    <w:rsid w:val="00393649"/>
    <w:rsid w:val="00393947"/>
    <w:rsid w:val="00394DDF"/>
    <w:rsid w:val="00394E14"/>
    <w:rsid w:val="00397A23"/>
    <w:rsid w:val="00397D70"/>
    <w:rsid w:val="003A0752"/>
    <w:rsid w:val="003A1310"/>
    <w:rsid w:val="003A1AA1"/>
    <w:rsid w:val="003A1D4F"/>
    <w:rsid w:val="003A1D5C"/>
    <w:rsid w:val="003A1E74"/>
    <w:rsid w:val="003A2275"/>
    <w:rsid w:val="003A4D6C"/>
    <w:rsid w:val="003A4F41"/>
    <w:rsid w:val="003A515D"/>
    <w:rsid w:val="003A5A35"/>
    <w:rsid w:val="003A5B4A"/>
    <w:rsid w:val="003A5D06"/>
    <w:rsid w:val="003A6A4F"/>
    <w:rsid w:val="003A7088"/>
    <w:rsid w:val="003A794C"/>
    <w:rsid w:val="003B00DF"/>
    <w:rsid w:val="003B1275"/>
    <w:rsid w:val="003B1778"/>
    <w:rsid w:val="003B2EC7"/>
    <w:rsid w:val="003B3234"/>
    <w:rsid w:val="003C11CB"/>
    <w:rsid w:val="003C19D0"/>
    <w:rsid w:val="003C1C90"/>
    <w:rsid w:val="003C1D54"/>
    <w:rsid w:val="003C1DF7"/>
    <w:rsid w:val="003C2577"/>
    <w:rsid w:val="003C3165"/>
    <w:rsid w:val="003C3ECD"/>
    <w:rsid w:val="003C53F6"/>
    <w:rsid w:val="003C75F3"/>
    <w:rsid w:val="003C76C2"/>
    <w:rsid w:val="003C78A3"/>
    <w:rsid w:val="003C7A59"/>
    <w:rsid w:val="003D0598"/>
    <w:rsid w:val="003D069D"/>
    <w:rsid w:val="003D0E50"/>
    <w:rsid w:val="003D14A3"/>
    <w:rsid w:val="003D45ED"/>
    <w:rsid w:val="003D549B"/>
    <w:rsid w:val="003D5E17"/>
    <w:rsid w:val="003D60CE"/>
    <w:rsid w:val="003D67A5"/>
    <w:rsid w:val="003E1867"/>
    <w:rsid w:val="003E33D1"/>
    <w:rsid w:val="003E39F3"/>
    <w:rsid w:val="003E3C19"/>
    <w:rsid w:val="003E50DE"/>
    <w:rsid w:val="003E5729"/>
    <w:rsid w:val="003E5D60"/>
    <w:rsid w:val="003E6B7B"/>
    <w:rsid w:val="003E73D7"/>
    <w:rsid w:val="003E75E7"/>
    <w:rsid w:val="003F1642"/>
    <w:rsid w:val="003F16E6"/>
    <w:rsid w:val="003F44E9"/>
    <w:rsid w:val="003F4EE0"/>
    <w:rsid w:val="003F5077"/>
    <w:rsid w:val="003F6024"/>
    <w:rsid w:val="003F77DD"/>
    <w:rsid w:val="003F7C50"/>
    <w:rsid w:val="004004DD"/>
    <w:rsid w:val="004005D1"/>
    <w:rsid w:val="00402153"/>
    <w:rsid w:val="00402FC1"/>
    <w:rsid w:val="00404E86"/>
    <w:rsid w:val="0040539F"/>
    <w:rsid w:val="00406EC8"/>
    <w:rsid w:val="004071A1"/>
    <w:rsid w:val="0041274A"/>
    <w:rsid w:val="004132C5"/>
    <w:rsid w:val="00416AE7"/>
    <w:rsid w:val="00416BF7"/>
    <w:rsid w:val="00420A5D"/>
    <w:rsid w:val="0042195B"/>
    <w:rsid w:val="00425082"/>
    <w:rsid w:val="00426F9E"/>
    <w:rsid w:val="00430BBA"/>
    <w:rsid w:val="004312AF"/>
    <w:rsid w:val="0043137A"/>
    <w:rsid w:val="00431DEB"/>
    <w:rsid w:val="00432529"/>
    <w:rsid w:val="00432B8A"/>
    <w:rsid w:val="00432CB8"/>
    <w:rsid w:val="00433A86"/>
    <w:rsid w:val="00434012"/>
    <w:rsid w:val="00434DD7"/>
    <w:rsid w:val="00436A03"/>
    <w:rsid w:val="00436B10"/>
    <w:rsid w:val="00442ACD"/>
    <w:rsid w:val="00442B80"/>
    <w:rsid w:val="00443AB2"/>
    <w:rsid w:val="00444E08"/>
    <w:rsid w:val="004458B6"/>
    <w:rsid w:val="004459D9"/>
    <w:rsid w:val="004461D9"/>
    <w:rsid w:val="00446A17"/>
    <w:rsid w:val="00446B29"/>
    <w:rsid w:val="00447B3D"/>
    <w:rsid w:val="00451391"/>
    <w:rsid w:val="004523F2"/>
    <w:rsid w:val="00452F66"/>
    <w:rsid w:val="00453D65"/>
    <w:rsid w:val="00453F9A"/>
    <w:rsid w:val="00455527"/>
    <w:rsid w:val="00455623"/>
    <w:rsid w:val="00455C3C"/>
    <w:rsid w:val="0046179B"/>
    <w:rsid w:val="00461DA6"/>
    <w:rsid w:val="00463D61"/>
    <w:rsid w:val="00464477"/>
    <w:rsid w:val="00465B89"/>
    <w:rsid w:val="00465EB2"/>
    <w:rsid w:val="004663FB"/>
    <w:rsid w:val="00466C88"/>
    <w:rsid w:val="00466E75"/>
    <w:rsid w:val="0046755A"/>
    <w:rsid w:val="0046772F"/>
    <w:rsid w:val="00470685"/>
    <w:rsid w:val="00471596"/>
    <w:rsid w:val="004718CE"/>
    <w:rsid w:val="00471E91"/>
    <w:rsid w:val="00472FF9"/>
    <w:rsid w:val="00473F34"/>
    <w:rsid w:val="004741DF"/>
    <w:rsid w:val="00474293"/>
    <w:rsid w:val="00474675"/>
    <w:rsid w:val="0047470C"/>
    <w:rsid w:val="00474E4D"/>
    <w:rsid w:val="004759C3"/>
    <w:rsid w:val="00477297"/>
    <w:rsid w:val="00477A6B"/>
    <w:rsid w:val="0048000D"/>
    <w:rsid w:val="00480326"/>
    <w:rsid w:val="00480A00"/>
    <w:rsid w:val="00480BBE"/>
    <w:rsid w:val="0048107D"/>
    <w:rsid w:val="0048368B"/>
    <w:rsid w:val="00483C20"/>
    <w:rsid w:val="00485947"/>
    <w:rsid w:val="0048666B"/>
    <w:rsid w:val="00486DA6"/>
    <w:rsid w:val="004879EE"/>
    <w:rsid w:val="00490644"/>
    <w:rsid w:val="0049110B"/>
    <w:rsid w:val="00491BFA"/>
    <w:rsid w:val="00493678"/>
    <w:rsid w:val="00495237"/>
    <w:rsid w:val="004956A8"/>
    <w:rsid w:val="00495DB7"/>
    <w:rsid w:val="00496618"/>
    <w:rsid w:val="004A09F1"/>
    <w:rsid w:val="004A0FE8"/>
    <w:rsid w:val="004A15C8"/>
    <w:rsid w:val="004A1D48"/>
    <w:rsid w:val="004A2709"/>
    <w:rsid w:val="004A2C2E"/>
    <w:rsid w:val="004A32E5"/>
    <w:rsid w:val="004A35F9"/>
    <w:rsid w:val="004A406F"/>
    <w:rsid w:val="004A460F"/>
    <w:rsid w:val="004A4CEE"/>
    <w:rsid w:val="004A7DE8"/>
    <w:rsid w:val="004B0082"/>
    <w:rsid w:val="004B0CD9"/>
    <w:rsid w:val="004B24C1"/>
    <w:rsid w:val="004B62BA"/>
    <w:rsid w:val="004B67BC"/>
    <w:rsid w:val="004C0348"/>
    <w:rsid w:val="004C157C"/>
    <w:rsid w:val="004C1B89"/>
    <w:rsid w:val="004C292F"/>
    <w:rsid w:val="004C3AFE"/>
    <w:rsid w:val="004C3C57"/>
    <w:rsid w:val="004C5EA2"/>
    <w:rsid w:val="004C6662"/>
    <w:rsid w:val="004C6916"/>
    <w:rsid w:val="004C6F6A"/>
    <w:rsid w:val="004C7431"/>
    <w:rsid w:val="004C7546"/>
    <w:rsid w:val="004C7747"/>
    <w:rsid w:val="004D201D"/>
    <w:rsid w:val="004D20B8"/>
    <w:rsid w:val="004D35C8"/>
    <w:rsid w:val="004D3C63"/>
    <w:rsid w:val="004D6139"/>
    <w:rsid w:val="004D6B2C"/>
    <w:rsid w:val="004E0528"/>
    <w:rsid w:val="004E08C2"/>
    <w:rsid w:val="004E2D81"/>
    <w:rsid w:val="004E3E0A"/>
    <w:rsid w:val="004E7DCB"/>
    <w:rsid w:val="004F09B1"/>
    <w:rsid w:val="004F0C92"/>
    <w:rsid w:val="004F244D"/>
    <w:rsid w:val="004F2F10"/>
    <w:rsid w:val="004F310E"/>
    <w:rsid w:val="004F39CC"/>
    <w:rsid w:val="004F5A9C"/>
    <w:rsid w:val="004F632B"/>
    <w:rsid w:val="004F7825"/>
    <w:rsid w:val="00500B37"/>
    <w:rsid w:val="00502613"/>
    <w:rsid w:val="00503388"/>
    <w:rsid w:val="005036BC"/>
    <w:rsid w:val="00503713"/>
    <w:rsid w:val="0050384F"/>
    <w:rsid w:val="005042E8"/>
    <w:rsid w:val="00504886"/>
    <w:rsid w:val="00504A0D"/>
    <w:rsid w:val="005051F9"/>
    <w:rsid w:val="00506045"/>
    <w:rsid w:val="00506C3D"/>
    <w:rsid w:val="00507A56"/>
    <w:rsid w:val="00510280"/>
    <w:rsid w:val="005110F6"/>
    <w:rsid w:val="005128C0"/>
    <w:rsid w:val="00513D73"/>
    <w:rsid w:val="00513F93"/>
    <w:rsid w:val="005143CA"/>
    <w:rsid w:val="00514A43"/>
    <w:rsid w:val="00515E39"/>
    <w:rsid w:val="005174E5"/>
    <w:rsid w:val="00517FF3"/>
    <w:rsid w:val="00521299"/>
    <w:rsid w:val="0052192A"/>
    <w:rsid w:val="00522393"/>
    <w:rsid w:val="00522620"/>
    <w:rsid w:val="00522B25"/>
    <w:rsid w:val="00522C08"/>
    <w:rsid w:val="00523640"/>
    <w:rsid w:val="00524354"/>
    <w:rsid w:val="00524692"/>
    <w:rsid w:val="00525391"/>
    <w:rsid w:val="00525497"/>
    <w:rsid w:val="00525656"/>
    <w:rsid w:val="00525BB9"/>
    <w:rsid w:val="00526C05"/>
    <w:rsid w:val="005300A2"/>
    <w:rsid w:val="00530326"/>
    <w:rsid w:val="005306FA"/>
    <w:rsid w:val="00534146"/>
    <w:rsid w:val="00534C02"/>
    <w:rsid w:val="0054118E"/>
    <w:rsid w:val="00541606"/>
    <w:rsid w:val="00541BB0"/>
    <w:rsid w:val="0054264B"/>
    <w:rsid w:val="00542CC1"/>
    <w:rsid w:val="00543786"/>
    <w:rsid w:val="00543EB1"/>
    <w:rsid w:val="00544059"/>
    <w:rsid w:val="00544493"/>
    <w:rsid w:val="00545AD7"/>
    <w:rsid w:val="00546D23"/>
    <w:rsid w:val="005512D1"/>
    <w:rsid w:val="005533D7"/>
    <w:rsid w:val="00553619"/>
    <w:rsid w:val="00554BF4"/>
    <w:rsid w:val="005552B2"/>
    <w:rsid w:val="005558A7"/>
    <w:rsid w:val="0055720B"/>
    <w:rsid w:val="005575D4"/>
    <w:rsid w:val="00557C2B"/>
    <w:rsid w:val="0056193C"/>
    <w:rsid w:val="00562CF7"/>
    <w:rsid w:val="00562FF9"/>
    <w:rsid w:val="00563598"/>
    <w:rsid w:val="005637FE"/>
    <w:rsid w:val="005658FD"/>
    <w:rsid w:val="00565E1A"/>
    <w:rsid w:val="005663DF"/>
    <w:rsid w:val="0057023E"/>
    <w:rsid w:val="005702B5"/>
    <w:rsid w:val="005703DE"/>
    <w:rsid w:val="00570E8B"/>
    <w:rsid w:val="005721D9"/>
    <w:rsid w:val="00572F5B"/>
    <w:rsid w:val="00573FC3"/>
    <w:rsid w:val="00575577"/>
    <w:rsid w:val="00575E24"/>
    <w:rsid w:val="005765E7"/>
    <w:rsid w:val="00577B6C"/>
    <w:rsid w:val="005805CD"/>
    <w:rsid w:val="00581E08"/>
    <w:rsid w:val="00581F34"/>
    <w:rsid w:val="00582F1E"/>
    <w:rsid w:val="0058370C"/>
    <w:rsid w:val="0058464E"/>
    <w:rsid w:val="00585ECC"/>
    <w:rsid w:val="00586151"/>
    <w:rsid w:val="00586938"/>
    <w:rsid w:val="00590126"/>
    <w:rsid w:val="00593B48"/>
    <w:rsid w:val="00594404"/>
    <w:rsid w:val="00594A78"/>
    <w:rsid w:val="00595373"/>
    <w:rsid w:val="005972DB"/>
    <w:rsid w:val="00597B5D"/>
    <w:rsid w:val="005A01CB"/>
    <w:rsid w:val="005A162B"/>
    <w:rsid w:val="005A329D"/>
    <w:rsid w:val="005A485C"/>
    <w:rsid w:val="005A58FF"/>
    <w:rsid w:val="005A5D78"/>
    <w:rsid w:val="005A5EAF"/>
    <w:rsid w:val="005A64C0"/>
    <w:rsid w:val="005A67F1"/>
    <w:rsid w:val="005A6DD6"/>
    <w:rsid w:val="005A6F78"/>
    <w:rsid w:val="005B014D"/>
    <w:rsid w:val="005B1331"/>
    <w:rsid w:val="005B2E40"/>
    <w:rsid w:val="005B3147"/>
    <w:rsid w:val="005B3B04"/>
    <w:rsid w:val="005B3C11"/>
    <w:rsid w:val="005B4CF0"/>
    <w:rsid w:val="005B71D4"/>
    <w:rsid w:val="005C0FA6"/>
    <w:rsid w:val="005C1C28"/>
    <w:rsid w:val="005C20E1"/>
    <w:rsid w:val="005C21CF"/>
    <w:rsid w:val="005C276C"/>
    <w:rsid w:val="005C28F4"/>
    <w:rsid w:val="005C390B"/>
    <w:rsid w:val="005C3989"/>
    <w:rsid w:val="005C4BAE"/>
    <w:rsid w:val="005C5008"/>
    <w:rsid w:val="005C521D"/>
    <w:rsid w:val="005C5A3A"/>
    <w:rsid w:val="005C63FE"/>
    <w:rsid w:val="005C66BA"/>
    <w:rsid w:val="005C6DB5"/>
    <w:rsid w:val="005C79D0"/>
    <w:rsid w:val="005D018A"/>
    <w:rsid w:val="005D08FD"/>
    <w:rsid w:val="005D1BD4"/>
    <w:rsid w:val="005D2053"/>
    <w:rsid w:val="005D22F0"/>
    <w:rsid w:val="005D3B2C"/>
    <w:rsid w:val="005D430B"/>
    <w:rsid w:val="005D469A"/>
    <w:rsid w:val="005D4C24"/>
    <w:rsid w:val="005D5082"/>
    <w:rsid w:val="005D5FF7"/>
    <w:rsid w:val="005E0E6E"/>
    <w:rsid w:val="005E19E7"/>
    <w:rsid w:val="005E2D9C"/>
    <w:rsid w:val="005E2FCC"/>
    <w:rsid w:val="005E3E03"/>
    <w:rsid w:val="005E4858"/>
    <w:rsid w:val="005E4B2F"/>
    <w:rsid w:val="005E58A2"/>
    <w:rsid w:val="005E66ED"/>
    <w:rsid w:val="005E7728"/>
    <w:rsid w:val="005F01B5"/>
    <w:rsid w:val="005F0712"/>
    <w:rsid w:val="005F0D35"/>
    <w:rsid w:val="005F1621"/>
    <w:rsid w:val="005F1686"/>
    <w:rsid w:val="005F1978"/>
    <w:rsid w:val="005F2504"/>
    <w:rsid w:val="005F45B9"/>
    <w:rsid w:val="005F4CF4"/>
    <w:rsid w:val="005F6A46"/>
    <w:rsid w:val="005F79A9"/>
    <w:rsid w:val="005F7C02"/>
    <w:rsid w:val="005F7FDF"/>
    <w:rsid w:val="006000DF"/>
    <w:rsid w:val="00601741"/>
    <w:rsid w:val="00601CAD"/>
    <w:rsid w:val="00603847"/>
    <w:rsid w:val="0060442F"/>
    <w:rsid w:val="0060457D"/>
    <w:rsid w:val="0060643E"/>
    <w:rsid w:val="00606FB8"/>
    <w:rsid w:val="00611D19"/>
    <w:rsid w:val="0061509F"/>
    <w:rsid w:val="0061716C"/>
    <w:rsid w:val="0062159C"/>
    <w:rsid w:val="00621BB7"/>
    <w:rsid w:val="00622F38"/>
    <w:rsid w:val="00623E0E"/>
    <w:rsid w:val="006243A1"/>
    <w:rsid w:val="00624929"/>
    <w:rsid w:val="00624C2B"/>
    <w:rsid w:val="00624F37"/>
    <w:rsid w:val="006256DF"/>
    <w:rsid w:val="006263E6"/>
    <w:rsid w:val="0062736E"/>
    <w:rsid w:val="006274B9"/>
    <w:rsid w:val="006309BD"/>
    <w:rsid w:val="00630F43"/>
    <w:rsid w:val="006320EA"/>
    <w:rsid w:val="00632910"/>
    <w:rsid w:val="00632CD1"/>
    <w:rsid w:val="00632E56"/>
    <w:rsid w:val="006339A5"/>
    <w:rsid w:val="00633A3D"/>
    <w:rsid w:val="00633CDE"/>
    <w:rsid w:val="00634D72"/>
    <w:rsid w:val="00635CBA"/>
    <w:rsid w:val="0063631C"/>
    <w:rsid w:val="0063760A"/>
    <w:rsid w:val="00637B4D"/>
    <w:rsid w:val="00637B89"/>
    <w:rsid w:val="00640687"/>
    <w:rsid w:val="00641A76"/>
    <w:rsid w:val="006426B5"/>
    <w:rsid w:val="00642AA9"/>
    <w:rsid w:val="006432B8"/>
    <w:rsid w:val="0064338B"/>
    <w:rsid w:val="00644041"/>
    <w:rsid w:val="00644732"/>
    <w:rsid w:val="00646054"/>
    <w:rsid w:val="00646542"/>
    <w:rsid w:val="00647958"/>
    <w:rsid w:val="00650201"/>
    <w:rsid w:val="006504F4"/>
    <w:rsid w:val="00651FA2"/>
    <w:rsid w:val="00652FC9"/>
    <w:rsid w:val="00654493"/>
    <w:rsid w:val="006549E6"/>
    <w:rsid w:val="00654BC9"/>
    <w:rsid w:val="00654C10"/>
    <w:rsid w:val="006552FD"/>
    <w:rsid w:val="00655F74"/>
    <w:rsid w:val="006565F2"/>
    <w:rsid w:val="00656813"/>
    <w:rsid w:val="00657171"/>
    <w:rsid w:val="00657E59"/>
    <w:rsid w:val="00660C6D"/>
    <w:rsid w:val="0066163E"/>
    <w:rsid w:val="006620ED"/>
    <w:rsid w:val="00663AF3"/>
    <w:rsid w:val="00666B6C"/>
    <w:rsid w:val="00671C10"/>
    <w:rsid w:val="00673EFA"/>
    <w:rsid w:val="00675336"/>
    <w:rsid w:val="006756CB"/>
    <w:rsid w:val="00676DE2"/>
    <w:rsid w:val="00677B4F"/>
    <w:rsid w:val="006808FA"/>
    <w:rsid w:val="00681EA6"/>
    <w:rsid w:val="00682682"/>
    <w:rsid w:val="00682702"/>
    <w:rsid w:val="00682CAE"/>
    <w:rsid w:val="00685136"/>
    <w:rsid w:val="00686583"/>
    <w:rsid w:val="00686972"/>
    <w:rsid w:val="00687086"/>
    <w:rsid w:val="00687A24"/>
    <w:rsid w:val="0069008B"/>
    <w:rsid w:val="006904E9"/>
    <w:rsid w:val="0069108B"/>
    <w:rsid w:val="006922F6"/>
    <w:rsid w:val="00692368"/>
    <w:rsid w:val="00692681"/>
    <w:rsid w:val="0069305D"/>
    <w:rsid w:val="006944E7"/>
    <w:rsid w:val="00695056"/>
    <w:rsid w:val="00695381"/>
    <w:rsid w:val="00695419"/>
    <w:rsid w:val="00696415"/>
    <w:rsid w:val="0069643F"/>
    <w:rsid w:val="00696F95"/>
    <w:rsid w:val="006A1C70"/>
    <w:rsid w:val="006A2051"/>
    <w:rsid w:val="006A232A"/>
    <w:rsid w:val="006A2D37"/>
    <w:rsid w:val="006A2EBC"/>
    <w:rsid w:val="006A35BF"/>
    <w:rsid w:val="006A4746"/>
    <w:rsid w:val="006A5EA0"/>
    <w:rsid w:val="006A6745"/>
    <w:rsid w:val="006A783B"/>
    <w:rsid w:val="006A7B33"/>
    <w:rsid w:val="006B0CE1"/>
    <w:rsid w:val="006B226E"/>
    <w:rsid w:val="006B318F"/>
    <w:rsid w:val="006B390E"/>
    <w:rsid w:val="006B3985"/>
    <w:rsid w:val="006B3CB9"/>
    <w:rsid w:val="006B3E0D"/>
    <w:rsid w:val="006B4E13"/>
    <w:rsid w:val="006B60BC"/>
    <w:rsid w:val="006B6276"/>
    <w:rsid w:val="006B62EC"/>
    <w:rsid w:val="006B7383"/>
    <w:rsid w:val="006B75DD"/>
    <w:rsid w:val="006C1779"/>
    <w:rsid w:val="006C3635"/>
    <w:rsid w:val="006C390C"/>
    <w:rsid w:val="006C6739"/>
    <w:rsid w:val="006C67E0"/>
    <w:rsid w:val="006C6AD0"/>
    <w:rsid w:val="006C7ABA"/>
    <w:rsid w:val="006D03C7"/>
    <w:rsid w:val="006D0D60"/>
    <w:rsid w:val="006D0DC2"/>
    <w:rsid w:val="006D1122"/>
    <w:rsid w:val="006D12D9"/>
    <w:rsid w:val="006D3C00"/>
    <w:rsid w:val="006D3CF3"/>
    <w:rsid w:val="006D423D"/>
    <w:rsid w:val="006D59BB"/>
    <w:rsid w:val="006D5B63"/>
    <w:rsid w:val="006D6CF4"/>
    <w:rsid w:val="006E0DCC"/>
    <w:rsid w:val="006E3675"/>
    <w:rsid w:val="006E4A7F"/>
    <w:rsid w:val="006E7825"/>
    <w:rsid w:val="006F05A1"/>
    <w:rsid w:val="006F1C3C"/>
    <w:rsid w:val="006F2239"/>
    <w:rsid w:val="006F2EF5"/>
    <w:rsid w:val="006F32C7"/>
    <w:rsid w:val="006F3798"/>
    <w:rsid w:val="006F604E"/>
    <w:rsid w:val="006F7B02"/>
    <w:rsid w:val="00704472"/>
    <w:rsid w:val="00704A9D"/>
    <w:rsid w:val="00704DF6"/>
    <w:rsid w:val="0070651C"/>
    <w:rsid w:val="00711681"/>
    <w:rsid w:val="00711731"/>
    <w:rsid w:val="007132A3"/>
    <w:rsid w:val="00714245"/>
    <w:rsid w:val="00716421"/>
    <w:rsid w:val="00721C4F"/>
    <w:rsid w:val="00724417"/>
    <w:rsid w:val="00724EFB"/>
    <w:rsid w:val="00727373"/>
    <w:rsid w:val="0072773E"/>
    <w:rsid w:val="00730728"/>
    <w:rsid w:val="007338D5"/>
    <w:rsid w:val="00733B41"/>
    <w:rsid w:val="00733F4A"/>
    <w:rsid w:val="007354EF"/>
    <w:rsid w:val="00740F00"/>
    <w:rsid w:val="007418B8"/>
    <w:rsid w:val="007419C3"/>
    <w:rsid w:val="00744F22"/>
    <w:rsid w:val="007462B6"/>
    <w:rsid w:val="007467A7"/>
    <w:rsid w:val="0074696A"/>
    <w:rsid w:val="007469DD"/>
    <w:rsid w:val="0074741B"/>
    <w:rsid w:val="0074759E"/>
    <w:rsid w:val="007478EA"/>
    <w:rsid w:val="00750B94"/>
    <w:rsid w:val="00751398"/>
    <w:rsid w:val="007513B9"/>
    <w:rsid w:val="00751CA3"/>
    <w:rsid w:val="00751E39"/>
    <w:rsid w:val="0075270B"/>
    <w:rsid w:val="00752991"/>
    <w:rsid w:val="00752F82"/>
    <w:rsid w:val="00753287"/>
    <w:rsid w:val="00753319"/>
    <w:rsid w:val="0075415C"/>
    <w:rsid w:val="0075536C"/>
    <w:rsid w:val="00755B29"/>
    <w:rsid w:val="00755E18"/>
    <w:rsid w:val="00756534"/>
    <w:rsid w:val="00756B0A"/>
    <w:rsid w:val="00760A60"/>
    <w:rsid w:val="007612A0"/>
    <w:rsid w:val="007616DF"/>
    <w:rsid w:val="00761E31"/>
    <w:rsid w:val="00762A6B"/>
    <w:rsid w:val="00762BFB"/>
    <w:rsid w:val="00763363"/>
    <w:rsid w:val="00763502"/>
    <w:rsid w:val="00765752"/>
    <w:rsid w:val="00765D3F"/>
    <w:rsid w:val="00770902"/>
    <w:rsid w:val="00770B77"/>
    <w:rsid w:val="00771D52"/>
    <w:rsid w:val="00771E6E"/>
    <w:rsid w:val="00772694"/>
    <w:rsid w:val="007731C3"/>
    <w:rsid w:val="007734DB"/>
    <w:rsid w:val="00773C4A"/>
    <w:rsid w:val="007745A3"/>
    <w:rsid w:val="00774ACE"/>
    <w:rsid w:val="00774D7D"/>
    <w:rsid w:val="00776AC7"/>
    <w:rsid w:val="00781335"/>
    <w:rsid w:val="00781A88"/>
    <w:rsid w:val="00781C26"/>
    <w:rsid w:val="00781D15"/>
    <w:rsid w:val="00787204"/>
    <w:rsid w:val="00787611"/>
    <w:rsid w:val="00790436"/>
    <w:rsid w:val="00790987"/>
    <w:rsid w:val="007909CC"/>
    <w:rsid w:val="007913AB"/>
    <w:rsid w:val="007914F7"/>
    <w:rsid w:val="00793E93"/>
    <w:rsid w:val="007948CC"/>
    <w:rsid w:val="00794E74"/>
    <w:rsid w:val="00796394"/>
    <w:rsid w:val="007A05D3"/>
    <w:rsid w:val="007A0D03"/>
    <w:rsid w:val="007A0F84"/>
    <w:rsid w:val="007A11E6"/>
    <w:rsid w:val="007A4942"/>
    <w:rsid w:val="007A4B45"/>
    <w:rsid w:val="007A7103"/>
    <w:rsid w:val="007A71AA"/>
    <w:rsid w:val="007A7CB2"/>
    <w:rsid w:val="007B0006"/>
    <w:rsid w:val="007B0247"/>
    <w:rsid w:val="007B03C9"/>
    <w:rsid w:val="007B1130"/>
    <w:rsid w:val="007B1353"/>
    <w:rsid w:val="007B1625"/>
    <w:rsid w:val="007B162B"/>
    <w:rsid w:val="007B1A80"/>
    <w:rsid w:val="007B2A9C"/>
    <w:rsid w:val="007B3080"/>
    <w:rsid w:val="007B3340"/>
    <w:rsid w:val="007B3B18"/>
    <w:rsid w:val="007B3EDC"/>
    <w:rsid w:val="007B4913"/>
    <w:rsid w:val="007B6915"/>
    <w:rsid w:val="007B6FB2"/>
    <w:rsid w:val="007B706E"/>
    <w:rsid w:val="007B71EB"/>
    <w:rsid w:val="007B7392"/>
    <w:rsid w:val="007B7472"/>
    <w:rsid w:val="007B7E37"/>
    <w:rsid w:val="007C146B"/>
    <w:rsid w:val="007C184D"/>
    <w:rsid w:val="007C19FD"/>
    <w:rsid w:val="007C1B25"/>
    <w:rsid w:val="007C3139"/>
    <w:rsid w:val="007C546C"/>
    <w:rsid w:val="007C5A73"/>
    <w:rsid w:val="007C6205"/>
    <w:rsid w:val="007C686A"/>
    <w:rsid w:val="007C6BE4"/>
    <w:rsid w:val="007C728E"/>
    <w:rsid w:val="007C73A2"/>
    <w:rsid w:val="007D0E84"/>
    <w:rsid w:val="007D1429"/>
    <w:rsid w:val="007D151C"/>
    <w:rsid w:val="007D1D1D"/>
    <w:rsid w:val="007D1D4E"/>
    <w:rsid w:val="007D2C53"/>
    <w:rsid w:val="007D2E0C"/>
    <w:rsid w:val="007D3D60"/>
    <w:rsid w:val="007D3F3B"/>
    <w:rsid w:val="007D4199"/>
    <w:rsid w:val="007D4C23"/>
    <w:rsid w:val="007D5157"/>
    <w:rsid w:val="007D5FEA"/>
    <w:rsid w:val="007D62B0"/>
    <w:rsid w:val="007D63BA"/>
    <w:rsid w:val="007E1980"/>
    <w:rsid w:val="007E1F42"/>
    <w:rsid w:val="007E4B76"/>
    <w:rsid w:val="007E5D8A"/>
    <w:rsid w:val="007E5EA8"/>
    <w:rsid w:val="007E676D"/>
    <w:rsid w:val="007E6F10"/>
    <w:rsid w:val="007F0CF1"/>
    <w:rsid w:val="007F12A5"/>
    <w:rsid w:val="007F3049"/>
    <w:rsid w:val="007F3661"/>
    <w:rsid w:val="007F4BA3"/>
    <w:rsid w:val="007F4CF1"/>
    <w:rsid w:val="007F4E27"/>
    <w:rsid w:val="007F4ED9"/>
    <w:rsid w:val="007F5A70"/>
    <w:rsid w:val="007F758D"/>
    <w:rsid w:val="007F7953"/>
    <w:rsid w:val="007F7D52"/>
    <w:rsid w:val="00800EE6"/>
    <w:rsid w:val="00801627"/>
    <w:rsid w:val="00802390"/>
    <w:rsid w:val="00802A51"/>
    <w:rsid w:val="0080654C"/>
    <w:rsid w:val="00806ADA"/>
    <w:rsid w:val="00806AFD"/>
    <w:rsid w:val="008071C6"/>
    <w:rsid w:val="008107C8"/>
    <w:rsid w:val="008109C8"/>
    <w:rsid w:val="008115D5"/>
    <w:rsid w:val="008130A7"/>
    <w:rsid w:val="00813D57"/>
    <w:rsid w:val="008152B8"/>
    <w:rsid w:val="00816A4D"/>
    <w:rsid w:val="00817A00"/>
    <w:rsid w:val="0082016D"/>
    <w:rsid w:val="008204FE"/>
    <w:rsid w:val="00820862"/>
    <w:rsid w:val="00822009"/>
    <w:rsid w:val="008231F6"/>
    <w:rsid w:val="00823B14"/>
    <w:rsid w:val="00824911"/>
    <w:rsid w:val="0082495D"/>
    <w:rsid w:val="00824AFC"/>
    <w:rsid w:val="0082622A"/>
    <w:rsid w:val="00826291"/>
    <w:rsid w:val="00826583"/>
    <w:rsid w:val="00826C83"/>
    <w:rsid w:val="008320F5"/>
    <w:rsid w:val="008338DA"/>
    <w:rsid w:val="00834285"/>
    <w:rsid w:val="00835DB3"/>
    <w:rsid w:val="0083617B"/>
    <w:rsid w:val="008371BD"/>
    <w:rsid w:val="00837509"/>
    <w:rsid w:val="00840CF8"/>
    <w:rsid w:val="00841302"/>
    <w:rsid w:val="00841C0A"/>
    <w:rsid w:val="00841F02"/>
    <w:rsid w:val="008426CF"/>
    <w:rsid w:val="008458F7"/>
    <w:rsid w:val="00846360"/>
    <w:rsid w:val="00847B69"/>
    <w:rsid w:val="008504A8"/>
    <w:rsid w:val="008508C7"/>
    <w:rsid w:val="008510D8"/>
    <w:rsid w:val="008522D8"/>
    <w:rsid w:val="0085282E"/>
    <w:rsid w:val="008529C8"/>
    <w:rsid w:val="008548AE"/>
    <w:rsid w:val="00854ACF"/>
    <w:rsid w:val="008552C5"/>
    <w:rsid w:val="00855506"/>
    <w:rsid w:val="00855CF5"/>
    <w:rsid w:val="00856A37"/>
    <w:rsid w:val="00857525"/>
    <w:rsid w:val="00857C7C"/>
    <w:rsid w:val="008603AB"/>
    <w:rsid w:val="00862739"/>
    <w:rsid w:val="00863526"/>
    <w:rsid w:val="008641BC"/>
    <w:rsid w:val="00870363"/>
    <w:rsid w:val="008710DD"/>
    <w:rsid w:val="008714A2"/>
    <w:rsid w:val="0087198C"/>
    <w:rsid w:val="00872748"/>
    <w:rsid w:val="00872C1F"/>
    <w:rsid w:val="008736F4"/>
    <w:rsid w:val="00873B42"/>
    <w:rsid w:val="00873DB4"/>
    <w:rsid w:val="00874434"/>
    <w:rsid w:val="00875E4B"/>
    <w:rsid w:val="00876B40"/>
    <w:rsid w:val="00876FF7"/>
    <w:rsid w:val="00877D0B"/>
    <w:rsid w:val="008808B5"/>
    <w:rsid w:val="008814FB"/>
    <w:rsid w:val="00881E26"/>
    <w:rsid w:val="00881EC6"/>
    <w:rsid w:val="0088283F"/>
    <w:rsid w:val="00882C4C"/>
    <w:rsid w:val="00882F64"/>
    <w:rsid w:val="00883583"/>
    <w:rsid w:val="00883CDD"/>
    <w:rsid w:val="008856D8"/>
    <w:rsid w:val="00885EB9"/>
    <w:rsid w:val="00886124"/>
    <w:rsid w:val="0088641C"/>
    <w:rsid w:val="00886B57"/>
    <w:rsid w:val="00887E5F"/>
    <w:rsid w:val="00890D8D"/>
    <w:rsid w:val="00890E9F"/>
    <w:rsid w:val="00891260"/>
    <w:rsid w:val="00891C72"/>
    <w:rsid w:val="00892E82"/>
    <w:rsid w:val="00894C5C"/>
    <w:rsid w:val="00895A85"/>
    <w:rsid w:val="00896464"/>
    <w:rsid w:val="00896A4B"/>
    <w:rsid w:val="00897BF1"/>
    <w:rsid w:val="00897ED3"/>
    <w:rsid w:val="008A0D5C"/>
    <w:rsid w:val="008A1DAC"/>
    <w:rsid w:val="008A1E66"/>
    <w:rsid w:val="008A30C4"/>
    <w:rsid w:val="008A3340"/>
    <w:rsid w:val="008A3F7F"/>
    <w:rsid w:val="008A6706"/>
    <w:rsid w:val="008B0373"/>
    <w:rsid w:val="008B157B"/>
    <w:rsid w:val="008B207F"/>
    <w:rsid w:val="008B21BC"/>
    <w:rsid w:val="008B4475"/>
    <w:rsid w:val="008B46DA"/>
    <w:rsid w:val="008B532D"/>
    <w:rsid w:val="008B58C5"/>
    <w:rsid w:val="008B65E4"/>
    <w:rsid w:val="008C1B58"/>
    <w:rsid w:val="008C1BCB"/>
    <w:rsid w:val="008C20FA"/>
    <w:rsid w:val="008C22DA"/>
    <w:rsid w:val="008C245C"/>
    <w:rsid w:val="008C29DC"/>
    <w:rsid w:val="008C39AE"/>
    <w:rsid w:val="008C45A9"/>
    <w:rsid w:val="008C4D95"/>
    <w:rsid w:val="008C590D"/>
    <w:rsid w:val="008C5922"/>
    <w:rsid w:val="008C6C69"/>
    <w:rsid w:val="008C7644"/>
    <w:rsid w:val="008D1613"/>
    <w:rsid w:val="008D1C5C"/>
    <w:rsid w:val="008D2963"/>
    <w:rsid w:val="008D5612"/>
    <w:rsid w:val="008D6BA9"/>
    <w:rsid w:val="008D6BCC"/>
    <w:rsid w:val="008E031B"/>
    <w:rsid w:val="008E07B5"/>
    <w:rsid w:val="008E159B"/>
    <w:rsid w:val="008E2782"/>
    <w:rsid w:val="008E3511"/>
    <w:rsid w:val="008E366D"/>
    <w:rsid w:val="008E4476"/>
    <w:rsid w:val="008E4CE2"/>
    <w:rsid w:val="008E4D7F"/>
    <w:rsid w:val="008E56EB"/>
    <w:rsid w:val="008E67EF"/>
    <w:rsid w:val="008E7029"/>
    <w:rsid w:val="008E702E"/>
    <w:rsid w:val="008E7EF6"/>
    <w:rsid w:val="008F0D21"/>
    <w:rsid w:val="008F1046"/>
    <w:rsid w:val="008F155F"/>
    <w:rsid w:val="008F17D5"/>
    <w:rsid w:val="008F1F98"/>
    <w:rsid w:val="008F41F7"/>
    <w:rsid w:val="008F46A8"/>
    <w:rsid w:val="008F4750"/>
    <w:rsid w:val="008F48D7"/>
    <w:rsid w:val="008F6758"/>
    <w:rsid w:val="008F6796"/>
    <w:rsid w:val="008F6F7A"/>
    <w:rsid w:val="008F71AC"/>
    <w:rsid w:val="009008D1"/>
    <w:rsid w:val="00901B4D"/>
    <w:rsid w:val="00901F1F"/>
    <w:rsid w:val="009040DD"/>
    <w:rsid w:val="00904130"/>
    <w:rsid w:val="009053F9"/>
    <w:rsid w:val="00905B47"/>
    <w:rsid w:val="00906064"/>
    <w:rsid w:val="0090631C"/>
    <w:rsid w:val="00911584"/>
    <w:rsid w:val="009129B2"/>
    <w:rsid w:val="00912B24"/>
    <w:rsid w:val="0091331C"/>
    <w:rsid w:val="00915551"/>
    <w:rsid w:val="00917529"/>
    <w:rsid w:val="00921D4B"/>
    <w:rsid w:val="009230B3"/>
    <w:rsid w:val="00923F9A"/>
    <w:rsid w:val="009259AF"/>
    <w:rsid w:val="009265D8"/>
    <w:rsid w:val="009279DE"/>
    <w:rsid w:val="00930116"/>
    <w:rsid w:val="009344B0"/>
    <w:rsid w:val="00934CBC"/>
    <w:rsid w:val="0093511B"/>
    <w:rsid w:val="00935519"/>
    <w:rsid w:val="0093555E"/>
    <w:rsid w:val="0093620D"/>
    <w:rsid w:val="00936DDF"/>
    <w:rsid w:val="00937802"/>
    <w:rsid w:val="00937C1D"/>
    <w:rsid w:val="00937F1A"/>
    <w:rsid w:val="00940828"/>
    <w:rsid w:val="00941148"/>
    <w:rsid w:val="009417E4"/>
    <w:rsid w:val="00941B92"/>
    <w:rsid w:val="00941EF8"/>
    <w:rsid w:val="0094212C"/>
    <w:rsid w:val="009424BB"/>
    <w:rsid w:val="009429F6"/>
    <w:rsid w:val="0094478A"/>
    <w:rsid w:val="009458AD"/>
    <w:rsid w:val="00946D8F"/>
    <w:rsid w:val="00947A47"/>
    <w:rsid w:val="00950C45"/>
    <w:rsid w:val="009510BB"/>
    <w:rsid w:val="00952925"/>
    <w:rsid w:val="00952960"/>
    <w:rsid w:val="009537D8"/>
    <w:rsid w:val="00954051"/>
    <w:rsid w:val="00954689"/>
    <w:rsid w:val="00954B75"/>
    <w:rsid w:val="00955246"/>
    <w:rsid w:val="009569B2"/>
    <w:rsid w:val="00956F45"/>
    <w:rsid w:val="0095734E"/>
    <w:rsid w:val="009617C9"/>
    <w:rsid w:val="009619A7"/>
    <w:rsid w:val="00961C93"/>
    <w:rsid w:val="009632E5"/>
    <w:rsid w:val="00964556"/>
    <w:rsid w:val="00964DB6"/>
    <w:rsid w:val="00965324"/>
    <w:rsid w:val="0096686D"/>
    <w:rsid w:val="00966C58"/>
    <w:rsid w:val="00967AE9"/>
    <w:rsid w:val="0097091E"/>
    <w:rsid w:val="009711A1"/>
    <w:rsid w:val="0097140B"/>
    <w:rsid w:val="009715EC"/>
    <w:rsid w:val="009759F1"/>
    <w:rsid w:val="009760D3"/>
    <w:rsid w:val="00977132"/>
    <w:rsid w:val="009776D1"/>
    <w:rsid w:val="00977B7B"/>
    <w:rsid w:val="00981A4B"/>
    <w:rsid w:val="00981C45"/>
    <w:rsid w:val="00981D2A"/>
    <w:rsid w:val="00981DF7"/>
    <w:rsid w:val="00982501"/>
    <w:rsid w:val="00983820"/>
    <w:rsid w:val="00984A1B"/>
    <w:rsid w:val="009877D3"/>
    <w:rsid w:val="00987AE0"/>
    <w:rsid w:val="00991505"/>
    <w:rsid w:val="009926C1"/>
    <w:rsid w:val="00992731"/>
    <w:rsid w:val="009944C3"/>
    <w:rsid w:val="00994E8F"/>
    <w:rsid w:val="009951DC"/>
    <w:rsid w:val="009956F1"/>
    <w:rsid w:val="009959BB"/>
    <w:rsid w:val="00996FBB"/>
    <w:rsid w:val="00997158"/>
    <w:rsid w:val="00997AA8"/>
    <w:rsid w:val="009A041F"/>
    <w:rsid w:val="009A121A"/>
    <w:rsid w:val="009A2658"/>
    <w:rsid w:val="009A2711"/>
    <w:rsid w:val="009A351B"/>
    <w:rsid w:val="009A376F"/>
    <w:rsid w:val="009A3A7C"/>
    <w:rsid w:val="009A4422"/>
    <w:rsid w:val="009A454A"/>
    <w:rsid w:val="009B1233"/>
    <w:rsid w:val="009B1CB4"/>
    <w:rsid w:val="009B1F17"/>
    <w:rsid w:val="009B2ADB"/>
    <w:rsid w:val="009B2F82"/>
    <w:rsid w:val="009B4338"/>
    <w:rsid w:val="009B4350"/>
    <w:rsid w:val="009B468F"/>
    <w:rsid w:val="009B4D55"/>
    <w:rsid w:val="009B5CFA"/>
    <w:rsid w:val="009B603A"/>
    <w:rsid w:val="009B6177"/>
    <w:rsid w:val="009B7243"/>
    <w:rsid w:val="009B769B"/>
    <w:rsid w:val="009C0F2D"/>
    <w:rsid w:val="009C1660"/>
    <w:rsid w:val="009C253C"/>
    <w:rsid w:val="009C2A69"/>
    <w:rsid w:val="009C2D0E"/>
    <w:rsid w:val="009C3DAC"/>
    <w:rsid w:val="009C42E0"/>
    <w:rsid w:val="009C4DE5"/>
    <w:rsid w:val="009C75D8"/>
    <w:rsid w:val="009D05AC"/>
    <w:rsid w:val="009D1450"/>
    <w:rsid w:val="009D2EB0"/>
    <w:rsid w:val="009D35F2"/>
    <w:rsid w:val="009D3A32"/>
    <w:rsid w:val="009D3D8F"/>
    <w:rsid w:val="009D3F6A"/>
    <w:rsid w:val="009D5362"/>
    <w:rsid w:val="009D739C"/>
    <w:rsid w:val="009D75E7"/>
    <w:rsid w:val="009E1415"/>
    <w:rsid w:val="009E1C6A"/>
    <w:rsid w:val="009E2959"/>
    <w:rsid w:val="009E2B93"/>
    <w:rsid w:val="009E3933"/>
    <w:rsid w:val="009E4FC2"/>
    <w:rsid w:val="009E58B0"/>
    <w:rsid w:val="009E6116"/>
    <w:rsid w:val="009E685D"/>
    <w:rsid w:val="009E7087"/>
    <w:rsid w:val="009F0673"/>
    <w:rsid w:val="009F084E"/>
    <w:rsid w:val="009F1074"/>
    <w:rsid w:val="009F3860"/>
    <w:rsid w:val="009F3E7E"/>
    <w:rsid w:val="009F53EB"/>
    <w:rsid w:val="009F5589"/>
    <w:rsid w:val="009F6914"/>
    <w:rsid w:val="009F69DA"/>
    <w:rsid w:val="00A018A4"/>
    <w:rsid w:val="00A02A26"/>
    <w:rsid w:val="00A02E43"/>
    <w:rsid w:val="00A02FE6"/>
    <w:rsid w:val="00A03527"/>
    <w:rsid w:val="00A04413"/>
    <w:rsid w:val="00A047C7"/>
    <w:rsid w:val="00A065F9"/>
    <w:rsid w:val="00A068DC"/>
    <w:rsid w:val="00A07865"/>
    <w:rsid w:val="00A07F34"/>
    <w:rsid w:val="00A10D1A"/>
    <w:rsid w:val="00A1231C"/>
    <w:rsid w:val="00A13A68"/>
    <w:rsid w:val="00A144B8"/>
    <w:rsid w:val="00A15188"/>
    <w:rsid w:val="00A1525C"/>
    <w:rsid w:val="00A15AF4"/>
    <w:rsid w:val="00A15BE9"/>
    <w:rsid w:val="00A15FD3"/>
    <w:rsid w:val="00A161B2"/>
    <w:rsid w:val="00A16E59"/>
    <w:rsid w:val="00A20881"/>
    <w:rsid w:val="00A20FA1"/>
    <w:rsid w:val="00A22154"/>
    <w:rsid w:val="00A22EB7"/>
    <w:rsid w:val="00A23374"/>
    <w:rsid w:val="00A23439"/>
    <w:rsid w:val="00A24DDE"/>
    <w:rsid w:val="00A25BBD"/>
    <w:rsid w:val="00A25C38"/>
    <w:rsid w:val="00A26340"/>
    <w:rsid w:val="00A313CD"/>
    <w:rsid w:val="00A31CF9"/>
    <w:rsid w:val="00A32B27"/>
    <w:rsid w:val="00A34211"/>
    <w:rsid w:val="00A34D53"/>
    <w:rsid w:val="00A34D5D"/>
    <w:rsid w:val="00A363CC"/>
    <w:rsid w:val="00A36BBE"/>
    <w:rsid w:val="00A3750B"/>
    <w:rsid w:val="00A40CCC"/>
    <w:rsid w:val="00A410CC"/>
    <w:rsid w:val="00A4307A"/>
    <w:rsid w:val="00A45C91"/>
    <w:rsid w:val="00A4610A"/>
    <w:rsid w:val="00A47EBB"/>
    <w:rsid w:val="00A51326"/>
    <w:rsid w:val="00A5161C"/>
    <w:rsid w:val="00A51620"/>
    <w:rsid w:val="00A51CDD"/>
    <w:rsid w:val="00A52AAB"/>
    <w:rsid w:val="00A52B46"/>
    <w:rsid w:val="00A52CFF"/>
    <w:rsid w:val="00A546EC"/>
    <w:rsid w:val="00A54751"/>
    <w:rsid w:val="00A55564"/>
    <w:rsid w:val="00A55574"/>
    <w:rsid w:val="00A55C44"/>
    <w:rsid w:val="00A56751"/>
    <w:rsid w:val="00A57FF3"/>
    <w:rsid w:val="00A62A6F"/>
    <w:rsid w:val="00A63F49"/>
    <w:rsid w:val="00A644C1"/>
    <w:rsid w:val="00A6675E"/>
    <w:rsid w:val="00A6730D"/>
    <w:rsid w:val="00A70D1D"/>
    <w:rsid w:val="00A70DE3"/>
    <w:rsid w:val="00A71625"/>
    <w:rsid w:val="00A71B9B"/>
    <w:rsid w:val="00A73A03"/>
    <w:rsid w:val="00A74633"/>
    <w:rsid w:val="00A74DAC"/>
    <w:rsid w:val="00A751C7"/>
    <w:rsid w:val="00A75AC5"/>
    <w:rsid w:val="00A774E5"/>
    <w:rsid w:val="00A8105B"/>
    <w:rsid w:val="00A81333"/>
    <w:rsid w:val="00A82336"/>
    <w:rsid w:val="00A8254A"/>
    <w:rsid w:val="00A82860"/>
    <w:rsid w:val="00A82E71"/>
    <w:rsid w:val="00A83F5A"/>
    <w:rsid w:val="00A84925"/>
    <w:rsid w:val="00A85C56"/>
    <w:rsid w:val="00A86250"/>
    <w:rsid w:val="00A87844"/>
    <w:rsid w:val="00A87D6A"/>
    <w:rsid w:val="00A90077"/>
    <w:rsid w:val="00A92F28"/>
    <w:rsid w:val="00A939C6"/>
    <w:rsid w:val="00A9455C"/>
    <w:rsid w:val="00A94FCA"/>
    <w:rsid w:val="00A95CA4"/>
    <w:rsid w:val="00A96189"/>
    <w:rsid w:val="00A9666C"/>
    <w:rsid w:val="00A977D3"/>
    <w:rsid w:val="00A97E8F"/>
    <w:rsid w:val="00AA002C"/>
    <w:rsid w:val="00AA038C"/>
    <w:rsid w:val="00AA0D50"/>
    <w:rsid w:val="00AA1418"/>
    <w:rsid w:val="00AA16AD"/>
    <w:rsid w:val="00AA2762"/>
    <w:rsid w:val="00AA474C"/>
    <w:rsid w:val="00AA5054"/>
    <w:rsid w:val="00AA50C9"/>
    <w:rsid w:val="00AA7A09"/>
    <w:rsid w:val="00AA7DBA"/>
    <w:rsid w:val="00AB123D"/>
    <w:rsid w:val="00AB19D3"/>
    <w:rsid w:val="00AB228D"/>
    <w:rsid w:val="00AB2809"/>
    <w:rsid w:val="00AB29B0"/>
    <w:rsid w:val="00AB374E"/>
    <w:rsid w:val="00AB3804"/>
    <w:rsid w:val="00AB3B50"/>
    <w:rsid w:val="00AB4C80"/>
    <w:rsid w:val="00AB5427"/>
    <w:rsid w:val="00AB65BB"/>
    <w:rsid w:val="00AB74A0"/>
    <w:rsid w:val="00AC05B1"/>
    <w:rsid w:val="00AC0FC6"/>
    <w:rsid w:val="00AC104E"/>
    <w:rsid w:val="00AC10AA"/>
    <w:rsid w:val="00AC37CD"/>
    <w:rsid w:val="00AC4DA6"/>
    <w:rsid w:val="00AC6855"/>
    <w:rsid w:val="00AD2CCC"/>
    <w:rsid w:val="00AD356C"/>
    <w:rsid w:val="00AD3F32"/>
    <w:rsid w:val="00AD4C8A"/>
    <w:rsid w:val="00AD4EF0"/>
    <w:rsid w:val="00AD742D"/>
    <w:rsid w:val="00AE03C6"/>
    <w:rsid w:val="00AE1373"/>
    <w:rsid w:val="00AE222E"/>
    <w:rsid w:val="00AE28C4"/>
    <w:rsid w:val="00AE2914"/>
    <w:rsid w:val="00AE3CA7"/>
    <w:rsid w:val="00AE424D"/>
    <w:rsid w:val="00AE47E5"/>
    <w:rsid w:val="00AE6105"/>
    <w:rsid w:val="00AE61FE"/>
    <w:rsid w:val="00AE6D15"/>
    <w:rsid w:val="00AE7636"/>
    <w:rsid w:val="00AE7A48"/>
    <w:rsid w:val="00AE7DE9"/>
    <w:rsid w:val="00AF0137"/>
    <w:rsid w:val="00AF16B5"/>
    <w:rsid w:val="00AF2D65"/>
    <w:rsid w:val="00AF317F"/>
    <w:rsid w:val="00AF3F04"/>
    <w:rsid w:val="00AF4320"/>
    <w:rsid w:val="00AF5231"/>
    <w:rsid w:val="00AF7268"/>
    <w:rsid w:val="00AF77A8"/>
    <w:rsid w:val="00B00221"/>
    <w:rsid w:val="00B00B25"/>
    <w:rsid w:val="00B00C62"/>
    <w:rsid w:val="00B01B5E"/>
    <w:rsid w:val="00B02160"/>
    <w:rsid w:val="00B0226C"/>
    <w:rsid w:val="00B03659"/>
    <w:rsid w:val="00B04182"/>
    <w:rsid w:val="00B041FB"/>
    <w:rsid w:val="00B052FA"/>
    <w:rsid w:val="00B05715"/>
    <w:rsid w:val="00B05805"/>
    <w:rsid w:val="00B07AE3"/>
    <w:rsid w:val="00B100F2"/>
    <w:rsid w:val="00B106DA"/>
    <w:rsid w:val="00B11430"/>
    <w:rsid w:val="00B12875"/>
    <w:rsid w:val="00B1551F"/>
    <w:rsid w:val="00B17211"/>
    <w:rsid w:val="00B204CF"/>
    <w:rsid w:val="00B21F86"/>
    <w:rsid w:val="00B22398"/>
    <w:rsid w:val="00B265AE"/>
    <w:rsid w:val="00B26801"/>
    <w:rsid w:val="00B26A21"/>
    <w:rsid w:val="00B26D4E"/>
    <w:rsid w:val="00B270FA"/>
    <w:rsid w:val="00B3119B"/>
    <w:rsid w:val="00B32B5B"/>
    <w:rsid w:val="00B330C5"/>
    <w:rsid w:val="00B33667"/>
    <w:rsid w:val="00B33AD1"/>
    <w:rsid w:val="00B33E1D"/>
    <w:rsid w:val="00B34E54"/>
    <w:rsid w:val="00B353EB"/>
    <w:rsid w:val="00B35A55"/>
    <w:rsid w:val="00B3635B"/>
    <w:rsid w:val="00B37BF7"/>
    <w:rsid w:val="00B37CEA"/>
    <w:rsid w:val="00B405EF"/>
    <w:rsid w:val="00B40F63"/>
    <w:rsid w:val="00B4104E"/>
    <w:rsid w:val="00B42BA6"/>
    <w:rsid w:val="00B42FFE"/>
    <w:rsid w:val="00B439C4"/>
    <w:rsid w:val="00B4535E"/>
    <w:rsid w:val="00B464FC"/>
    <w:rsid w:val="00B50179"/>
    <w:rsid w:val="00B5029E"/>
    <w:rsid w:val="00B5031F"/>
    <w:rsid w:val="00B5049F"/>
    <w:rsid w:val="00B5154C"/>
    <w:rsid w:val="00B517C4"/>
    <w:rsid w:val="00B52A8C"/>
    <w:rsid w:val="00B52B13"/>
    <w:rsid w:val="00B53709"/>
    <w:rsid w:val="00B53E39"/>
    <w:rsid w:val="00B54476"/>
    <w:rsid w:val="00B55898"/>
    <w:rsid w:val="00B560AB"/>
    <w:rsid w:val="00B56C77"/>
    <w:rsid w:val="00B570F6"/>
    <w:rsid w:val="00B57147"/>
    <w:rsid w:val="00B60227"/>
    <w:rsid w:val="00B62CD5"/>
    <w:rsid w:val="00B636A8"/>
    <w:rsid w:val="00B64040"/>
    <w:rsid w:val="00B641CC"/>
    <w:rsid w:val="00B665C6"/>
    <w:rsid w:val="00B6690D"/>
    <w:rsid w:val="00B71DA5"/>
    <w:rsid w:val="00B72988"/>
    <w:rsid w:val="00B72A23"/>
    <w:rsid w:val="00B74D2C"/>
    <w:rsid w:val="00B7537D"/>
    <w:rsid w:val="00B7555B"/>
    <w:rsid w:val="00B763E3"/>
    <w:rsid w:val="00B76560"/>
    <w:rsid w:val="00B77377"/>
    <w:rsid w:val="00B805AF"/>
    <w:rsid w:val="00B80F62"/>
    <w:rsid w:val="00B815A5"/>
    <w:rsid w:val="00B834E2"/>
    <w:rsid w:val="00B84683"/>
    <w:rsid w:val="00B85D91"/>
    <w:rsid w:val="00B869EC"/>
    <w:rsid w:val="00B904B9"/>
    <w:rsid w:val="00B92614"/>
    <w:rsid w:val="00B931FF"/>
    <w:rsid w:val="00B9397A"/>
    <w:rsid w:val="00B945E6"/>
    <w:rsid w:val="00B95002"/>
    <w:rsid w:val="00B9582B"/>
    <w:rsid w:val="00B9633D"/>
    <w:rsid w:val="00B97A88"/>
    <w:rsid w:val="00BA0084"/>
    <w:rsid w:val="00BA012D"/>
    <w:rsid w:val="00BA01E1"/>
    <w:rsid w:val="00BA0B75"/>
    <w:rsid w:val="00BA2777"/>
    <w:rsid w:val="00BA2EBE"/>
    <w:rsid w:val="00BA4D02"/>
    <w:rsid w:val="00BA53CD"/>
    <w:rsid w:val="00BA7265"/>
    <w:rsid w:val="00BB0F28"/>
    <w:rsid w:val="00BB1A75"/>
    <w:rsid w:val="00BB2199"/>
    <w:rsid w:val="00BB2ED7"/>
    <w:rsid w:val="00BB3070"/>
    <w:rsid w:val="00BB3C1C"/>
    <w:rsid w:val="00BB458A"/>
    <w:rsid w:val="00BB5E51"/>
    <w:rsid w:val="00BC093A"/>
    <w:rsid w:val="00BC1B0B"/>
    <w:rsid w:val="00BC2ED8"/>
    <w:rsid w:val="00BC3151"/>
    <w:rsid w:val="00BC335F"/>
    <w:rsid w:val="00BC48AD"/>
    <w:rsid w:val="00BC4F77"/>
    <w:rsid w:val="00BC5BA6"/>
    <w:rsid w:val="00BC65D0"/>
    <w:rsid w:val="00BC7638"/>
    <w:rsid w:val="00BD00D3"/>
    <w:rsid w:val="00BD09A1"/>
    <w:rsid w:val="00BD1659"/>
    <w:rsid w:val="00BD3AA9"/>
    <w:rsid w:val="00BD4A18"/>
    <w:rsid w:val="00BD55F3"/>
    <w:rsid w:val="00BD6D9F"/>
    <w:rsid w:val="00BD6DB2"/>
    <w:rsid w:val="00BD799B"/>
    <w:rsid w:val="00BE063A"/>
    <w:rsid w:val="00BE0ABD"/>
    <w:rsid w:val="00BE11CF"/>
    <w:rsid w:val="00BE148D"/>
    <w:rsid w:val="00BE1F9A"/>
    <w:rsid w:val="00BE21AB"/>
    <w:rsid w:val="00BE2ECF"/>
    <w:rsid w:val="00BE55CB"/>
    <w:rsid w:val="00BE65C3"/>
    <w:rsid w:val="00BE7CF6"/>
    <w:rsid w:val="00BE7F6D"/>
    <w:rsid w:val="00BE7FAA"/>
    <w:rsid w:val="00BF02CD"/>
    <w:rsid w:val="00BF1543"/>
    <w:rsid w:val="00BF47E2"/>
    <w:rsid w:val="00BF5733"/>
    <w:rsid w:val="00BF617A"/>
    <w:rsid w:val="00BF6FCE"/>
    <w:rsid w:val="00BF7E80"/>
    <w:rsid w:val="00C01015"/>
    <w:rsid w:val="00C027F7"/>
    <w:rsid w:val="00C0379D"/>
    <w:rsid w:val="00C03931"/>
    <w:rsid w:val="00C04F5D"/>
    <w:rsid w:val="00C05FE3"/>
    <w:rsid w:val="00C060E5"/>
    <w:rsid w:val="00C068F3"/>
    <w:rsid w:val="00C06D72"/>
    <w:rsid w:val="00C10014"/>
    <w:rsid w:val="00C107D7"/>
    <w:rsid w:val="00C108E6"/>
    <w:rsid w:val="00C120C4"/>
    <w:rsid w:val="00C140EF"/>
    <w:rsid w:val="00C1456C"/>
    <w:rsid w:val="00C153BE"/>
    <w:rsid w:val="00C15B49"/>
    <w:rsid w:val="00C1720A"/>
    <w:rsid w:val="00C17279"/>
    <w:rsid w:val="00C20B35"/>
    <w:rsid w:val="00C2136D"/>
    <w:rsid w:val="00C214EE"/>
    <w:rsid w:val="00C2314B"/>
    <w:rsid w:val="00C23CDD"/>
    <w:rsid w:val="00C23E13"/>
    <w:rsid w:val="00C24971"/>
    <w:rsid w:val="00C2564E"/>
    <w:rsid w:val="00C256CE"/>
    <w:rsid w:val="00C2606D"/>
    <w:rsid w:val="00C26BE5"/>
    <w:rsid w:val="00C26C4F"/>
    <w:rsid w:val="00C26E4D"/>
    <w:rsid w:val="00C27909"/>
    <w:rsid w:val="00C27B03"/>
    <w:rsid w:val="00C30378"/>
    <w:rsid w:val="00C314E1"/>
    <w:rsid w:val="00C31531"/>
    <w:rsid w:val="00C334B1"/>
    <w:rsid w:val="00C34397"/>
    <w:rsid w:val="00C3569C"/>
    <w:rsid w:val="00C356A4"/>
    <w:rsid w:val="00C3788B"/>
    <w:rsid w:val="00C4095D"/>
    <w:rsid w:val="00C41CD3"/>
    <w:rsid w:val="00C43947"/>
    <w:rsid w:val="00C462BB"/>
    <w:rsid w:val="00C47F9F"/>
    <w:rsid w:val="00C51376"/>
    <w:rsid w:val="00C514F9"/>
    <w:rsid w:val="00C53B53"/>
    <w:rsid w:val="00C55764"/>
    <w:rsid w:val="00C56BB5"/>
    <w:rsid w:val="00C56E3A"/>
    <w:rsid w:val="00C57AB7"/>
    <w:rsid w:val="00C601D2"/>
    <w:rsid w:val="00C61705"/>
    <w:rsid w:val="00C617B2"/>
    <w:rsid w:val="00C61CCE"/>
    <w:rsid w:val="00C63D40"/>
    <w:rsid w:val="00C65860"/>
    <w:rsid w:val="00C65BCC"/>
    <w:rsid w:val="00C6649A"/>
    <w:rsid w:val="00C66970"/>
    <w:rsid w:val="00C66FFC"/>
    <w:rsid w:val="00C67215"/>
    <w:rsid w:val="00C67AD0"/>
    <w:rsid w:val="00C7063B"/>
    <w:rsid w:val="00C709D9"/>
    <w:rsid w:val="00C71652"/>
    <w:rsid w:val="00C74984"/>
    <w:rsid w:val="00C75220"/>
    <w:rsid w:val="00C75242"/>
    <w:rsid w:val="00C764C5"/>
    <w:rsid w:val="00C76DDC"/>
    <w:rsid w:val="00C7787F"/>
    <w:rsid w:val="00C80745"/>
    <w:rsid w:val="00C807D4"/>
    <w:rsid w:val="00C80D75"/>
    <w:rsid w:val="00C841A8"/>
    <w:rsid w:val="00C8649A"/>
    <w:rsid w:val="00C86727"/>
    <w:rsid w:val="00C8691C"/>
    <w:rsid w:val="00C90B66"/>
    <w:rsid w:val="00C91DEE"/>
    <w:rsid w:val="00C92684"/>
    <w:rsid w:val="00C927CF"/>
    <w:rsid w:val="00C9322A"/>
    <w:rsid w:val="00C942C5"/>
    <w:rsid w:val="00C948D1"/>
    <w:rsid w:val="00C97AA4"/>
    <w:rsid w:val="00C97DE5"/>
    <w:rsid w:val="00CA07A1"/>
    <w:rsid w:val="00CA11FB"/>
    <w:rsid w:val="00CA12E8"/>
    <w:rsid w:val="00CA131C"/>
    <w:rsid w:val="00CA14B8"/>
    <w:rsid w:val="00CA168A"/>
    <w:rsid w:val="00CA2B1F"/>
    <w:rsid w:val="00CA357E"/>
    <w:rsid w:val="00CA3EDE"/>
    <w:rsid w:val="00CA44F9"/>
    <w:rsid w:val="00CA4A69"/>
    <w:rsid w:val="00CA55C3"/>
    <w:rsid w:val="00CA66BC"/>
    <w:rsid w:val="00CA6843"/>
    <w:rsid w:val="00CA6F00"/>
    <w:rsid w:val="00CA7086"/>
    <w:rsid w:val="00CA7618"/>
    <w:rsid w:val="00CA7650"/>
    <w:rsid w:val="00CB00B6"/>
    <w:rsid w:val="00CB1FCE"/>
    <w:rsid w:val="00CB4B52"/>
    <w:rsid w:val="00CC0623"/>
    <w:rsid w:val="00CC1E3B"/>
    <w:rsid w:val="00CC1F63"/>
    <w:rsid w:val="00CC372F"/>
    <w:rsid w:val="00CC3AF4"/>
    <w:rsid w:val="00CC3E0C"/>
    <w:rsid w:val="00CC3FD6"/>
    <w:rsid w:val="00CC46A1"/>
    <w:rsid w:val="00CC5119"/>
    <w:rsid w:val="00CC5612"/>
    <w:rsid w:val="00CC58D3"/>
    <w:rsid w:val="00CC784D"/>
    <w:rsid w:val="00CC7DED"/>
    <w:rsid w:val="00CC7FF1"/>
    <w:rsid w:val="00CD0A8C"/>
    <w:rsid w:val="00CD177B"/>
    <w:rsid w:val="00CD2211"/>
    <w:rsid w:val="00CD268B"/>
    <w:rsid w:val="00CD45C0"/>
    <w:rsid w:val="00CD5529"/>
    <w:rsid w:val="00CD6CE8"/>
    <w:rsid w:val="00CE1F89"/>
    <w:rsid w:val="00CE23D4"/>
    <w:rsid w:val="00CE27DE"/>
    <w:rsid w:val="00CE399E"/>
    <w:rsid w:val="00CE46B1"/>
    <w:rsid w:val="00CE49C1"/>
    <w:rsid w:val="00CE6836"/>
    <w:rsid w:val="00CE6C86"/>
    <w:rsid w:val="00CE7EAD"/>
    <w:rsid w:val="00CF0A2A"/>
    <w:rsid w:val="00CF17FE"/>
    <w:rsid w:val="00CF31BD"/>
    <w:rsid w:val="00CF35BE"/>
    <w:rsid w:val="00CF4DCB"/>
    <w:rsid w:val="00CF6079"/>
    <w:rsid w:val="00CF62EE"/>
    <w:rsid w:val="00CF7131"/>
    <w:rsid w:val="00CF7738"/>
    <w:rsid w:val="00D00203"/>
    <w:rsid w:val="00D0102D"/>
    <w:rsid w:val="00D02FA1"/>
    <w:rsid w:val="00D0337B"/>
    <w:rsid w:val="00D033A1"/>
    <w:rsid w:val="00D03E29"/>
    <w:rsid w:val="00D06397"/>
    <w:rsid w:val="00D06774"/>
    <w:rsid w:val="00D07191"/>
    <w:rsid w:val="00D0776D"/>
    <w:rsid w:val="00D079B2"/>
    <w:rsid w:val="00D10E8C"/>
    <w:rsid w:val="00D114E9"/>
    <w:rsid w:val="00D12FEB"/>
    <w:rsid w:val="00D156C0"/>
    <w:rsid w:val="00D176F9"/>
    <w:rsid w:val="00D2047C"/>
    <w:rsid w:val="00D2369D"/>
    <w:rsid w:val="00D242D6"/>
    <w:rsid w:val="00D24BEA"/>
    <w:rsid w:val="00D25CD0"/>
    <w:rsid w:val="00D2662C"/>
    <w:rsid w:val="00D33585"/>
    <w:rsid w:val="00D364AA"/>
    <w:rsid w:val="00D364AF"/>
    <w:rsid w:val="00D3650B"/>
    <w:rsid w:val="00D36C0A"/>
    <w:rsid w:val="00D36D6C"/>
    <w:rsid w:val="00D377BD"/>
    <w:rsid w:val="00D4034E"/>
    <w:rsid w:val="00D418DF"/>
    <w:rsid w:val="00D429C6"/>
    <w:rsid w:val="00D42B33"/>
    <w:rsid w:val="00D44190"/>
    <w:rsid w:val="00D443CE"/>
    <w:rsid w:val="00D447B1"/>
    <w:rsid w:val="00D47748"/>
    <w:rsid w:val="00D50A2A"/>
    <w:rsid w:val="00D50D3F"/>
    <w:rsid w:val="00D513C6"/>
    <w:rsid w:val="00D51AD7"/>
    <w:rsid w:val="00D54911"/>
    <w:rsid w:val="00D54CC3"/>
    <w:rsid w:val="00D6041A"/>
    <w:rsid w:val="00D60CEC"/>
    <w:rsid w:val="00D62FBF"/>
    <w:rsid w:val="00D6310A"/>
    <w:rsid w:val="00D633EB"/>
    <w:rsid w:val="00D634AE"/>
    <w:rsid w:val="00D64DCD"/>
    <w:rsid w:val="00D66BE9"/>
    <w:rsid w:val="00D676FE"/>
    <w:rsid w:val="00D67970"/>
    <w:rsid w:val="00D679D5"/>
    <w:rsid w:val="00D710D8"/>
    <w:rsid w:val="00D73B23"/>
    <w:rsid w:val="00D80E69"/>
    <w:rsid w:val="00D814AF"/>
    <w:rsid w:val="00D82FF7"/>
    <w:rsid w:val="00D831A6"/>
    <w:rsid w:val="00D841D0"/>
    <w:rsid w:val="00D847FE"/>
    <w:rsid w:val="00D8503E"/>
    <w:rsid w:val="00D86185"/>
    <w:rsid w:val="00D862BF"/>
    <w:rsid w:val="00D86FD9"/>
    <w:rsid w:val="00D902A1"/>
    <w:rsid w:val="00D90685"/>
    <w:rsid w:val="00D907C8"/>
    <w:rsid w:val="00D90CB7"/>
    <w:rsid w:val="00D90E8B"/>
    <w:rsid w:val="00D90EC3"/>
    <w:rsid w:val="00D90FB2"/>
    <w:rsid w:val="00D91B96"/>
    <w:rsid w:val="00D928AC"/>
    <w:rsid w:val="00D92E81"/>
    <w:rsid w:val="00D964EA"/>
    <w:rsid w:val="00D966D0"/>
    <w:rsid w:val="00DA0C59"/>
    <w:rsid w:val="00DA1F9E"/>
    <w:rsid w:val="00DA3991"/>
    <w:rsid w:val="00DA4D6D"/>
    <w:rsid w:val="00DA506E"/>
    <w:rsid w:val="00DA719B"/>
    <w:rsid w:val="00DA7D59"/>
    <w:rsid w:val="00DB0990"/>
    <w:rsid w:val="00DB34E3"/>
    <w:rsid w:val="00DB3847"/>
    <w:rsid w:val="00DB4138"/>
    <w:rsid w:val="00DB426F"/>
    <w:rsid w:val="00DB4C57"/>
    <w:rsid w:val="00DB5E36"/>
    <w:rsid w:val="00DB754E"/>
    <w:rsid w:val="00DB7E6C"/>
    <w:rsid w:val="00DC049D"/>
    <w:rsid w:val="00DC075E"/>
    <w:rsid w:val="00DC0C9C"/>
    <w:rsid w:val="00DC5980"/>
    <w:rsid w:val="00DC63AB"/>
    <w:rsid w:val="00DC7FD7"/>
    <w:rsid w:val="00DD0F95"/>
    <w:rsid w:val="00DD239D"/>
    <w:rsid w:val="00DD2FAE"/>
    <w:rsid w:val="00DD353C"/>
    <w:rsid w:val="00DD3907"/>
    <w:rsid w:val="00DD4950"/>
    <w:rsid w:val="00DD5A29"/>
    <w:rsid w:val="00DD5D40"/>
    <w:rsid w:val="00DD5D9D"/>
    <w:rsid w:val="00DD6D99"/>
    <w:rsid w:val="00DD7BC2"/>
    <w:rsid w:val="00DE1C93"/>
    <w:rsid w:val="00DE35CB"/>
    <w:rsid w:val="00DE469D"/>
    <w:rsid w:val="00DE4C33"/>
    <w:rsid w:val="00DE4E39"/>
    <w:rsid w:val="00DE4EAE"/>
    <w:rsid w:val="00DE4F1B"/>
    <w:rsid w:val="00DE5756"/>
    <w:rsid w:val="00DE5A7B"/>
    <w:rsid w:val="00DE6483"/>
    <w:rsid w:val="00DE7CD9"/>
    <w:rsid w:val="00DF057C"/>
    <w:rsid w:val="00DF06AC"/>
    <w:rsid w:val="00DF21E9"/>
    <w:rsid w:val="00DF2B94"/>
    <w:rsid w:val="00DF5AD2"/>
    <w:rsid w:val="00DF69BB"/>
    <w:rsid w:val="00DF7CA4"/>
    <w:rsid w:val="00E000A5"/>
    <w:rsid w:val="00E00336"/>
    <w:rsid w:val="00E004D3"/>
    <w:rsid w:val="00E00F14"/>
    <w:rsid w:val="00E0113C"/>
    <w:rsid w:val="00E0134E"/>
    <w:rsid w:val="00E0165B"/>
    <w:rsid w:val="00E03A56"/>
    <w:rsid w:val="00E047C9"/>
    <w:rsid w:val="00E06386"/>
    <w:rsid w:val="00E07414"/>
    <w:rsid w:val="00E102AB"/>
    <w:rsid w:val="00E10437"/>
    <w:rsid w:val="00E1045B"/>
    <w:rsid w:val="00E113C2"/>
    <w:rsid w:val="00E12C8D"/>
    <w:rsid w:val="00E13A1C"/>
    <w:rsid w:val="00E156F1"/>
    <w:rsid w:val="00E16175"/>
    <w:rsid w:val="00E170B3"/>
    <w:rsid w:val="00E20C50"/>
    <w:rsid w:val="00E2200B"/>
    <w:rsid w:val="00E23271"/>
    <w:rsid w:val="00E2443A"/>
    <w:rsid w:val="00E247B5"/>
    <w:rsid w:val="00E24EB4"/>
    <w:rsid w:val="00E26CF0"/>
    <w:rsid w:val="00E26FD3"/>
    <w:rsid w:val="00E27638"/>
    <w:rsid w:val="00E30C70"/>
    <w:rsid w:val="00E3174D"/>
    <w:rsid w:val="00E320ED"/>
    <w:rsid w:val="00E322C8"/>
    <w:rsid w:val="00E324DB"/>
    <w:rsid w:val="00E32C80"/>
    <w:rsid w:val="00E32FDE"/>
    <w:rsid w:val="00E33AFB"/>
    <w:rsid w:val="00E34218"/>
    <w:rsid w:val="00E353DE"/>
    <w:rsid w:val="00E37762"/>
    <w:rsid w:val="00E426B9"/>
    <w:rsid w:val="00E42973"/>
    <w:rsid w:val="00E42FC6"/>
    <w:rsid w:val="00E4473B"/>
    <w:rsid w:val="00E45657"/>
    <w:rsid w:val="00E46282"/>
    <w:rsid w:val="00E50820"/>
    <w:rsid w:val="00E5094A"/>
    <w:rsid w:val="00E51893"/>
    <w:rsid w:val="00E5216E"/>
    <w:rsid w:val="00E536F9"/>
    <w:rsid w:val="00E559A3"/>
    <w:rsid w:val="00E56D29"/>
    <w:rsid w:val="00E57861"/>
    <w:rsid w:val="00E57B55"/>
    <w:rsid w:val="00E60A02"/>
    <w:rsid w:val="00E61063"/>
    <w:rsid w:val="00E616ED"/>
    <w:rsid w:val="00E63C03"/>
    <w:rsid w:val="00E63DD8"/>
    <w:rsid w:val="00E64F2E"/>
    <w:rsid w:val="00E6518E"/>
    <w:rsid w:val="00E65DF1"/>
    <w:rsid w:val="00E67DA7"/>
    <w:rsid w:val="00E70B29"/>
    <w:rsid w:val="00E72297"/>
    <w:rsid w:val="00E724EF"/>
    <w:rsid w:val="00E73092"/>
    <w:rsid w:val="00E7344B"/>
    <w:rsid w:val="00E74C99"/>
    <w:rsid w:val="00E75403"/>
    <w:rsid w:val="00E777C6"/>
    <w:rsid w:val="00E801A7"/>
    <w:rsid w:val="00E8043B"/>
    <w:rsid w:val="00E80B62"/>
    <w:rsid w:val="00E80D31"/>
    <w:rsid w:val="00E8199B"/>
    <w:rsid w:val="00E822F9"/>
    <w:rsid w:val="00E82344"/>
    <w:rsid w:val="00E82ECF"/>
    <w:rsid w:val="00E84552"/>
    <w:rsid w:val="00E84BAA"/>
    <w:rsid w:val="00E84C82"/>
    <w:rsid w:val="00E84D64"/>
    <w:rsid w:val="00E84E15"/>
    <w:rsid w:val="00E85D25"/>
    <w:rsid w:val="00E85E18"/>
    <w:rsid w:val="00E8614A"/>
    <w:rsid w:val="00E87408"/>
    <w:rsid w:val="00E914C4"/>
    <w:rsid w:val="00E916A4"/>
    <w:rsid w:val="00E92426"/>
    <w:rsid w:val="00E9244B"/>
    <w:rsid w:val="00E927BF"/>
    <w:rsid w:val="00E934F5"/>
    <w:rsid w:val="00E939E1"/>
    <w:rsid w:val="00E93F31"/>
    <w:rsid w:val="00E943E0"/>
    <w:rsid w:val="00E94B29"/>
    <w:rsid w:val="00E94B4E"/>
    <w:rsid w:val="00E9556E"/>
    <w:rsid w:val="00E9624C"/>
    <w:rsid w:val="00E96961"/>
    <w:rsid w:val="00EA1442"/>
    <w:rsid w:val="00EA1892"/>
    <w:rsid w:val="00EA1D52"/>
    <w:rsid w:val="00EA2F20"/>
    <w:rsid w:val="00EA3331"/>
    <w:rsid w:val="00EA3EFC"/>
    <w:rsid w:val="00EA4860"/>
    <w:rsid w:val="00EA62F9"/>
    <w:rsid w:val="00EA6307"/>
    <w:rsid w:val="00EA72EC"/>
    <w:rsid w:val="00EA764D"/>
    <w:rsid w:val="00EB0316"/>
    <w:rsid w:val="00EB0487"/>
    <w:rsid w:val="00EB11CB"/>
    <w:rsid w:val="00EB1269"/>
    <w:rsid w:val="00EB1280"/>
    <w:rsid w:val="00EB1930"/>
    <w:rsid w:val="00EB275A"/>
    <w:rsid w:val="00EB3E7B"/>
    <w:rsid w:val="00EB44D7"/>
    <w:rsid w:val="00EB459F"/>
    <w:rsid w:val="00EB49A4"/>
    <w:rsid w:val="00EB5009"/>
    <w:rsid w:val="00EB55AE"/>
    <w:rsid w:val="00EB57F7"/>
    <w:rsid w:val="00EB786A"/>
    <w:rsid w:val="00EC1578"/>
    <w:rsid w:val="00EC1A24"/>
    <w:rsid w:val="00EC1C72"/>
    <w:rsid w:val="00EC2441"/>
    <w:rsid w:val="00EC2769"/>
    <w:rsid w:val="00EC31B8"/>
    <w:rsid w:val="00EC3CC9"/>
    <w:rsid w:val="00EC48C7"/>
    <w:rsid w:val="00EC4CC9"/>
    <w:rsid w:val="00EC5F92"/>
    <w:rsid w:val="00EC680A"/>
    <w:rsid w:val="00EC7B15"/>
    <w:rsid w:val="00ED2A1A"/>
    <w:rsid w:val="00ED4F9F"/>
    <w:rsid w:val="00ED5428"/>
    <w:rsid w:val="00ED5740"/>
    <w:rsid w:val="00ED605C"/>
    <w:rsid w:val="00ED6061"/>
    <w:rsid w:val="00ED6F5B"/>
    <w:rsid w:val="00ED744E"/>
    <w:rsid w:val="00EE125F"/>
    <w:rsid w:val="00EE17CB"/>
    <w:rsid w:val="00EE29C1"/>
    <w:rsid w:val="00EE2BED"/>
    <w:rsid w:val="00EE2CB0"/>
    <w:rsid w:val="00EE2F82"/>
    <w:rsid w:val="00EE34F5"/>
    <w:rsid w:val="00EE360B"/>
    <w:rsid w:val="00EE374B"/>
    <w:rsid w:val="00EE3AAF"/>
    <w:rsid w:val="00EE42DB"/>
    <w:rsid w:val="00EE6CB6"/>
    <w:rsid w:val="00EF019C"/>
    <w:rsid w:val="00EF12EB"/>
    <w:rsid w:val="00EF6B6C"/>
    <w:rsid w:val="00F01BD7"/>
    <w:rsid w:val="00F0251B"/>
    <w:rsid w:val="00F02B24"/>
    <w:rsid w:val="00F034B6"/>
    <w:rsid w:val="00F03564"/>
    <w:rsid w:val="00F035DC"/>
    <w:rsid w:val="00F03EBC"/>
    <w:rsid w:val="00F04159"/>
    <w:rsid w:val="00F04D6F"/>
    <w:rsid w:val="00F055B0"/>
    <w:rsid w:val="00F066BE"/>
    <w:rsid w:val="00F107C4"/>
    <w:rsid w:val="00F1179D"/>
    <w:rsid w:val="00F11BB5"/>
    <w:rsid w:val="00F11BEC"/>
    <w:rsid w:val="00F13FC3"/>
    <w:rsid w:val="00F1417B"/>
    <w:rsid w:val="00F14FE2"/>
    <w:rsid w:val="00F16168"/>
    <w:rsid w:val="00F1628A"/>
    <w:rsid w:val="00F17222"/>
    <w:rsid w:val="00F22162"/>
    <w:rsid w:val="00F221CA"/>
    <w:rsid w:val="00F22FD8"/>
    <w:rsid w:val="00F27715"/>
    <w:rsid w:val="00F30DB4"/>
    <w:rsid w:val="00F312E4"/>
    <w:rsid w:val="00F31B8F"/>
    <w:rsid w:val="00F3358F"/>
    <w:rsid w:val="00F339CE"/>
    <w:rsid w:val="00F33BFF"/>
    <w:rsid w:val="00F344AF"/>
    <w:rsid w:val="00F34B99"/>
    <w:rsid w:val="00F34C1F"/>
    <w:rsid w:val="00F3536F"/>
    <w:rsid w:val="00F35FD8"/>
    <w:rsid w:val="00F36656"/>
    <w:rsid w:val="00F40F79"/>
    <w:rsid w:val="00F42034"/>
    <w:rsid w:val="00F42C3B"/>
    <w:rsid w:val="00F4405A"/>
    <w:rsid w:val="00F4439A"/>
    <w:rsid w:val="00F450CE"/>
    <w:rsid w:val="00F47451"/>
    <w:rsid w:val="00F5079B"/>
    <w:rsid w:val="00F51C5C"/>
    <w:rsid w:val="00F51FB5"/>
    <w:rsid w:val="00F52A15"/>
    <w:rsid w:val="00F52DAB"/>
    <w:rsid w:val="00F543F0"/>
    <w:rsid w:val="00F54DBD"/>
    <w:rsid w:val="00F54F6C"/>
    <w:rsid w:val="00F55A8C"/>
    <w:rsid w:val="00F56D43"/>
    <w:rsid w:val="00F6057D"/>
    <w:rsid w:val="00F61D24"/>
    <w:rsid w:val="00F62159"/>
    <w:rsid w:val="00F630AA"/>
    <w:rsid w:val="00F65529"/>
    <w:rsid w:val="00F658E8"/>
    <w:rsid w:val="00F65D82"/>
    <w:rsid w:val="00F66DD3"/>
    <w:rsid w:val="00F70029"/>
    <w:rsid w:val="00F70154"/>
    <w:rsid w:val="00F7040C"/>
    <w:rsid w:val="00F705F5"/>
    <w:rsid w:val="00F7155D"/>
    <w:rsid w:val="00F72749"/>
    <w:rsid w:val="00F72A1F"/>
    <w:rsid w:val="00F73AB7"/>
    <w:rsid w:val="00F73E69"/>
    <w:rsid w:val="00F77099"/>
    <w:rsid w:val="00F771AD"/>
    <w:rsid w:val="00F77E33"/>
    <w:rsid w:val="00F80079"/>
    <w:rsid w:val="00F814E6"/>
    <w:rsid w:val="00F81A32"/>
    <w:rsid w:val="00F81D29"/>
    <w:rsid w:val="00F8519D"/>
    <w:rsid w:val="00F856E7"/>
    <w:rsid w:val="00F90C50"/>
    <w:rsid w:val="00F91C4D"/>
    <w:rsid w:val="00F91E00"/>
    <w:rsid w:val="00F92359"/>
    <w:rsid w:val="00F92FD9"/>
    <w:rsid w:val="00F939E2"/>
    <w:rsid w:val="00F94910"/>
    <w:rsid w:val="00F94A31"/>
    <w:rsid w:val="00F9514B"/>
    <w:rsid w:val="00F95341"/>
    <w:rsid w:val="00F953C2"/>
    <w:rsid w:val="00F95C3A"/>
    <w:rsid w:val="00F95F88"/>
    <w:rsid w:val="00F97CF1"/>
    <w:rsid w:val="00FA04F4"/>
    <w:rsid w:val="00FA0856"/>
    <w:rsid w:val="00FA0B6D"/>
    <w:rsid w:val="00FA1034"/>
    <w:rsid w:val="00FA10BA"/>
    <w:rsid w:val="00FA129A"/>
    <w:rsid w:val="00FA1B38"/>
    <w:rsid w:val="00FA2F62"/>
    <w:rsid w:val="00FA3CE8"/>
    <w:rsid w:val="00FA3FBD"/>
    <w:rsid w:val="00FA5171"/>
    <w:rsid w:val="00FA55A7"/>
    <w:rsid w:val="00FA6011"/>
    <w:rsid w:val="00FA6033"/>
    <w:rsid w:val="00FA6684"/>
    <w:rsid w:val="00FA713D"/>
    <w:rsid w:val="00FA731E"/>
    <w:rsid w:val="00FB0CA6"/>
    <w:rsid w:val="00FB0E67"/>
    <w:rsid w:val="00FB1D70"/>
    <w:rsid w:val="00FB1EB3"/>
    <w:rsid w:val="00FB2665"/>
    <w:rsid w:val="00FB2B21"/>
    <w:rsid w:val="00FB2B38"/>
    <w:rsid w:val="00FB3231"/>
    <w:rsid w:val="00FB4994"/>
    <w:rsid w:val="00FB4D33"/>
    <w:rsid w:val="00FB7FA6"/>
    <w:rsid w:val="00FC0D8E"/>
    <w:rsid w:val="00FC114D"/>
    <w:rsid w:val="00FC147E"/>
    <w:rsid w:val="00FC156B"/>
    <w:rsid w:val="00FC17B6"/>
    <w:rsid w:val="00FC432B"/>
    <w:rsid w:val="00FC4C12"/>
    <w:rsid w:val="00FC6358"/>
    <w:rsid w:val="00FC6BA4"/>
    <w:rsid w:val="00FC7C7A"/>
    <w:rsid w:val="00FD01CF"/>
    <w:rsid w:val="00FD0667"/>
    <w:rsid w:val="00FD24AD"/>
    <w:rsid w:val="00FD320D"/>
    <w:rsid w:val="00FD42A4"/>
    <w:rsid w:val="00FD57FC"/>
    <w:rsid w:val="00FD5F01"/>
    <w:rsid w:val="00FD5F8A"/>
    <w:rsid w:val="00FD6733"/>
    <w:rsid w:val="00FD7D7E"/>
    <w:rsid w:val="00FE1B6E"/>
    <w:rsid w:val="00FE23DE"/>
    <w:rsid w:val="00FE386F"/>
    <w:rsid w:val="00FE3D86"/>
    <w:rsid w:val="00FE4034"/>
    <w:rsid w:val="00FE590A"/>
    <w:rsid w:val="00FE5AB5"/>
    <w:rsid w:val="00FE5F4B"/>
    <w:rsid w:val="00FE716D"/>
    <w:rsid w:val="00FF0AEE"/>
    <w:rsid w:val="00FF0E8D"/>
    <w:rsid w:val="00FF1201"/>
    <w:rsid w:val="00FF1E80"/>
    <w:rsid w:val="00FF237F"/>
    <w:rsid w:val="00FF5506"/>
    <w:rsid w:val="00FF6947"/>
    <w:rsid w:val="00FF7804"/>
    <w:rsid w:val="01D61292"/>
    <w:rsid w:val="023A0FB7"/>
    <w:rsid w:val="025575E2"/>
    <w:rsid w:val="025901E7"/>
    <w:rsid w:val="02F8486D"/>
    <w:rsid w:val="03425F66"/>
    <w:rsid w:val="0359140E"/>
    <w:rsid w:val="03930257"/>
    <w:rsid w:val="03B81428"/>
    <w:rsid w:val="086F182A"/>
    <w:rsid w:val="091C11FF"/>
    <w:rsid w:val="0A665D1E"/>
    <w:rsid w:val="0AC076B1"/>
    <w:rsid w:val="0B8F3202"/>
    <w:rsid w:val="0E1D4B35"/>
    <w:rsid w:val="0E627828"/>
    <w:rsid w:val="0F0E5742"/>
    <w:rsid w:val="0F2A39ED"/>
    <w:rsid w:val="0F4E072A"/>
    <w:rsid w:val="1023528A"/>
    <w:rsid w:val="12D91F2F"/>
    <w:rsid w:val="14262E9B"/>
    <w:rsid w:val="177D4217"/>
    <w:rsid w:val="178B572B"/>
    <w:rsid w:val="17B26C70"/>
    <w:rsid w:val="182B7833"/>
    <w:rsid w:val="18B65219"/>
    <w:rsid w:val="195F43AD"/>
    <w:rsid w:val="197646C6"/>
    <w:rsid w:val="1986426C"/>
    <w:rsid w:val="1AFE05D6"/>
    <w:rsid w:val="1B0724D2"/>
    <w:rsid w:val="1B450D4A"/>
    <w:rsid w:val="1CB966AD"/>
    <w:rsid w:val="1D6C19D4"/>
    <w:rsid w:val="1E4A35C1"/>
    <w:rsid w:val="202872CE"/>
    <w:rsid w:val="207606D2"/>
    <w:rsid w:val="24102138"/>
    <w:rsid w:val="266B4515"/>
    <w:rsid w:val="26A80AF7"/>
    <w:rsid w:val="29760C95"/>
    <w:rsid w:val="2A0C1931"/>
    <w:rsid w:val="2A35454B"/>
    <w:rsid w:val="2B3A3DF9"/>
    <w:rsid w:val="2BD829FE"/>
    <w:rsid w:val="2D07786C"/>
    <w:rsid w:val="2DDC123D"/>
    <w:rsid w:val="2E791CCC"/>
    <w:rsid w:val="30336A9F"/>
    <w:rsid w:val="31B20215"/>
    <w:rsid w:val="31BF532C"/>
    <w:rsid w:val="32C56DD8"/>
    <w:rsid w:val="331039D5"/>
    <w:rsid w:val="33583DC9"/>
    <w:rsid w:val="34792FA7"/>
    <w:rsid w:val="3486483B"/>
    <w:rsid w:val="34BE2416"/>
    <w:rsid w:val="352F39CF"/>
    <w:rsid w:val="359B0B00"/>
    <w:rsid w:val="35C57746"/>
    <w:rsid w:val="36BE795E"/>
    <w:rsid w:val="372E6D18"/>
    <w:rsid w:val="37D800AA"/>
    <w:rsid w:val="3A127D55"/>
    <w:rsid w:val="3B9349CE"/>
    <w:rsid w:val="3CF70A12"/>
    <w:rsid w:val="3D336678"/>
    <w:rsid w:val="3DFB283E"/>
    <w:rsid w:val="3E37139E"/>
    <w:rsid w:val="3F52018C"/>
    <w:rsid w:val="3F9E546D"/>
    <w:rsid w:val="41612B4F"/>
    <w:rsid w:val="429C7054"/>
    <w:rsid w:val="43706133"/>
    <w:rsid w:val="44516F28"/>
    <w:rsid w:val="4679192E"/>
    <w:rsid w:val="47F15C97"/>
    <w:rsid w:val="48274AEC"/>
    <w:rsid w:val="484E27AE"/>
    <w:rsid w:val="49901EC0"/>
    <w:rsid w:val="4B6E364F"/>
    <w:rsid w:val="4B94000C"/>
    <w:rsid w:val="4C5329C8"/>
    <w:rsid w:val="4C86669B"/>
    <w:rsid w:val="4CD6771E"/>
    <w:rsid w:val="4DF46871"/>
    <w:rsid w:val="4F1E08DD"/>
    <w:rsid w:val="514E2D70"/>
    <w:rsid w:val="52B007B9"/>
    <w:rsid w:val="55276C44"/>
    <w:rsid w:val="580402F6"/>
    <w:rsid w:val="58F94086"/>
    <w:rsid w:val="59723D50"/>
    <w:rsid w:val="5978110C"/>
    <w:rsid w:val="5B3823B7"/>
    <w:rsid w:val="5B736D19"/>
    <w:rsid w:val="5EB55B71"/>
    <w:rsid w:val="5F51216C"/>
    <w:rsid w:val="602A3154"/>
    <w:rsid w:val="620F67EC"/>
    <w:rsid w:val="626F590C"/>
    <w:rsid w:val="641920C5"/>
    <w:rsid w:val="64A5552C"/>
    <w:rsid w:val="661E7317"/>
    <w:rsid w:val="67523E91"/>
    <w:rsid w:val="6794237B"/>
    <w:rsid w:val="68623CCE"/>
    <w:rsid w:val="690F40E5"/>
    <w:rsid w:val="694677C3"/>
    <w:rsid w:val="6A752434"/>
    <w:rsid w:val="6AA8778B"/>
    <w:rsid w:val="6ABA2F28"/>
    <w:rsid w:val="6B02331D"/>
    <w:rsid w:val="6B0C74AF"/>
    <w:rsid w:val="6BE2040C"/>
    <w:rsid w:val="6D68730F"/>
    <w:rsid w:val="70BE1584"/>
    <w:rsid w:val="724E6817"/>
    <w:rsid w:val="730E55D1"/>
    <w:rsid w:val="779415BD"/>
    <w:rsid w:val="779B3146"/>
    <w:rsid w:val="78CD47BD"/>
    <w:rsid w:val="7954379C"/>
    <w:rsid w:val="79784C56"/>
    <w:rsid w:val="7A5101BC"/>
    <w:rsid w:val="7B695405"/>
    <w:rsid w:val="7CBA7331"/>
    <w:rsid w:val="7E4932C0"/>
    <w:rsid w:val="7FDE3356"/>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hmetcnv"/>
  <w:shapeDefaults>
    <o:shapedefaults v:ext="edit" spidmax="29698" fillcolor="#9cbee0" strokecolor="#739cc3">
      <v:fill color="#9cbee0" color2="#bbd5f0" type="gradient">
        <o:fill v:ext="view" type="gradientUnscaled"/>
      </v:fill>
      <v:stroke color="#739cc3" weight="1.25pt" miterlimit="2"/>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宋体" w:hAnsi="Times New Roman" w:cs="Times New Roman"/>
        <w:lang w:val="en-US" w:eastAsia="zh-CN" w:bidi="ar-SA"/>
      </w:rPr>
    </w:rPrDefault>
    <w:pPrDefault/>
  </w:docDefaults>
  <w:latentStyles w:defLockedState="0" w:defUIPriority="0" w:defSemiHidden="1" w:defUnhideWhenUsed="1" w:defQFormat="0" w:count="267">
    <w:lsdException w:name="Normal" w:semiHidden="0" w:unhideWhenUsed="0" w:qFormat="1"/>
    <w:lsdException w:name="heading 1" w:semiHidden="0" w:uiPriority="9" w:unhideWhenUsed="0" w:qFormat="1"/>
    <w:lsdException w:name="heading 2" w:qFormat="1"/>
    <w:lsdException w:name="heading 3" w:qFormat="1"/>
    <w:lsdException w:name="heading 4" w:qFormat="1"/>
    <w:lsdException w:name="heading 5" w:qFormat="1"/>
    <w:lsdException w:name="heading 6" w:qFormat="1"/>
    <w:lsdException w:name="heading 7" w:uiPriority="99" w:qFormat="1"/>
    <w:lsdException w:name="heading 8" w:uiPriority="99" w:qFormat="1"/>
    <w:lsdException w:name="heading 9" w:uiPriority="9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99"/>
    <w:lsdException w:name="header" w:uiPriority="99"/>
    <w:lsdException w:name="footer" w:uiPriority="99"/>
    <w:lsdException w:name="caption" w:qFormat="1"/>
    <w:lsdException w:name="table of figures" w:uiPriority="99"/>
    <w:lsdException w:name="List Bullet" w:uiPriority="99"/>
    <w:lsdException w:name="List Number" w:semiHidden="0" w:unhideWhenUsed="0"/>
    <w:lsdException w:name="List 4" w:semiHidden="0" w:unhideWhenUsed="0"/>
    <w:lsdException w:name="List 5" w:semiHidden="0" w:unhideWhenUsed="0"/>
    <w:lsdException w:name="Title" w:semiHidden="0" w:uiPriority="99" w:unhideWhenUsed="0" w:qFormat="1"/>
    <w:lsdException w:name="Default Paragraph Font" w:uiPriority="1"/>
    <w:lsdException w:name="Body Text" w:uiPriority="99"/>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FollowedHyperlink" w:uiPriority="99"/>
    <w:lsdException w:name="Strong" w:semiHidden="0" w:unhideWhenUsed="0" w:qFormat="1"/>
    <w:lsdException w:name="Emphasis" w:semiHidden="0" w:unhideWhenUsed="0" w:qFormat="1"/>
    <w:lsdException w:name="HTML Top of Form" w:uiPriority="99"/>
    <w:lsdException w:name="HTML Bottom of Form" w:uiPriority="99"/>
    <w:lsdException w:name="Normal (Web)" w:uiPriority="99"/>
    <w:lsdException w:name="Normal Table" w:uiPriority="99" w:qFormat="1"/>
    <w:lsdException w:name="annotation subject" w:uiPriority="99"/>
    <w:lsdException w:name="No List" w:uiPriority="99"/>
    <w:lsdException w:name="Outline List 1" w:uiPriority="99"/>
    <w:lsdException w:name="Outline List 2" w:uiPriority="99"/>
    <w:lsdException w:name="Outline List 3" w:uiPriority="99"/>
    <w:lsdException w:name="Balloon Text" w:uiPriority="99"/>
    <w:lsdException w:name="Table Grid" w:semiHidden="0" w:unhideWhenUsed="0"/>
    <w:lsdException w:name="Placeholder Text" w:uiPriority="99"/>
    <w:lsdException w:name="No Spacing" w:uiPriority="1"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99" w:unhideWhenUsed="0"/>
    <w:lsdException w:name="Intense Quote" w:semiHidden="0" w:uiPriority="99"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ff7">
    <w:name w:val="Normal"/>
    <w:qFormat/>
    <w:rsid w:val="005C276C"/>
    <w:pPr>
      <w:widowControl w:val="0"/>
      <w:jc w:val="both"/>
    </w:pPr>
    <w:rPr>
      <w:kern w:val="2"/>
      <w:sz w:val="21"/>
      <w:szCs w:val="24"/>
    </w:rPr>
  </w:style>
  <w:style w:type="paragraph" w:styleId="1">
    <w:name w:val="heading 1"/>
    <w:aliases w:val="heading 1"/>
    <w:next w:val="2"/>
    <w:link w:val="1Char"/>
    <w:uiPriority w:val="9"/>
    <w:qFormat/>
    <w:rsid w:val="00E74C99"/>
    <w:pPr>
      <w:keepNext/>
      <w:numPr>
        <w:numId w:val="21"/>
      </w:numPr>
      <w:spacing w:before="240" w:after="240"/>
      <w:jc w:val="both"/>
      <w:outlineLvl w:val="0"/>
    </w:pPr>
    <w:rPr>
      <w:rFonts w:ascii="Arial" w:eastAsia="黑体" w:hAnsi="Arial"/>
      <w:b/>
      <w:sz w:val="72"/>
      <w:szCs w:val="32"/>
    </w:rPr>
  </w:style>
  <w:style w:type="paragraph" w:styleId="2">
    <w:name w:val="heading 2"/>
    <w:aliases w:val="heading 2"/>
    <w:next w:val="aff7"/>
    <w:link w:val="2Char"/>
    <w:qFormat/>
    <w:rsid w:val="00E74C99"/>
    <w:pPr>
      <w:keepNext/>
      <w:numPr>
        <w:ilvl w:val="1"/>
        <w:numId w:val="21"/>
      </w:numPr>
      <w:spacing w:before="240" w:after="240"/>
      <w:jc w:val="both"/>
      <w:outlineLvl w:val="1"/>
    </w:pPr>
    <w:rPr>
      <w:rFonts w:ascii="Arial" w:eastAsia="黑体" w:hAnsi="Arial"/>
      <w:sz w:val="24"/>
      <w:szCs w:val="24"/>
    </w:rPr>
  </w:style>
  <w:style w:type="paragraph" w:styleId="3">
    <w:name w:val="heading 3"/>
    <w:aliases w:val="heading 3"/>
    <w:next w:val="aff7"/>
    <w:link w:val="3Char"/>
    <w:qFormat/>
    <w:rsid w:val="00E74C99"/>
    <w:pPr>
      <w:keepNext/>
      <w:keepLines/>
      <w:numPr>
        <w:numId w:val="24"/>
      </w:numPr>
      <w:spacing w:before="260" w:after="260" w:line="416" w:lineRule="auto"/>
      <w:jc w:val="both"/>
      <w:outlineLvl w:val="2"/>
    </w:pPr>
    <w:rPr>
      <w:rFonts w:eastAsia="黑体"/>
      <w:bCs/>
      <w:snapToGrid w:val="0"/>
      <w:kern w:val="2"/>
      <w:sz w:val="24"/>
      <w:szCs w:val="32"/>
    </w:rPr>
  </w:style>
  <w:style w:type="paragraph" w:styleId="4">
    <w:name w:val="heading 4"/>
    <w:aliases w:val="heading 4"/>
    <w:basedOn w:val="aff7"/>
    <w:next w:val="aff7"/>
    <w:link w:val="4Char"/>
    <w:unhideWhenUsed/>
    <w:qFormat/>
    <w:rsid w:val="00E74C99"/>
    <w:pPr>
      <w:keepNext/>
      <w:keepLines/>
      <w:numPr>
        <w:ilvl w:val="3"/>
        <w:numId w:val="21"/>
      </w:numPr>
      <w:autoSpaceDE w:val="0"/>
      <w:autoSpaceDN w:val="0"/>
      <w:adjustRightInd w:val="0"/>
      <w:spacing w:before="280" w:after="290" w:line="376" w:lineRule="auto"/>
      <w:jc w:val="left"/>
      <w:outlineLvl w:val="3"/>
    </w:pPr>
    <w:rPr>
      <w:rFonts w:ascii="Cambria" w:hAnsi="Cambria"/>
      <w:b/>
      <w:bCs/>
      <w:snapToGrid w:val="0"/>
      <w:kern w:val="0"/>
      <w:sz w:val="28"/>
      <w:szCs w:val="28"/>
    </w:rPr>
  </w:style>
  <w:style w:type="paragraph" w:styleId="5">
    <w:name w:val="heading 5"/>
    <w:basedOn w:val="aff7"/>
    <w:next w:val="aff7"/>
    <w:link w:val="5Char"/>
    <w:unhideWhenUsed/>
    <w:qFormat/>
    <w:rsid w:val="00E74C99"/>
    <w:pPr>
      <w:keepNext/>
      <w:keepLines/>
      <w:autoSpaceDE w:val="0"/>
      <w:autoSpaceDN w:val="0"/>
      <w:adjustRightInd w:val="0"/>
      <w:spacing w:before="280" w:after="290" w:line="376" w:lineRule="auto"/>
      <w:jc w:val="left"/>
      <w:outlineLvl w:val="4"/>
    </w:pPr>
    <w:rPr>
      <w:b/>
      <w:bCs/>
      <w:snapToGrid w:val="0"/>
      <w:kern w:val="0"/>
      <w:sz w:val="28"/>
      <w:szCs w:val="28"/>
    </w:rPr>
  </w:style>
  <w:style w:type="paragraph" w:styleId="6">
    <w:name w:val="heading 6"/>
    <w:basedOn w:val="aff7"/>
    <w:next w:val="aff7"/>
    <w:link w:val="6Char"/>
    <w:unhideWhenUsed/>
    <w:qFormat/>
    <w:rsid w:val="00E74C99"/>
    <w:pPr>
      <w:keepNext/>
      <w:keepLines/>
      <w:autoSpaceDE w:val="0"/>
      <w:autoSpaceDN w:val="0"/>
      <w:adjustRightInd w:val="0"/>
      <w:spacing w:before="240" w:after="64" w:line="320" w:lineRule="auto"/>
      <w:jc w:val="left"/>
      <w:outlineLvl w:val="5"/>
    </w:pPr>
    <w:rPr>
      <w:rFonts w:asciiTheme="majorHAnsi" w:eastAsiaTheme="majorEastAsia" w:hAnsiTheme="majorHAnsi" w:cstheme="majorBidi"/>
      <w:b/>
      <w:bCs/>
      <w:snapToGrid w:val="0"/>
      <w:kern w:val="0"/>
      <w:sz w:val="24"/>
    </w:rPr>
  </w:style>
  <w:style w:type="paragraph" w:styleId="7">
    <w:name w:val="heading 7"/>
    <w:aliases w:val="heading 7"/>
    <w:basedOn w:val="1"/>
    <w:next w:val="8"/>
    <w:link w:val="7Char"/>
    <w:autoRedefine/>
    <w:uiPriority w:val="99"/>
    <w:qFormat/>
    <w:rsid w:val="00E74C99"/>
    <w:pPr>
      <w:keepLines/>
      <w:numPr>
        <w:numId w:val="23"/>
      </w:numPr>
      <w:pBdr>
        <w:bottom w:val="single" w:sz="12" w:space="1" w:color="auto"/>
      </w:pBdr>
      <w:topLinePunct/>
      <w:adjustRightInd w:val="0"/>
      <w:snapToGrid w:val="0"/>
      <w:spacing w:before="1600" w:after="800" w:line="240" w:lineRule="atLeast"/>
      <w:jc w:val="right"/>
      <w:outlineLvl w:val="6"/>
    </w:pPr>
    <w:rPr>
      <w:rFonts w:ascii="Book Antiqua" w:hAnsi="Book Antiqua" w:cs="Book Antiqua"/>
      <w:kern w:val="2"/>
      <w:sz w:val="44"/>
      <w:szCs w:val="44"/>
    </w:rPr>
  </w:style>
  <w:style w:type="paragraph" w:styleId="8">
    <w:name w:val="heading 8"/>
    <w:aliases w:val="heading 8"/>
    <w:basedOn w:val="2"/>
    <w:next w:val="9"/>
    <w:link w:val="8Char"/>
    <w:autoRedefine/>
    <w:uiPriority w:val="99"/>
    <w:qFormat/>
    <w:rsid w:val="00E74C99"/>
    <w:pPr>
      <w:keepLines/>
      <w:numPr>
        <w:numId w:val="23"/>
      </w:numPr>
      <w:topLinePunct/>
      <w:adjustRightInd w:val="0"/>
      <w:snapToGrid w:val="0"/>
      <w:spacing w:before="600" w:after="160" w:line="240" w:lineRule="atLeast"/>
      <w:jc w:val="left"/>
      <w:outlineLvl w:val="7"/>
    </w:pPr>
    <w:rPr>
      <w:rFonts w:ascii="Book Antiqua" w:hAnsi="Book Antiqua"/>
      <w:bCs/>
      <w:noProof/>
      <w:sz w:val="36"/>
      <w:szCs w:val="36"/>
      <w:lang w:eastAsia="en-US"/>
    </w:rPr>
  </w:style>
  <w:style w:type="paragraph" w:styleId="9">
    <w:name w:val="heading 9"/>
    <w:aliases w:val="heading 9"/>
    <w:basedOn w:val="3"/>
    <w:next w:val="aff7"/>
    <w:link w:val="9Char"/>
    <w:autoRedefine/>
    <w:uiPriority w:val="99"/>
    <w:qFormat/>
    <w:rsid w:val="00E74C99"/>
    <w:pPr>
      <w:numPr>
        <w:ilvl w:val="2"/>
        <w:numId w:val="23"/>
      </w:numPr>
      <w:topLinePunct/>
      <w:adjustRightInd w:val="0"/>
      <w:snapToGrid w:val="0"/>
      <w:spacing w:before="200" w:after="160" w:line="240" w:lineRule="atLeast"/>
      <w:jc w:val="left"/>
      <w:outlineLvl w:val="8"/>
    </w:pPr>
    <w:rPr>
      <w:rFonts w:ascii="Book Antiqua" w:hAnsi="Book Antiqua"/>
      <w:bCs w:val="0"/>
      <w:noProof/>
      <w:snapToGrid/>
      <w:kern w:val="0"/>
      <w:sz w:val="32"/>
    </w:rPr>
  </w:style>
  <w:style w:type="character" w:default="1" w:styleId="aff8">
    <w:name w:val="Default Paragraph Font"/>
    <w:uiPriority w:val="1"/>
    <w:semiHidden/>
    <w:unhideWhenUsed/>
  </w:style>
  <w:style w:type="table" w:default="1" w:styleId="aff9">
    <w:name w:val="Normal Table"/>
    <w:uiPriority w:val="99"/>
    <w:semiHidden/>
    <w:unhideWhenUsed/>
    <w:qFormat/>
    <w:tblPr>
      <w:tblInd w:w="0" w:type="dxa"/>
      <w:tblCellMar>
        <w:top w:w="0" w:type="dxa"/>
        <w:left w:w="108" w:type="dxa"/>
        <w:bottom w:w="0" w:type="dxa"/>
        <w:right w:w="108" w:type="dxa"/>
      </w:tblCellMar>
    </w:tblPr>
  </w:style>
  <w:style w:type="numbering" w:default="1" w:styleId="affa">
    <w:name w:val="No List"/>
    <w:uiPriority w:val="99"/>
    <w:semiHidden/>
    <w:unhideWhenUsed/>
  </w:style>
  <w:style w:type="paragraph" w:styleId="70">
    <w:name w:val="toc 7"/>
    <w:basedOn w:val="aff7"/>
    <w:next w:val="aff7"/>
    <w:uiPriority w:val="39"/>
    <w:rsid w:val="005C276C"/>
    <w:pPr>
      <w:tabs>
        <w:tab w:val="right" w:leader="dot" w:pos="9241"/>
      </w:tabs>
      <w:ind w:firstLineChars="500" w:firstLine="505"/>
      <w:jc w:val="left"/>
    </w:pPr>
    <w:rPr>
      <w:rFonts w:ascii="宋体"/>
      <w:szCs w:val="21"/>
    </w:rPr>
  </w:style>
  <w:style w:type="paragraph" w:styleId="80">
    <w:name w:val="index 8"/>
    <w:basedOn w:val="aff7"/>
    <w:next w:val="aff7"/>
    <w:rsid w:val="005C276C"/>
    <w:pPr>
      <w:ind w:left="1680" w:hanging="210"/>
      <w:jc w:val="left"/>
    </w:pPr>
    <w:rPr>
      <w:rFonts w:ascii="Calibri" w:hAnsi="Calibri"/>
      <w:sz w:val="20"/>
      <w:szCs w:val="20"/>
    </w:rPr>
  </w:style>
  <w:style w:type="paragraph" w:styleId="affb">
    <w:name w:val="caption"/>
    <w:basedOn w:val="aff7"/>
    <w:next w:val="aff7"/>
    <w:qFormat/>
    <w:rsid w:val="005C276C"/>
    <w:pPr>
      <w:spacing w:before="152" w:after="160"/>
    </w:pPr>
    <w:rPr>
      <w:rFonts w:ascii="Arial" w:eastAsia="黑体" w:hAnsi="Arial" w:cs="Arial"/>
      <w:sz w:val="20"/>
      <w:szCs w:val="20"/>
    </w:rPr>
  </w:style>
  <w:style w:type="paragraph" w:styleId="50">
    <w:name w:val="index 5"/>
    <w:basedOn w:val="aff7"/>
    <w:next w:val="aff7"/>
    <w:rsid w:val="005C276C"/>
    <w:pPr>
      <w:ind w:left="1050" w:hanging="210"/>
      <w:jc w:val="left"/>
    </w:pPr>
    <w:rPr>
      <w:rFonts w:ascii="Calibri" w:hAnsi="Calibri"/>
      <w:sz w:val="20"/>
      <w:szCs w:val="20"/>
    </w:rPr>
  </w:style>
  <w:style w:type="paragraph" w:styleId="affc">
    <w:name w:val="Document Map"/>
    <w:basedOn w:val="aff7"/>
    <w:semiHidden/>
    <w:rsid w:val="005C276C"/>
    <w:pPr>
      <w:shd w:val="clear" w:color="auto" w:fill="000080"/>
    </w:pPr>
  </w:style>
  <w:style w:type="paragraph" w:styleId="60">
    <w:name w:val="index 6"/>
    <w:basedOn w:val="aff7"/>
    <w:next w:val="aff7"/>
    <w:rsid w:val="005C276C"/>
    <w:pPr>
      <w:ind w:left="1260" w:hanging="210"/>
      <w:jc w:val="left"/>
    </w:pPr>
    <w:rPr>
      <w:rFonts w:ascii="Calibri" w:hAnsi="Calibri"/>
      <w:sz w:val="20"/>
      <w:szCs w:val="20"/>
    </w:rPr>
  </w:style>
  <w:style w:type="paragraph" w:styleId="40">
    <w:name w:val="index 4"/>
    <w:basedOn w:val="aff7"/>
    <w:next w:val="aff7"/>
    <w:rsid w:val="005C276C"/>
    <w:pPr>
      <w:ind w:left="840" w:hanging="210"/>
      <w:jc w:val="left"/>
    </w:pPr>
    <w:rPr>
      <w:rFonts w:ascii="Calibri" w:hAnsi="Calibri"/>
      <w:sz w:val="20"/>
      <w:szCs w:val="20"/>
    </w:rPr>
  </w:style>
  <w:style w:type="paragraph" w:styleId="51">
    <w:name w:val="toc 5"/>
    <w:basedOn w:val="aff7"/>
    <w:next w:val="aff7"/>
    <w:uiPriority w:val="39"/>
    <w:rsid w:val="005C276C"/>
    <w:pPr>
      <w:tabs>
        <w:tab w:val="right" w:leader="dot" w:pos="9241"/>
      </w:tabs>
      <w:ind w:firstLineChars="300" w:firstLine="300"/>
      <w:jc w:val="left"/>
    </w:pPr>
    <w:rPr>
      <w:rFonts w:ascii="宋体"/>
      <w:szCs w:val="21"/>
    </w:rPr>
  </w:style>
  <w:style w:type="paragraph" w:styleId="30">
    <w:name w:val="toc 3"/>
    <w:basedOn w:val="aff7"/>
    <w:next w:val="aff7"/>
    <w:uiPriority w:val="39"/>
    <w:rsid w:val="005C276C"/>
    <w:pPr>
      <w:tabs>
        <w:tab w:val="right" w:leader="dot" w:pos="9241"/>
      </w:tabs>
      <w:ind w:firstLineChars="100" w:firstLine="102"/>
      <w:jc w:val="left"/>
    </w:pPr>
    <w:rPr>
      <w:rFonts w:ascii="宋体"/>
      <w:szCs w:val="21"/>
    </w:rPr>
  </w:style>
  <w:style w:type="paragraph" w:styleId="81">
    <w:name w:val="toc 8"/>
    <w:basedOn w:val="aff7"/>
    <w:next w:val="aff7"/>
    <w:uiPriority w:val="39"/>
    <w:rsid w:val="005C276C"/>
    <w:pPr>
      <w:tabs>
        <w:tab w:val="right" w:leader="dot" w:pos="9241"/>
      </w:tabs>
      <w:ind w:firstLineChars="600" w:firstLine="607"/>
      <w:jc w:val="left"/>
    </w:pPr>
    <w:rPr>
      <w:rFonts w:ascii="宋体"/>
      <w:szCs w:val="21"/>
    </w:rPr>
  </w:style>
  <w:style w:type="paragraph" w:styleId="31">
    <w:name w:val="index 3"/>
    <w:basedOn w:val="aff7"/>
    <w:next w:val="aff7"/>
    <w:rsid w:val="005C276C"/>
    <w:pPr>
      <w:ind w:left="630" w:hanging="210"/>
      <w:jc w:val="left"/>
    </w:pPr>
    <w:rPr>
      <w:rFonts w:ascii="Calibri" w:hAnsi="Calibri"/>
      <w:sz w:val="20"/>
      <w:szCs w:val="20"/>
    </w:rPr>
  </w:style>
  <w:style w:type="paragraph" w:styleId="affd">
    <w:name w:val="endnote text"/>
    <w:basedOn w:val="aff7"/>
    <w:semiHidden/>
    <w:rsid w:val="005C276C"/>
    <w:pPr>
      <w:snapToGrid w:val="0"/>
      <w:jc w:val="left"/>
    </w:pPr>
  </w:style>
  <w:style w:type="paragraph" w:styleId="affe">
    <w:name w:val="Balloon Text"/>
    <w:basedOn w:val="aff7"/>
    <w:link w:val="Char"/>
    <w:uiPriority w:val="99"/>
    <w:rsid w:val="005C276C"/>
    <w:rPr>
      <w:sz w:val="18"/>
      <w:szCs w:val="18"/>
    </w:rPr>
  </w:style>
  <w:style w:type="paragraph" w:styleId="afff">
    <w:name w:val="footer"/>
    <w:basedOn w:val="aff7"/>
    <w:link w:val="Char0"/>
    <w:uiPriority w:val="99"/>
    <w:rsid w:val="005C276C"/>
    <w:pPr>
      <w:snapToGrid w:val="0"/>
      <w:ind w:rightChars="100" w:right="210"/>
      <w:jc w:val="right"/>
    </w:pPr>
    <w:rPr>
      <w:sz w:val="18"/>
      <w:szCs w:val="18"/>
    </w:rPr>
  </w:style>
  <w:style w:type="paragraph" w:styleId="afff0">
    <w:name w:val="header"/>
    <w:basedOn w:val="aff7"/>
    <w:link w:val="Char1"/>
    <w:uiPriority w:val="99"/>
    <w:rsid w:val="005C276C"/>
    <w:pPr>
      <w:snapToGrid w:val="0"/>
      <w:jc w:val="left"/>
    </w:pPr>
    <w:rPr>
      <w:sz w:val="18"/>
      <w:szCs w:val="18"/>
    </w:rPr>
  </w:style>
  <w:style w:type="paragraph" w:styleId="10">
    <w:name w:val="toc 1"/>
    <w:basedOn w:val="aff7"/>
    <w:next w:val="aff7"/>
    <w:uiPriority w:val="39"/>
    <w:rsid w:val="005C276C"/>
    <w:pPr>
      <w:tabs>
        <w:tab w:val="right" w:leader="dot" w:pos="9241"/>
      </w:tabs>
      <w:spacing w:beforeLines="25" w:afterLines="25"/>
      <w:jc w:val="left"/>
    </w:pPr>
    <w:rPr>
      <w:rFonts w:ascii="宋体"/>
      <w:szCs w:val="21"/>
    </w:rPr>
  </w:style>
  <w:style w:type="paragraph" w:styleId="41">
    <w:name w:val="toc 4"/>
    <w:basedOn w:val="aff7"/>
    <w:next w:val="aff7"/>
    <w:uiPriority w:val="39"/>
    <w:rsid w:val="005C276C"/>
    <w:pPr>
      <w:tabs>
        <w:tab w:val="right" w:leader="dot" w:pos="9241"/>
      </w:tabs>
      <w:ind w:firstLineChars="200" w:firstLine="198"/>
      <w:jc w:val="left"/>
    </w:pPr>
    <w:rPr>
      <w:rFonts w:ascii="宋体"/>
      <w:szCs w:val="21"/>
    </w:rPr>
  </w:style>
  <w:style w:type="paragraph" w:styleId="afff1">
    <w:name w:val="index heading"/>
    <w:basedOn w:val="aff7"/>
    <w:next w:val="11"/>
    <w:rsid w:val="005C276C"/>
    <w:pPr>
      <w:spacing w:before="120" w:after="120"/>
      <w:jc w:val="center"/>
    </w:pPr>
    <w:rPr>
      <w:rFonts w:ascii="Calibri" w:hAnsi="Calibri"/>
      <w:b/>
      <w:bCs/>
      <w:iCs/>
      <w:szCs w:val="20"/>
    </w:rPr>
  </w:style>
  <w:style w:type="paragraph" w:styleId="11">
    <w:name w:val="index 1"/>
    <w:basedOn w:val="aff7"/>
    <w:next w:val="afff2"/>
    <w:rsid w:val="005C276C"/>
    <w:pPr>
      <w:tabs>
        <w:tab w:val="right" w:leader="dot" w:pos="9299"/>
      </w:tabs>
      <w:jc w:val="left"/>
    </w:pPr>
    <w:rPr>
      <w:rFonts w:ascii="宋体"/>
      <w:szCs w:val="21"/>
    </w:rPr>
  </w:style>
  <w:style w:type="paragraph" w:customStyle="1" w:styleId="afff2">
    <w:name w:val="段"/>
    <w:link w:val="Char2"/>
    <w:rsid w:val="005C276C"/>
    <w:pPr>
      <w:tabs>
        <w:tab w:val="center" w:pos="4201"/>
        <w:tab w:val="right" w:leader="dot" w:pos="9298"/>
      </w:tabs>
      <w:autoSpaceDE w:val="0"/>
      <w:autoSpaceDN w:val="0"/>
      <w:ind w:firstLineChars="200" w:firstLine="420"/>
      <w:jc w:val="both"/>
    </w:pPr>
    <w:rPr>
      <w:rFonts w:ascii="宋体"/>
      <w:sz w:val="21"/>
    </w:rPr>
  </w:style>
  <w:style w:type="paragraph" w:styleId="af4">
    <w:name w:val="footnote text"/>
    <w:basedOn w:val="aff7"/>
    <w:rsid w:val="005C276C"/>
    <w:pPr>
      <w:numPr>
        <w:numId w:val="1"/>
      </w:numPr>
      <w:snapToGrid w:val="0"/>
      <w:jc w:val="left"/>
    </w:pPr>
    <w:rPr>
      <w:rFonts w:ascii="宋体"/>
      <w:sz w:val="18"/>
      <w:szCs w:val="18"/>
    </w:rPr>
  </w:style>
  <w:style w:type="paragraph" w:styleId="61">
    <w:name w:val="toc 6"/>
    <w:basedOn w:val="aff7"/>
    <w:next w:val="aff7"/>
    <w:uiPriority w:val="39"/>
    <w:rsid w:val="005C276C"/>
    <w:pPr>
      <w:tabs>
        <w:tab w:val="right" w:leader="dot" w:pos="9241"/>
      </w:tabs>
      <w:ind w:firstLineChars="400" w:firstLine="403"/>
      <w:jc w:val="left"/>
    </w:pPr>
    <w:rPr>
      <w:rFonts w:ascii="宋体"/>
      <w:szCs w:val="21"/>
    </w:rPr>
  </w:style>
  <w:style w:type="paragraph" w:styleId="71">
    <w:name w:val="index 7"/>
    <w:basedOn w:val="aff7"/>
    <w:next w:val="aff7"/>
    <w:rsid w:val="005C276C"/>
    <w:pPr>
      <w:ind w:left="1470" w:hanging="210"/>
      <w:jc w:val="left"/>
    </w:pPr>
    <w:rPr>
      <w:rFonts w:ascii="Calibri" w:hAnsi="Calibri"/>
      <w:sz w:val="20"/>
      <w:szCs w:val="20"/>
    </w:rPr>
  </w:style>
  <w:style w:type="paragraph" w:styleId="90">
    <w:name w:val="index 9"/>
    <w:basedOn w:val="aff7"/>
    <w:next w:val="aff7"/>
    <w:rsid w:val="005C276C"/>
    <w:pPr>
      <w:ind w:left="1890" w:hanging="210"/>
      <w:jc w:val="left"/>
    </w:pPr>
    <w:rPr>
      <w:rFonts w:ascii="Calibri" w:hAnsi="Calibri"/>
      <w:sz w:val="20"/>
      <w:szCs w:val="20"/>
    </w:rPr>
  </w:style>
  <w:style w:type="paragraph" w:styleId="20">
    <w:name w:val="toc 2"/>
    <w:basedOn w:val="aff7"/>
    <w:next w:val="aff7"/>
    <w:uiPriority w:val="39"/>
    <w:rsid w:val="005C276C"/>
    <w:pPr>
      <w:tabs>
        <w:tab w:val="right" w:leader="dot" w:pos="9241"/>
      </w:tabs>
    </w:pPr>
    <w:rPr>
      <w:rFonts w:ascii="宋体"/>
      <w:szCs w:val="21"/>
    </w:rPr>
  </w:style>
  <w:style w:type="paragraph" w:styleId="91">
    <w:name w:val="toc 9"/>
    <w:basedOn w:val="aff7"/>
    <w:next w:val="aff7"/>
    <w:uiPriority w:val="39"/>
    <w:rsid w:val="005C276C"/>
    <w:pPr>
      <w:ind w:left="1470"/>
      <w:jc w:val="left"/>
    </w:pPr>
    <w:rPr>
      <w:sz w:val="20"/>
      <w:szCs w:val="20"/>
    </w:rPr>
  </w:style>
  <w:style w:type="paragraph" w:styleId="21">
    <w:name w:val="index 2"/>
    <w:basedOn w:val="aff7"/>
    <w:next w:val="aff7"/>
    <w:rsid w:val="005C276C"/>
    <w:pPr>
      <w:ind w:left="420" w:hanging="210"/>
      <w:jc w:val="left"/>
    </w:pPr>
    <w:rPr>
      <w:rFonts w:ascii="Calibri" w:hAnsi="Calibri"/>
      <w:sz w:val="20"/>
      <w:szCs w:val="20"/>
    </w:rPr>
  </w:style>
  <w:style w:type="character" w:styleId="afff3">
    <w:name w:val="endnote reference"/>
    <w:semiHidden/>
    <w:rsid w:val="005C276C"/>
    <w:rPr>
      <w:vertAlign w:val="superscript"/>
    </w:rPr>
  </w:style>
  <w:style w:type="character" w:styleId="afff4">
    <w:name w:val="page number"/>
    <w:rsid w:val="005C276C"/>
    <w:rPr>
      <w:rFonts w:ascii="Times New Roman" w:eastAsia="宋体" w:hAnsi="Times New Roman"/>
      <w:sz w:val="18"/>
    </w:rPr>
  </w:style>
  <w:style w:type="character" w:styleId="afff5">
    <w:name w:val="FollowedHyperlink"/>
    <w:uiPriority w:val="99"/>
    <w:rsid w:val="005C276C"/>
    <w:rPr>
      <w:color w:val="800080"/>
      <w:u w:val="single"/>
    </w:rPr>
  </w:style>
  <w:style w:type="character" w:styleId="afff6">
    <w:name w:val="Hyperlink"/>
    <w:uiPriority w:val="99"/>
    <w:rsid w:val="005C276C"/>
    <w:rPr>
      <w:color w:val="0000FF"/>
      <w:spacing w:val="0"/>
      <w:w w:val="100"/>
      <w:szCs w:val="21"/>
      <w:u w:val="single"/>
    </w:rPr>
  </w:style>
  <w:style w:type="character" w:styleId="afff7">
    <w:name w:val="footnote reference"/>
    <w:semiHidden/>
    <w:rsid w:val="005C276C"/>
    <w:rPr>
      <w:vertAlign w:val="superscript"/>
    </w:rPr>
  </w:style>
  <w:style w:type="table" w:styleId="afff8">
    <w:name w:val="Table Grid"/>
    <w:basedOn w:val="aff9"/>
    <w:rsid w:val="005C276C"/>
    <w:pPr>
      <w:numPr>
        <w:numId w:val="2"/>
      </w:numPr>
    </w:pPr>
    <w:rPr>
      <w:rFonts w:ascii="宋体"/>
      <w:sz w:val="18"/>
      <w:szCs w:val="18"/>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customStyle="1" w:styleId="aa">
    <w:name w:val="一级条标题"/>
    <w:next w:val="afff2"/>
    <w:rsid w:val="005C276C"/>
    <w:pPr>
      <w:numPr>
        <w:ilvl w:val="1"/>
        <w:numId w:val="3"/>
      </w:numPr>
      <w:spacing w:beforeLines="50" w:afterLines="50"/>
      <w:outlineLvl w:val="2"/>
    </w:pPr>
    <w:rPr>
      <w:rFonts w:ascii="黑体" w:eastAsia="黑体"/>
      <w:sz w:val="21"/>
      <w:szCs w:val="21"/>
    </w:rPr>
  </w:style>
  <w:style w:type="paragraph" w:customStyle="1" w:styleId="afff9">
    <w:name w:val="标准书脚_奇数页"/>
    <w:rsid w:val="005C276C"/>
    <w:pPr>
      <w:spacing w:before="120"/>
      <w:ind w:right="198"/>
      <w:jc w:val="right"/>
    </w:pPr>
    <w:rPr>
      <w:rFonts w:ascii="宋体"/>
      <w:sz w:val="18"/>
      <w:szCs w:val="18"/>
    </w:rPr>
  </w:style>
  <w:style w:type="paragraph" w:customStyle="1" w:styleId="afffa">
    <w:name w:val="标准书眉_奇数页"/>
    <w:next w:val="aff7"/>
    <w:rsid w:val="005C276C"/>
    <w:pPr>
      <w:tabs>
        <w:tab w:val="center" w:pos="4154"/>
        <w:tab w:val="right" w:pos="8306"/>
      </w:tabs>
      <w:spacing w:after="220"/>
      <w:jc w:val="right"/>
    </w:pPr>
    <w:rPr>
      <w:rFonts w:ascii="黑体" w:eastAsia="黑体"/>
      <w:sz w:val="21"/>
      <w:szCs w:val="21"/>
    </w:rPr>
  </w:style>
  <w:style w:type="paragraph" w:customStyle="1" w:styleId="a9">
    <w:name w:val="章标题"/>
    <w:next w:val="afff2"/>
    <w:rsid w:val="005C276C"/>
    <w:pPr>
      <w:numPr>
        <w:numId w:val="3"/>
      </w:numPr>
      <w:spacing w:beforeLines="100" w:afterLines="100"/>
      <w:jc w:val="both"/>
      <w:outlineLvl w:val="1"/>
    </w:pPr>
    <w:rPr>
      <w:rFonts w:ascii="黑体" w:eastAsia="黑体"/>
      <w:sz w:val="21"/>
    </w:rPr>
  </w:style>
  <w:style w:type="paragraph" w:customStyle="1" w:styleId="ab">
    <w:name w:val="二级条标题"/>
    <w:basedOn w:val="aa"/>
    <w:next w:val="afff2"/>
    <w:rsid w:val="005C276C"/>
    <w:pPr>
      <w:numPr>
        <w:ilvl w:val="2"/>
      </w:numPr>
      <w:spacing w:before="50" w:after="50"/>
      <w:outlineLvl w:val="3"/>
    </w:pPr>
  </w:style>
  <w:style w:type="paragraph" w:customStyle="1" w:styleId="22">
    <w:name w:val="封面标准号2"/>
    <w:rsid w:val="005C276C"/>
    <w:pPr>
      <w:spacing w:before="357" w:line="280" w:lineRule="exact"/>
      <w:jc w:val="right"/>
    </w:pPr>
    <w:rPr>
      <w:rFonts w:ascii="黑体" w:eastAsia="黑体"/>
      <w:sz w:val="28"/>
      <w:szCs w:val="28"/>
    </w:rPr>
  </w:style>
  <w:style w:type="paragraph" w:customStyle="1" w:styleId="af1">
    <w:name w:val="列项——（一级）"/>
    <w:rsid w:val="005C276C"/>
    <w:pPr>
      <w:widowControl w:val="0"/>
      <w:numPr>
        <w:numId w:val="4"/>
      </w:numPr>
      <w:jc w:val="both"/>
    </w:pPr>
    <w:rPr>
      <w:rFonts w:ascii="宋体"/>
      <w:sz w:val="21"/>
    </w:rPr>
  </w:style>
  <w:style w:type="paragraph" w:customStyle="1" w:styleId="af2">
    <w:name w:val="列项●（二级）"/>
    <w:rsid w:val="005C276C"/>
    <w:pPr>
      <w:numPr>
        <w:ilvl w:val="1"/>
        <w:numId w:val="4"/>
      </w:numPr>
      <w:tabs>
        <w:tab w:val="left" w:pos="840"/>
      </w:tabs>
      <w:jc w:val="both"/>
    </w:pPr>
    <w:rPr>
      <w:rFonts w:ascii="宋体"/>
      <w:sz w:val="21"/>
    </w:rPr>
  </w:style>
  <w:style w:type="paragraph" w:customStyle="1" w:styleId="afffb">
    <w:name w:val="目次、标准名称标题"/>
    <w:basedOn w:val="aff7"/>
    <w:next w:val="afff2"/>
    <w:rsid w:val="005C276C"/>
    <w:pPr>
      <w:keepNext/>
      <w:pageBreakBefore/>
      <w:widowControl/>
      <w:shd w:val="clear" w:color="FFFFFF" w:fill="FFFFFF"/>
      <w:spacing w:before="640" w:after="560" w:line="460" w:lineRule="exact"/>
      <w:jc w:val="center"/>
      <w:outlineLvl w:val="0"/>
    </w:pPr>
    <w:rPr>
      <w:rFonts w:ascii="黑体" w:eastAsia="黑体"/>
      <w:kern w:val="0"/>
      <w:sz w:val="32"/>
      <w:szCs w:val="20"/>
    </w:rPr>
  </w:style>
  <w:style w:type="paragraph" w:customStyle="1" w:styleId="afffc">
    <w:name w:val="三级条标题"/>
    <w:basedOn w:val="ab"/>
    <w:next w:val="afff2"/>
    <w:rsid w:val="005C276C"/>
    <w:pPr>
      <w:numPr>
        <w:numId w:val="0"/>
      </w:numPr>
      <w:outlineLvl w:val="4"/>
    </w:pPr>
  </w:style>
  <w:style w:type="paragraph" w:customStyle="1" w:styleId="a1">
    <w:name w:val="示例"/>
    <w:next w:val="afffd"/>
    <w:rsid w:val="005C276C"/>
    <w:pPr>
      <w:widowControl w:val="0"/>
      <w:numPr>
        <w:numId w:val="5"/>
      </w:numPr>
      <w:jc w:val="both"/>
    </w:pPr>
    <w:rPr>
      <w:rFonts w:ascii="宋体"/>
      <w:sz w:val="18"/>
      <w:szCs w:val="18"/>
    </w:rPr>
  </w:style>
  <w:style w:type="paragraph" w:customStyle="1" w:styleId="afffd">
    <w:name w:val="示例内容"/>
    <w:rsid w:val="005C276C"/>
    <w:pPr>
      <w:ind w:firstLineChars="200" w:firstLine="200"/>
    </w:pPr>
    <w:rPr>
      <w:rFonts w:ascii="宋体"/>
      <w:sz w:val="18"/>
      <w:szCs w:val="18"/>
    </w:rPr>
  </w:style>
  <w:style w:type="paragraph" w:customStyle="1" w:styleId="aff3">
    <w:name w:val="数字编号列项（二级）"/>
    <w:rsid w:val="005C276C"/>
    <w:pPr>
      <w:numPr>
        <w:ilvl w:val="1"/>
        <w:numId w:val="28"/>
      </w:numPr>
      <w:tabs>
        <w:tab w:val="left" w:pos="840"/>
      </w:tabs>
      <w:jc w:val="both"/>
    </w:pPr>
    <w:rPr>
      <w:rFonts w:ascii="宋体"/>
      <w:sz w:val="21"/>
    </w:rPr>
  </w:style>
  <w:style w:type="paragraph" w:customStyle="1" w:styleId="ac">
    <w:name w:val="四级条标题"/>
    <w:basedOn w:val="afffc"/>
    <w:next w:val="afff2"/>
    <w:rsid w:val="005C276C"/>
    <w:pPr>
      <w:numPr>
        <w:ilvl w:val="4"/>
        <w:numId w:val="3"/>
      </w:numPr>
      <w:outlineLvl w:val="5"/>
    </w:pPr>
  </w:style>
  <w:style w:type="paragraph" w:customStyle="1" w:styleId="ad">
    <w:name w:val="五级条标题"/>
    <w:basedOn w:val="ac"/>
    <w:next w:val="afff2"/>
    <w:rsid w:val="005C276C"/>
    <w:pPr>
      <w:numPr>
        <w:ilvl w:val="5"/>
      </w:numPr>
      <w:outlineLvl w:val="6"/>
    </w:pPr>
  </w:style>
  <w:style w:type="paragraph" w:customStyle="1" w:styleId="aff6">
    <w:name w:val="注："/>
    <w:next w:val="afff2"/>
    <w:rsid w:val="005C276C"/>
    <w:pPr>
      <w:widowControl w:val="0"/>
      <w:numPr>
        <w:numId w:val="6"/>
      </w:numPr>
      <w:autoSpaceDE w:val="0"/>
      <w:autoSpaceDN w:val="0"/>
      <w:jc w:val="both"/>
    </w:pPr>
    <w:rPr>
      <w:rFonts w:ascii="宋体"/>
      <w:sz w:val="18"/>
      <w:szCs w:val="18"/>
    </w:rPr>
  </w:style>
  <w:style w:type="paragraph" w:customStyle="1" w:styleId="a0">
    <w:name w:val="注×："/>
    <w:rsid w:val="005C276C"/>
    <w:pPr>
      <w:widowControl w:val="0"/>
      <w:numPr>
        <w:numId w:val="7"/>
      </w:numPr>
      <w:autoSpaceDE w:val="0"/>
      <w:autoSpaceDN w:val="0"/>
      <w:jc w:val="both"/>
    </w:pPr>
    <w:rPr>
      <w:rFonts w:ascii="宋体"/>
      <w:sz w:val="18"/>
      <w:szCs w:val="18"/>
    </w:rPr>
  </w:style>
  <w:style w:type="paragraph" w:customStyle="1" w:styleId="aff2">
    <w:name w:val="字母编号列项（一级）"/>
    <w:link w:val="Char3"/>
    <w:rsid w:val="005C276C"/>
    <w:pPr>
      <w:numPr>
        <w:numId w:val="28"/>
      </w:numPr>
      <w:jc w:val="both"/>
    </w:pPr>
    <w:rPr>
      <w:rFonts w:ascii="宋体"/>
      <w:sz w:val="21"/>
    </w:rPr>
  </w:style>
  <w:style w:type="paragraph" w:customStyle="1" w:styleId="af3">
    <w:name w:val="列项◆（三级）"/>
    <w:basedOn w:val="aff7"/>
    <w:rsid w:val="005C276C"/>
    <w:pPr>
      <w:numPr>
        <w:ilvl w:val="2"/>
        <w:numId w:val="4"/>
      </w:numPr>
    </w:pPr>
    <w:rPr>
      <w:rFonts w:ascii="宋体"/>
      <w:szCs w:val="21"/>
    </w:rPr>
  </w:style>
  <w:style w:type="paragraph" w:customStyle="1" w:styleId="afffe">
    <w:name w:val="编号列项（三级）"/>
    <w:rsid w:val="005C276C"/>
    <w:rPr>
      <w:rFonts w:ascii="宋体"/>
      <w:sz w:val="21"/>
    </w:rPr>
  </w:style>
  <w:style w:type="paragraph" w:customStyle="1" w:styleId="af6">
    <w:name w:val="示例×："/>
    <w:basedOn w:val="a9"/>
    <w:qFormat/>
    <w:rsid w:val="005C276C"/>
    <w:pPr>
      <w:numPr>
        <w:numId w:val="8"/>
      </w:numPr>
      <w:spacing w:beforeLines="0" w:afterLines="0"/>
      <w:outlineLvl w:val="9"/>
    </w:pPr>
    <w:rPr>
      <w:rFonts w:ascii="宋体" w:eastAsia="宋体"/>
      <w:sz w:val="18"/>
      <w:szCs w:val="18"/>
    </w:rPr>
  </w:style>
  <w:style w:type="paragraph" w:customStyle="1" w:styleId="affff">
    <w:name w:val="二级无"/>
    <w:basedOn w:val="ab"/>
    <w:rsid w:val="005C276C"/>
    <w:pPr>
      <w:spacing w:beforeLines="0" w:afterLines="0"/>
    </w:pPr>
    <w:rPr>
      <w:rFonts w:ascii="宋体" w:eastAsia="宋体"/>
    </w:rPr>
  </w:style>
  <w:style w:type="paragraph" w:customStyle="1" w:styleId="ae">
    <w:name w:val="注：（正文）"/>
    <w:basedOn w:val="aff6"/>
    <w:next w:val="afff2"/>
    <w:rsid w:val="005C276C"/>
    <w:pPr>
      <w:numPr>
        <w:numId w:val="9"/>
      </w:numPr>
    </w:pPr>
  </w:style>
  <w:style w:type="paragraph" w:customStyle="1" w:styleId="a8">
    <w:name w:val="注×：（正文）"/>
    <w:rsid w:val="005C276C"/>
    <w:pPr>
      <w:numPr>
        <w:numId w:val="10"/>
      </w:numPr>
      <w:jc w:val="both"/>
    </w:pPr>
    <w:rPr>
      <w:rFonts w:ascii="宋体"/>
      <w:sz w:val="18"/>
      <w:szCs w:val="18"/>
    </w:rPr>
  </w:style>
  <w:style w:type="paragraph" w:customStyle="1" w:styleId="affff0">
    <w:name w:val="标准标志"/>
    <w:next w:val="aff7"/>
    <w:rsid w:val="005C276C"/>
    <w:pPr>
      <w:framePr w:w="2546" w:h="1389" w:hRule="exact" w:hSpace="181" w:vSpace="181" w:wrap="around" w:hAnchor="margin" w:x="6522" w:y="398" w:anchorLock="1"/>
      <w:shd w:val="solid" w:color="FFFFFF" w:fill="FFFFFF"/>
      <w:spacing w:line="0" w:lineRule="atLeast"/>
      <w:jc w:val="right"/>
    </w:pPr>
    <w:rPr>
      <w:b/>
      <w:w w:val="170"/>
      <w:sz w:val="96"/>
      <w:szCs w:val="96"/>
    </w:rPr>
  </w:style>
  <w:style w:type="paragraph" w:customStyle="1" w:styleId="affff1">
    <w:name w:val="标准称谓"/>
    <w:next w:val="aff7"/>
    <w:rsid w:val="005C276C"/>
    <w:pPr>
      <w:framePr w:w="9639" w:h="624" w:hRule="exact" w:hSpace="181" w:vSpace="181" w:wrap="around" w:vAnchor="page" w:hAnchor="page" w:x="1419" w:y="2286" w:anchorLock="1"/>
      <w:widowControl w:val="0"/>
      <w:kinsoku w:val="0"/>
      <w:overflowPunct w:val="0"/>
      <w:autoSpaceDE w:val="0"/>
      <w:autoSpaceDN w:val="0"/>
      <w:spacing w:line="0" w:lineRule="atLeast"/>
      <w:jc w:val="distribute"/>
    </w:pPr>
    <w:rPr>
      <w:rFonts w:ascii="宋体"/>
      <w:b/>
      <w:bCs/>
      <w:spacing w:val="20"/>
      <w:w w:val="148"/>
      <w:sz w:val="48"/>
    </w:rPr>
  </w:style>
  <w:style w:type="paragraph" w:customStyle="1" w:styleId="affff2">
    <w:name w:val="标准书脚_偶数页"/>
    <w:rsid w:val="005C276C"/>
    <w:pPr>
      <w:spacing w:before="120"/>
      <w:ind w:left="221"/>
    </w:pPr>
    <w:rPr>
      <w:rFonts w:ascii="宋体"/>
      <w:sz w:val="18"/>
      <w:szCs w:val="18"/>
    </w:rPr>
  </w:style>
  <w:style w:type="paragraph" w:customStyle="1" w:styleId="affff3">
    <w:name w:val="标准书眉_偶数页"/>
    <w:basedOn w:val="afffa"/>
    <w:next w:val="aff7"/>
    <w:rsid w:val="005C276C"/>
    <w:pPr>
      <w:jc w:val="left"/>
    </w:pPr>
  </w:style>
  <w:style w:type="paragraph" w:customStyle="1" w:styleId="affff4">
    <w:name w:val="标准书眉一"/>
    <w:rsid w:val="005C276C"/>
    <w:pPr>
      <w:jc w:val="both"/>
    </w:pPr>
  </w:style>
  <w:style w:type="paragraph" w:customStyle="1" w:styleId="affff5">
    <w:name w:val="参考文献"/>
    <w:basedOn w:val="aff7"/>
    <w:next w:val="afff2"/>
    <w:rsid w:val="005C276C"/>
    <w:pPr>
      <w:keepNext/>
      <w:pageBreakBefore/>
      <w:widowControl/>
      <w:shd w:val="clear" w:color="FFFFFF" w:fill="FFFFFF"/>
      <w:spacing w:before="640" w:after="200"/>
      <w:jc w:val="center"/>
      <w:outlineLvl w:val="0"/>
    </w:pPr>
    <w:rPr>
      <w:rFonts w:ascii="黑体" w:eastAsia="黑体"/>
      <w:kern w:val="0"/>
      <w:szCs w:val="20"/>
    </w:rPr>
  </w:style>
  <w:style w:type="paragraph" w:customStyle="1" w:styleId="affff6">
    <w:name w:val="参考文献、索引标题"/>
    <w:basedOn w:val="aff7"/>
    <w:next w:val="afff2"/>
    <w:rsid w:val="005C276C"/>
    <w:pPr>
      <w:keepNext/>
      <w:pageBreakBefore/>
      <w:widowControl/>
      <w:shd w:val="clear" w:color="FFFFFF" w:fill="FFFFFF"/>
      <w:spacing w:before="640" w:after="200"/>
      <w:jc w:val="center"/>
      <w:outlineLvl w:val="0"/>
    </w:pPr>
    <w:rPr>
      <w:rFonts w:ascii="黑体" w:eastAsia="黑体"/>
      <w:kern w:val="0"/>
      <w:szCs w:val="20"/>
    </w:rPr>
  </w:style>
  <w:style w:type="paragraph" w:customStyle="1" w:styleId="affff7">
    <w:name w:val="发布部门"/>
    <w:next w:val="afff2"/>
    <w:rsid w:val="005C276C"/>
    <w:pPr>
      <w:framePr w:w="7938" w:h="1134" w:hRule="exact" w:hSpace="125" w:vSpace="181" w:wrap="around" w:vAnchor="page" w:hAnchor="page" w:x="2150" w:y="14630" w:anchorLock="1"/>
      <w:jc w:val="center"/>
    </w:pPr>
    <w:rPr>
      <w:rFonts w:ascii="宋体"/>
      <w:b/>
      <w:spacing w:val="20"/>
      <w:w w:val="135"/>
      <w:sz w:val="28"/>
    </w:rPr>
  </w:style>
  <w:style w:type="paragraph" w:customStyle="1" w:styleId="affff8">
    <w:name w:val="发布日期"/>
    <w:rsid w:val="005C276C"/>
    <w:rPr>
      <w:rFonts w:eastAsia="黑体"/>
      <w:sz w:val="28"/>
    </w:rPr>
  </w:style>
  <w:style w:type="paragraph" w:customStyle="1" w:styleId="affff9">
    <w:name w:val="封面标准代替信息"/>
    <w:rsid w:val="005C276C"/>
    <w:pPr>
      <w:spacing w:before="57" w:line="280" w:lineRule="exact"/>
      <w:jc w:val="right"/>
    </w:pPr>
    <w:rPr>
      <w:rFonts w:ascii="宋体"/>
      <w:sz w:val="21"/>
      <w:szCs w:val="21"/>
    </w:rPr>
  </w:style>
  <w:style w:type="paragraph" w:customStyle="1" w:styleId="12">
    <w:name w:val="封面标准号1"/>
    <w:rsid w:val="005C276C"/>
    <w:pPr>
      <w:widowControl w:val="0"/>
      <w:kinsoku w:val="0"/>
      <w:overflowPunct w:val="0"/>
      <w:autoSpaceDE w:val="0"/>
      <w:autoSpaceDN w:val="0"/>
      <w:spacing w:before="308"/>
      <w:jc w:val="right"/>
      <w:textAlignment w:val="center"/>
    </w:pPr>
    <w:rPr>
      <w:sz w:val="28"/>
    </w:rPr>
  </w:style>
  <w:style w:type="paragraph" w:customStyle="1" w:styleId="affffa">
    <w:name w:val="封面标准名称"/>
    <w:rsid w:val="005C276C"/>
    <w:pPr>
      <w:widowControl w:val="0"/>
      <w:spacing w:line="680" w:lineRule="exact"/>
      <w:jc w:val="center"/>
      <w:textAlignment w:val="center"/>
    </w:pPr>
    <w:rPr>
      <w:rFonts w:ascii="黑体" w:eastAsia="黑体"/>
      <w:sz w:val="52"/>
    </w:rPr>
  </w:style>
  <w:style w:type="paragraph" w:customStyle="1" w:styleId="affffb">
    <w:name w:val="封面标准英文名称"/>
    <w:basedOn w:val="affffa"/>
    <w:rsid w:val="005C276C"/>
    <w:pPr>
      <w:framePr w:wrap="around" w:hAnchor="text" w:y="1"/>
      <w:spacing w:before="370" w:line="400" w:lineRule="exact"/>
    </w:pPr>
    <w:rPr>
      <w:rFonts w:ascii="Times New Roman"/>
      <w:sz w:val="28"/>
      <w:szCs w:val="28"/>
    </w:rPr>
  </w:style>
  <w:style w:type="paragraph" w:customStyle="1" w:styleId="affffc">
    <w:name w:val="封面一致性程度标识"/>
    <w:basedOn w:val="affffb"/>
    <w:rsid w:val="005C276C"/>
    <w:pPr>
      <w:framePr w:wrap="around"/>
      <w:spacing w:before="440"/>
    </w:pPr>
    <w:rPr>
      <w:rFonts w:ascii="宋体" w:eastAsia="宋体"/>
    </w:rPr>
  </w:style>
  <w:style w:type="paragraph" w:customStyle="1" w:styleId="affffd">
    <w:name w:val="封面标准文稿类别"/>
    <w:basedOn w:val="affffc"/>
    <w:rsid w:val="005C276C"/>
    <w:pPr>
      <w:framePr w:wrap="around"/>
      <w:spacing w:after="160" w:line="240" w:lineRule="auto"/>
    </w:pPr>
    <w:rPr>
      <w:sz w:val="24"/>
    </w:rPr>
  </w:style>
  <w:style w:type="paragraph" w:customStyle="1" w:styleId="affffe">
    <w:name w:val="封面标准文稿编辑信息"/>
    <w:basedOn w:val="affffd"/>
    <w:rsid w:val="005C276C"/>
    <w:pPr>
      <w:framePr w:wrap="around"/>
      <w:spacing w:before="180" w:line="180" w:lineRule="exact"/>
    </w:pPr>
    <w:rPr>
      <w:sz w:val="21"/>
    </w:rPr>
  </w:style>
  <w:style w:type="paragraph" w:customStyle="1" w:styleId="afffff">
    <w:name w:val="封面正文"/>
    <w:rsid w:val="005C276C"/>
    <w:pPr>
      <w:jc w:val="both"/>
    </w:pPr>
  </w:style>
  <w:style w:type="paragraph" w:customStyle="1" w:styleId="afb">
    <w:name w:val="附录标识"/>
    <w:basedOn w:val="aff7"/>
    <w:next w:val="afff2"/>
    <w:rsid w:val="005C276C"/>
    <w:pPr>
      <w:keepNext/>
      <w:widowControl/>
      <w:numPr>
        <w:numId w:val="11"/>
      </w:numPr>
      <w:shd w:val="clear" w:color="FFFFFF" w:fill="FFFFFF"/>
      <w:tabs>
        <w:tab w:val="left" w:pos="360"/>
        <w:tab w:val="left" w:pos="6405"/>
      </w:tabs>
      <w:spacing w:before="640" w:after="280"/>
      <w:jc w:val="center"/>
      <w:outlineLvl w:val="0"/>
    </w:pPr>
    <w:rPr>
      <w:rFonts w:ascii="黑体" w:eastAsia="黑体"/>
      <w:kern w:val="0"/>
      <w:szCs w:val="20"/>
    </w:rPr>
  </w:style>
  <w:style w:type="paragraph" w:customStyle="1" w:styleId="afffff0">
    <w:name w:val="附录标题"/>
    <w:basedOn w:val="afff2"/>
    <w:next w:val="afff2"/>
    <w:rsid w:val="005C276C"/>
    <w:pPr>
      <w:ind w:firstLineChars="0" w:firstLine="0"/>
      <w:jc w:val="center"/>
    </w:pPr>
    <w:rPr>
      <w:rFonts w:ascii="黑体" w:eastAsia="黑体"/>
    </w:rPr>
  </w:style>
  <w:style w:type="paragraph" w:customStyle="1" w:styleId="af8">
    <w:name w:val="附录表标号"/>
    <w:basedOn w:val="aff7"/>
    <w:next w:val="afff2"/>
    <w:rsid w:val="005C276C"/>
    <w:pPr>
      <w:numPr>
        <w:numId w:val="12"/>
      </w:numPr>
      <w:spacing w:line="14" w:lineRule="exact"/>
      <w:ind w:left="811" w:hanging="448"/>
      <w:jc w:val="center"/>
      <w:outlineLvl w:val="0"/>
    </w:pPr>
    <w:rPr>
      <w:color w:val="FFFFFF"/>
    </w:rPr>
  </w:style>
  <w:style w:type="paragraph" w:customStyle="1" w:styleId="af9">
    <w:name w:val="附录表标题"/>
    <w:basedOn w:val="aff7"/>
    <w:next w:val="afff2"/>
    <w:rsid w:val="005C276C"/>
    <w:pPr>
      <w:numPr>
        <w:ilvl w:val="1"/>
        <w:numId w:val="12"/>
      </w:numPr>
      <w:tabs>
        <w:tab w:val="left" w:pos="0"/>
        <w:tab w:val="left" w:pos="180"/>
      </w:tabs>
      <w:spacing w:beforeLines="50" w:afterLines="50"/>
      <w:ind w:left="0" w:firstLine="0"/>
      <w:jc w:val="center"/>
    </w:pPr>
    <w:rPr>
      <w:rFonts w:ascii="黑体" w:eastAsia="黑体"/>
      <w:szCs w:val="21"/>
    </w:rPr>
  </w:style>
  <w:style w:type="paragraph" w:customStyle="1" w:styleId="afe">
    <w:name w:val="附录二级条标题"/>
    <w:basedOn w:val="aff7"/>
    <w:next w:val="afff2"/>
    <w:rsid w:val="005C276C"/>
    <w:pPr>
      <w:widowControl/>
      <w:numPr>
        <w:ilvl w:val="3"/>
        <w:numId w:val="11"/>
      </w:numPr>
      <w:tabs>
        <w:tab w:val="left" w:pos="360"/>
      </w:tabs>
      <w:wordWrap w:val="0"/>
      <w:overflowPunct w:val="0"/>
      <w:autoSpaceDE w:val="0"/>
      <w:autoSpaceDN w:val="0"/>
      <w:spacing w:beforeLines="50" w:afterLines="50"/>
      <w:textAlignment w:val="baseline"/>
      <w:outlineLvl w:val="3"/>
    </w:pPr>
    <w:rPr>
      <w:rFonts w:ascii="黑体" w:eastAsia="黑体"/>
      <w:kern w:val="21"/>
      <w:szCs w:val="20"/>
    </w:rPr>
  </w:style>
  <w:style w:type="paragraph" w:customStyle="1" w:styleId="afffff1">
    <w:name w:val="附录二级无"/>
    <w:basedOn w:val="afe"/>
    <w:rsid w:val="005C276C"/>
    <w:pPr>
      <w:tabs>
        <w:tab w:val="clear" w:pos="360"/>
      </w:tabs>
      <w:spacing w:beforeLines="0" w:afterLines="0"/>
    </w:pPr>
    <w:rPr>
      <w:rFonts w:ascii="宋体" w:eastAsia="宋体"/>
      <w:szCs w:val="21"/>
    </w:rPr>
  </w:style>
  <w:style w:type="paragraph" w:customStyle="1" w:styleId="afffff2">
    <w:name w:val="附录公式"/>
    <w:basedOn w:val="afff2"/>
    <w:next w:val="afff2"/>
    <w:link w:val="Char4"/>
    <w:qFormat/>
    <w:rsid w:val="005C276C"/>
  </w:style>
  <w:style w:type="paragraph" w:customStyle="1" w:styleId="afffff3">
    <w:name w:val="附录公式编号制表符"/>
    <w:basedOn w:val="aff7"/>
    <w:next w:val="afff2"/>
    <w:qFormat/>
    <w:rsid w:val="005C276C"/>
    <w:pPr>
      <w:widowControl/>
      <w:tabs>
        <w:tab w:val="center" w:pos="4201"/>
        <w:tab w:val="right" w:leader="dot" w:pos="9298"/>
      </w:tabs>
      <w:autoSpaceDE w:val="0"/>
      <w:autoSpaceDN w:val="0"/>
    </w:pPr>
    <w:rPr>
      <w:rFonts w:ascii="宋体"/>
      <w:kern w:val="0"/>
      <w:szCs w:val="20"/>
    </w:rPr>
  </w:style>
  <w:style w:type="paragraph" w:customStyle="1" w:styleId="aff">
    <w:name w:val="附录三级条标题"/>
    <w:basedOn w:val="afe"/>
    <w:next w:val="afff2"/>
    <w:rsid w:val="005C276C"/>
    <w:pPr>
      <w:numPr>
        <w:ilvl w:val="4"/>
      </w:numPr>
      <w:outlineLvl w:val="4"/>
    </w:pPr>
  </w:style>
  <w:style w:type="paragraph" w:customStyle="1" w:styleId="afffff4">
    <w:name w:val="附录三级无"/>
    <w:basedOn w:val="aff"/>
    <w:rsid w:val="005C276C"/>
    <w:pPr>
      <w:tabs>
        <w:tab w:val="clear" w:pos="360"/>
      </w:tabs>
      <w:spacing w:beforeLines="0" w:afterLines="0"/>
    </w:pPr>
    <w:rPr>
      <w:rFonts w:ascii="宋体" w:eastAsia="宋体"/>
      <w:szCs w:val="21"/>
    </w:rPr>
  </w:style>
  <w:style w:type="paragraph" w:customStyle="1" w:styleId="aff5">
    <w:name w:val="附录数字编号列项（二级）"/>
    <w:qFormat/>
    <w:rsid w:val="005C276C"/>
    <w:pPr>
      <w:numPr>
        <w:ilvl w:val="1"/>
        <w:numId w:val="13"/>
      </w:numPr>
      <w:tabs>
        <w:tab w:val="clear" w:pos="840"/>
        <w:tab w:val="left" w:pos="839"/>
      </w:tabs>
    </w:pPr>
    <w:rPr>
      <w:rFonts w:ascii="宋体"/>
      <w:sz w:val="21"/>
    </w:rPr>
  </w:style>
  <w:style w:type="paragraph" w:customStyle="1" w:styleId="aff0">
    <w:name w:val="附录四级条标题"/>
    <w:basedOn w:val="aff"/>
    <w:next w:val="afff2"/>
    <w:rsid w:val="005C276C"/>
    <w:pPr>
      <w:numPr>
        <w:ilvl w:val="5"/>
      </w:numPr>
      <w:outlineLvl w:val="5"/>
    </w:pPr>
  </w:style>
  <w:style w:type="paragraph" w:customStyle="1" w:styleId="afffff5">
    <w:name w:val="附录四级无"/>
    <w:basedOn w:val="aff0"/>
    <w:rsid w:val="005C276C"/>
    <w:pPr>
      <w:spacing w:beforeLines="0" w:afterLines="0"/>
    </w:pPr>
    <w:rPr>
      <w:rFonts w:ascii="宋体" w:eastAsia="宋体"/>
      <w:szCs w:val="21"/>
    </w:rPr>
  </w:style>
  <w:style w:type="paragraph" w:customStyle="1" w:styleId="af">
    <w:name w:val="附录图标号"/>
    <w:basedOn w:val="aff7"/>
    <w:rsid w:val="005C276C"/>
    <w:pPr>
      <w:keepNext/>
      <w:pageBreakBefore/>
      <w:widowControl/>
      <w:numPr>
        <w:numId w:val="14"/>
      </w:numPr>
      <w:spacing w:line="14" w:lineRule="exact"/>
      <w:ind w:left="0" w:firstLine="363"/>
      <w:jc w:val="center"/>
      <w:outlineLvl w:val="0"/>
    </w:pPr>
    <w:rPr>
      <w:color w:val="FFFFFF"/>
    </w:rPr>
  </w:style>
  <w:style w:type="paragraph" w:customStyle="1" w:styleId="af0">
    <w:name w:val="附录图标题"/>
    <w:basedOn w:val="aff7"/>
    <w:next w:val="afff2"/>
    <w:rsid w:val="005C276C"/>
    <w:pPr>
      <w:numPr>
        <w:ilvl w:val="1"/>
        <w:numId w:val="14"/>
      </w:numPr>
      <w:tabs>
        <w:tab w:val="left" w:pos="363"/>
      </w:tabs>
      <w:spacing w:beforeLines="50" w:afterLines="50"/>
      <w:ind w:left="0" w:firstLine="0"/>
      <w:jc w:val="center"/>
    </w:pPr>
    <w:rPr>
      <w:rFonts w:ascii="黑体" w:eastAsia="黑体"/>
      <w:szCs w:val="21"/>
    </w:rPr>
  </w:style>
  <w:style w:type="paragraph" w:customStyle="1" w:styleId="aff1">
    <w:name w:val="附录五级条标题"/>
    <w:basedOn w:val="aff0"/>
    <w:next w:val="afff2"/>
    <w:rsid w:val="005C276C"/>
    <w:pPr>
      <w:numPr>
        <w:ilvl w:val="6"/>
      </w:numPr>
      <w:outlineLvl w:val="6"/>
    </w:pPr>
  </w:style>
  <w:style w:type="paragraph" w:customStyle="1" w:styleId="afffff6">
    <w:name w:val="附录五级无"/>
    <w:basedOn w:val="aff1"/>
    <w:rsid w:val="005C276C"/>
    <w:pPr>
      <w:spacing w:beforeLines="0" w:afterLines="0"/>
    </w:pPr>
    <w:rPr>
      <w:rFonts w:ascii="宋体" w:eastAsia="宋体"/>
      <w:szCs w:val="21"/>
    </w:rPr>
  </w:style>
  <w:style w:type="paragraph" w:customStyle="1" w:styleId="afc">
    <w:name w:val="附录章标题"/>
    <w:next w:val="afff2"/>
    <w:rsid w:val="005C276C"/>
    <w:pPr>
      <w:numPr>
        <w:ilvl w:val="1"/>
        <w:numId w:val="11"/>
      </w:numPr>
      <w:tabs>
        <w:tab w:val="left" w:pos="360"/>
      </w:tabs>
      <w:wordWrap w:val="0"/>
      <w:overflowPunct w:val="0"/>
      <w:autoSpaceDE w:val="0"/>
      <w:spacing w:beforeLines="100" w:afterLines="100"/>
      <w:jc w:val="both"/>
      <w:textAlignment w:val="baseline"/>
      <w:outlineLvl w:val="1"/>
    </w:pPr>
    <w:rPr>
      <w:rFonts w:ascii="黑体" w:eastAsia="黑体"/>
      <w:kern w:val="21"/>
      <w:sz w:val="21"/>
    </w:rPr>
  </w:style>
  <w:style w:type="paragraph" w:customStyle="1" w:styleId="afd">
    <w:name w:val="附录一级条标题"/>
    <w:basedOn w:val="afc"/>
    <w:next w:val="afff2"/>
    <w:rsid w:val="005C276C"/>
    <w:pPr>
      <w:numPr>
        <w:ilvl w:val="2"/>
      </w:numPr>
      <w:autoSpaceDN w:val="0"/>
      <w:spacing w:beforeLines="50" w:afterLines="50"/>
      <w:outlineLvl w:val="2"/>
    </w:pPr>
  </w:style>
  <w:style w:type="paragraph" w:customStyle="1" w:styleId="afffff7">
    <w:name w:val="附录一级无"/>
    <w:basedOn w:val="afd"/>
    <w:rsid w:val="005C276C"/>
    <w:pPr>
      <w:tabs>
        <w:tab w:val="clear" w:pos="360"/>
      </w:tabs>
      <w:spacing w:beforeLines="0" w:afterLines="0"/>
    </w:pPr>
    <w:rPr>
      <w:rFonts w:ascii="宋体" w:eastAsia="宋体"/>
      <w:szCs w:val="21"/>
    </w:rPr>
  </w:style>
  <w:style w:type="paragraph" w:customStyle="1" w:styleId="aff4">
    <w:name w:val="附录字母编号列项（一级）"/>
    <w:qFormat/>
    <w:rsid w:val="005C276C"/>
    <w:pPr>
      <w:numPr>
        <w:numId w:val="13"/>
      </w:numPr>
    </w:pPr>
    <w:rPr>
      <w:rFonts w:ascii="宋体"/>
      <w:sz w:val="21"/>
    </w:rPr>
  </w:style>
  <w:style w:type="paragraph" w:customStyle="1" w:styleId="afffff8">
    <w:name w:val="列项说明"/>
    <w:basedOn w:val="aff7"/>
    <w:rsid w:val="005C276C"/>
    <w:pPr>
      <w:adjustRightInd w:val="0"/>
      <w:spacing w:line="320" w:lineRule="exact"/>
      <w:ind w:leftChars="200" w:left="400" w:hangingChars="200" w:hanging="200"/>
      <w:jc w:val="left"/>
      <w:textAlignment w:val="baseline"/>
    </w:pPr>
    <w:rPr>
      <w:rFonts w:ascii="宋体"/>
      <w:kern w:val="0"/>
      <w:szCs w:val="20"/>
    </w:rPr>
  </w:style>
  <w:style w:type="paragraph" w:customStyle="1" w:styleId="afffff9">
    <w:name w:val="列项说明数字编号"/>
    <w:rsid w:val="005C276C"/>
    <w:pPr>
      <w:ind w:leftChars="400" w:left="600" w:hangingChars="200" w:hanging="200"/>
    </w:pPr>
    <w:rPr>
      <w:rFonts w:ascii="宋体"/>
      <w:sz w:val="21"/>
    </w:rPr>
  </w:style>
  <w:style w:type="paragraph" w:customStyle="1" w:styleId="afffffa">
    <w:name w:val="目次、索引正文"/>
    <w:rsid w:val="005C276C"/>
    <w:pPr>
      <w:spacing w:line="320" w:lineRule="exact"/>
      <w:jc w:val="both"/>
    </w:pPr>
    <w:rPr>
      <w:rFonts w:ascii="宋体"/>
      <w:sz w:val="21"/>
    </w:rPr>
  </w:style>
  <w:style w:type="paragraph" w:customStyle="1" w:styleId="afffffb">
    <w:name w:val="其他标准标志"/>
    <w:basedOn w:val="affff0"/>
    <w:rsid w:val="005C276C"/>
    <w:pPr>
      <w:framePr w:w="6101" w:wrap="around" w:vAnchor="page" w:hAnchor="page" w:x="4673" w:y="942"/>
    </w:pPr>
    <w:rPr>
      <w:w w:val="130"/>
    </w:rPr>
  </w:style>
  <w:style w:type="paragraph" w:customStyle="1" w:styleId="afffffc">
    <w:name w:val="其他标准称谓"/>
    <w:next w:val="aff7"/>
    <w:rsid w:val="005C276C"/>
    <w:pPr>
      <w:framePr w:hSpace="181" w:vSpace="181" w:wrap="around" w:vAnchor="page" w:hAnchor="page" w:x="1419" w:y="2286" w:anchorLock="1"/>
      <w:spacing w:line="0" w:lineRule="atLeast"/>
      <w:jc w:val="distribute"/>
    </w:pPr>
    <w:rPr>
      <w:rFonts w:ascii="黑体" w:eastAsia="黑体" w:hAnsi="宋体"/>
      <w:spacing w:val="-40"/>
      <w:sz w:val="48"/>
      <w:szCs w:val="52"/>
    </w:rPr>
  </w:style>
  <w:style w:type="paragraph" w:customStyle="1" w:styleId="afffffd">
    <w:name w:val="其他发布部门"/>
    <w:basedOn w:val="affff7"/>
    <w:rsid w:val="005C276C"/>
    <w:pPr>
      <w:framePr w:wrap="around" w:y="15310"/>
      <w:spacing w:line="0" w:lineRule="atLeast"/>
    </w:pPr>
    <w:rPr>
      <w:rFonts w:ascii="黑体" w:eastAsia="黑体"/>
      <w:b w:val="0"/>
    </w:rPr>
  </w:style>
  <w:style w:type="paragraph" w:customStyle="1" w:styleId="afffffe">
    <w:name w:val="前言、引言标题"/>
    <w:next w:val="afff2"/>
    <w:rsid w:val="005C276C"/>
    <w:pPr>
      <w:keepNext/>
      <w:pageBreakBefore/>
      <w:shd w:val="clear" w:color="FFFFFF" w:fill="FFFFFF"/>
      <w:spacing w:before="640" w:after="560"/>
      <w:jc w:val="center"/>
      <w:outlineLvl w:val="0"/>
    </w:pPr>
    <w:rPr>
      <w:rFonts w:ascii="黑体" w:eastAsia="黑体"/>
      <w:sz w:val="32"/>
    </w:rPr>
  </w:style>
  <w:style w:type="paragraph" w:customStyle="1" w:styleId="affffff">
    <w:name w:val="三级无"/>
    <w:basedOn w:val="afffc"/>
    <w:rsid w:val="005C276C"/>
    <w:pPr>
      <w:spacing w:beforeLines="0" w:afterLines="0"/>
    </w:pPr>
    <w:rPr>
      <w:rFonts w:ascii="宋体" w:eastAsia="宋体"/>
    </w:rPr>
  </w:style>
  <w:style w:type="paragraph" w:customStyle="1" w:styleId="affffff0">
    <w:name w:val="实施日期"/>
    <w:basedOn w:val="affff8"/>
    <w:rsid w:val="005C276C"/>
    <w:pPr>
      <w:framePr w:wrap="around" w:vAnchor="page" w:hAnchor="text" w:y="1"/>
      <w:jc w:val="right"/>
    </w:pPr>
  </w:style>
  <w:style w:type="paragraph" w:customStyle="1" w:styleId="affffff1">
    <w:name w:val="示例后文字"/>
    <w:basedOn w:val="afff2"/>
    <w:next w:val="afff2"/>
    <w:qFormat/>
    <w:rsid w:val="005C276C"/>
    <w:pPr>
      <w:ind w:firstLine="360"/>
    </w:pPr>
    <w:rPr>
      <w:sz w:val="18"/>
    </w:rPr>
  </w:style>
  <w:style w:type="paragraph" w:customStyle="1" w:styleId="affffff2">
    <w:name w:val="首示例"/>
    <w:next w:val="afff2"/>
    <w:link w:val="Char5"/>
    <w:qFormat/>
    <w:rsid w:val="005C276C"/>
    <w:pPr>
      <w:tabs>
        <w:tab w:val="left" w:pos="360"/>
      </w:tabs>
    </w:pPr>
    <w:rPr>
      <w:rFonts w:ascii="宋体" w:hAnsi="宋体"/>
      <w:kern w:val="2"/>
      <w:sz w:val="18"/>
      <w:szCs w:val="18"/>
    </w:rPr>
  </w:style>
  <w:style w:type="paragraph" w:customStyle="1" w:styleId="affffff3">
    <w:name w:val="四级无"/>
    <w:basedOn w:val="ac"/>
    <w:rsid w:val="005C276C"/>
    <w:pPr>
      <w:spacing w:beforeLines="0" w:afterLines="0"/>
    </w:pPr>
    <w:rPr>
      <w:rFonts w:ascii="宋体" w:eastAsia="宋体"/>
    </w:rPr>
  </w:style>
  <w:style w:type="paragraph" w:customStyle="1" w:styleId="affffff4">
    <w:name w:val="条文脚注"/>
    <w:basedOn w:val="af4"/>
    <w:rsid w:val="005C276C"/>
    <w:pPr>
      <w:numPr>
        <w:numId w:val="0"/>
      </w:numPr>
      <w:jc w:val="both"/>
    </w:pPr>
  </w:style>
  <w:style w:type="paragraph" w:customStyle="1" w:styleId="affffff5">
    <w:name w:val="图标脚注说明"/>
    <w:basedOn w:val="afff2"/>
    <w:rsid w:val="005C276C"/>
    <w:pPr>
      <w:ind w:left="840" w:firstLineChars="0" w:hanging="420"/>
    </w:pPr>
    <w:rPr>
      <w:sz w:val="18"/>
      <w:szCs w:val="18"/>
    </w:rPr>
  </w:style>
  <w:style w:type="paragraph" w:customStyle="1" w:styleId="affffff6">
    <w:name w:val="图表脚注说明"/>
    <w:basedOn w:val="aff7"/>
    <w:rsid w:val="005C276C"/>
    <w:pPr>
      <w:ind w:left="465" w:hanging="181"/>
    </w:pPr>
    <w:rPr>
      <w:rFonts w:ascii="宋体"/>
      <w:sz w:val="18"/>
      <w:szCs w:val="18"/>
    </w:rPr>
  </w:style>
  <w:style w:type="paragraph" w:customStyle="1" w:styleId="affffff7">
    <w:name w:val="图的脚注"/>
    <w:next w:val="afff2"/>
    <w:qFormat/>
    <w:rsid w:val="005C276C"/>
    <w:pPr>
      <w:widowControl w:val="0"/>
      <w:ind w:leftChars="200" w:left="840" w:hangingChars="200" w:hanging="420"/>
      <w:jc w:val="both"/>
    </w:pPr>
    <w:rPr>
      <w:rFonts w:ascii="宋体"/>
      <w:sz w:val="18"/>
    </w:rPr>
  </w:style>
  <w:style w:type="paragraph" w:customStyle="1" w:styleId="affffff8">
    <w:name w:val="文献分类号"/>
    <w:rsid w:val="005C276C"/>
    <w:pPr>
      <w:widowControl w:val="0"/>
      <w:textAlignment w:val="center"/>
    </w:pPr>
    <w:rPr>
      <w:rFonts w:ascii="黑体" w:eastAsia="黑体"/>
      <w:sz w:val="21"/>
      <w:szCs w:val="21"/>
    </w:rPr>
  </w:style>
  <w:style w:type="paragraph" w:customStyle="1" w:styleId="affffff9">
    <w:name w:val="五级无"/>
    <w:basedOn w:val="ad"/>
    <w:rsid w:val="005C276C"/>
    <w:pPr>
      <w:spacing w:beforeLines="0" w:afterLines="0"/>
    </w:pPr>
    <w:rPr>
      <w:rFonts w:ascii="宋体" w:eastAsia="宋体"/>
    </w:rPr>
  </w:style>
  <w:style w:type="paragraph" w:customStyle="1" w:styleId="affffffa">
    <w:name w:val="一级无"/>
    <w:basedOn w:val="aa"/>
    <w:rsid w:val="005C276C"/>
    <w:pPr>
      <w:spacing w:beforeLines="0" w:afterLines="0"/>
    </w:pPr>
    <w:rPr>
      <w:rFonts w:ascii="宋体" w:eastAsia="宋体"/>
    </w:rPr>
  </w:style>
  <w:style w:type="paragraph" w:customStyle="1" w:styleId="afa">
    <w:name w:val="正文表标题"/>
    <w:next w:val="afff2"/>
    <w:rsid w:val="005C276C"/>
    <w:pPr>
      <w:numPr>
        <w:numId w:val="15"/>
      </w:numPr>
      <w:tabs>
        <w:tab w:val="left" w:pos="360"/>
      </w:tabs>
      <w:spacing w:beforeLines="50" w:afterLines="50"/>
      <w:jc w:val="center"/>
    </w:pPr>
    <w:rPr>
      <w:rFonts w:ascii="黑体" w:eastAsia="黑体"/>
      <w:sz w:val="21"/>
    </w:rPr>
  </w:style>
  <w:style w:type="paragraph" w:customStyle="1" w:styleId="affffffb">
    <w:name w:val="正文公式编号制表符"/>
    <w:basedOn w:val="afff2"/>
    <w:next w:val="afff2"/>
    <w:qFormat/>
    <w:rsid w:val="005C276C"/>
    <w:pPr>
      <w:ind w:firstLineChars="0" w:firstLine="0"/>
    </w:pPr>
  </w:style>
  <w:style w:type="paragraph" w:customStyle="1" w:styleId="a2">
    <w:name w:val="正文图标题"/>
    <w:next w:val="afff2"/>
    <w:rsid w:val="005C276C"/>
    <w:pPr>
      <w:numPr>
        <w:numId w:val="16"/>
      </w:numPr>
      <w:spacing w:beforeLines="50" w:afterLines="50"/>
      <w:jc w:val="center"/>
    </w:pPr>
    <w:rPr>
      <w:rFonts w:ascii="黑体" w:eastAsia="黑体"/>
      <w:sz w:val="21"/>
    </w:rPr>
  </w:style>
  <w:style w:type="paragraph" w:customStyle="1" w:styleId="affffffc">
    <w:name w:val="终结线"/>
    <w:basedOn w:val="aff7"/>
    <w:rsid w:val="005C276C"/>
    <w:pPr>
      <w:framePr w:hSpace="181" w:vSpace="181" w:wrap="around" w:vAnchor="text" w:hAnchor="margin" w:xAlign="center" w:y="285"/>
    </w:pPr>
  </w:style>
  <w:style w:type="paragraph" w:customStyle="1" w:styleId="affffffd">
    <w:name w:val="其他发布日期"/>
    <w:basedOn w:val="affff8"/>
    <w:rsid w:val="005C276C"/>
    <w:pPr>
      <w:framePr w:wrap="around" w:vAnchor="page" w:hAnchor="text" w:x="1419" w:y="1"/>
    </w:pPr>
  </w:style>
  <w:style w:type="paragraph" w:customStyle="1" w:styleId="affffffe">
    <w:name w:val="其他实施日期"/>
    <w:basedOn w:val="affffff0"/>
    <w:rsid w:val="005C276C"/>
    <w:pPr>
      <w:framePr w:wrap="around"/>
    </w:pPr>
  </w:style>
  <w:style w:type="paragraph" w:customStyle="1" w:styleId="23">
    <w:name w:val="封面标准名称2"/>
    <w:basedOn w:val="affffa"/>
    <w:rsid w:val="005C276C"/>
    <w:pPr>
      <w:framePr w:wrap="around" w:hAnchor="text" w:y="4469"/>
      <w:spacing w:beforeLines="630"/>
    </w:pPr>
  </w:style>
  <w:style w:type="paragraph" w:customStyle="1" w:styleId="24">
    <w:name w:val="封面标准英文名称2"/>
    <w:basedOn w:val="affffb"/>
    <w:rsid w:val="005C276C"/>
    <w:pPr>
      <w:framePr w:wrap="around" w:y="4469"/>
    </w:pPr>
  </w:style>
  <w:style w:type="paragraph" w:customStyle="1" w:styleId="25">
    <w:name w:val="封面一致性程度标识2"/>
    <w:basedOn w:val="affffc"/>
    <w:rsid w:val="005C276C"/>
    <w:pPr>
      <w:framePr w:wrap="around" w:y="4469"/>
    </w:pPr>
  </w:style>
  <w:style w:type="paragraph" w:customStyle="1" w:styleId="26">
    <w:name w:val="封面标准文稿类别2"/>
    <w:basedOn w:val="affffd"/>
    <w:rsid w:val="005C276C"/>
    <w:pPr>
      <w:framePr w:wrap="around" w:y="4469"/>
    </w:pPr>
  </w:style>
  <w:style w:type="paragraph" w:customStyle="1" w:styleId="27">
    <w:name w:val="封面标准文稿编辑信息2"/>
    <w:basedOn w:val="affffe"/>
    <w:rsid w:val="005C276C"/>
    <w:pPr>
      <w:framePr w:wrap="around" w:y="4469"/>
    </w:pPr>
  </w:style>
  <w:style w:type="paragraph" w:customStyle="1" w:styleId="-">
    <w:name w:val="国标-正文"/>
    <w:basedOn w:val="aff7"/>
    <w:link w:val="-CharChar"/>
    <w:qFormat/>
    <w:rsid w:val="005C276C"/>
    <w:pPr>
      <w:autoSpaceDE w:val="0"/>
      <w:autoSpaceDN w:val="0"/>
      <w:adjustRightInd w:val="0"/>
      <w:spacing w:line="360" w:lineRule="auto"/>
      <w:jc w:val="left"/>
    </w:pPr>
    <w:rPr>
      <w:bCs/>
      <w:kern w:val="0"/>
      <w:sz w:val="24"/>
      <w:szCs w:val="28"/>
    </w:rPr>
  </w:style>
  <w:style w:type="paragraph" w:customStyle="1" w:styleId="ordinary-output">
    <w:name w:val="ordinary-output"/>
    <w:basedOn w:val="aff7"/>
    <w:rsid w:val="005C276C"/>
    <w:pPr>
      <w:widowControl/>
      <w:spacing w:before="100" w:beforeAutospacing="1" w:after="75" w:line="330" w:lineRule="atLeast"/>
      <w:jc w:val="left"/>
    </w:pPr>
    <w:rPr>
      <w:rFonts w:ascii="宋体" w:hAnsi="宋体" w:cs="宋体"/>
      <w:color w:val="333333"/>
      <w:kern w:val="0"/>
      <w:sz w:val="27"/>
      <w:szCs w:val="27"/>
    </w:rPr>
  </w:style>
  <w:style w:type="paragraph" w:customStyle="1" w:styleId="13">
    <w:name w:val="正文1"/>
    <w:rsid w:val="005C276C"/>
    <w:pPr>
      <w:jc w:val="both"/>
    </w:pPr>
    <w:rPr>
      <w:kern w:val="2"/>
      <w:sz w:val="21"/>
      <w:szCs w:val="21"/>
    </w:rPr>
  </w:style>
  <w:style w:type="character" w:customStyle="1" w:styleId="Char2">
    <w:name w:val="段 Char"/>
    <w:link w:val="afff2"/>
    <w:rsid w:val="005C276C"/>
    <w:rPr>
      <w:rFonts w:ascii="宋体"/>
      <w:sz w:val="21"/>
      <w:lang w:val="en-US" w:eastAsia="zh-CN" w:bidi="ar-SA"/>
    </w:rPr>
  </w:style>
  <w:style w:type="character" w:customStyle="1" w:styleId="afffffff">
    <w:name w:val="发布"/>
    <w:rsid w:val="005C276C"/>
    <w:rPr>
      <w:rFonts w:ascii="黑体" w:eastAsia="黑体"/>
      <w:spacing w:val="85"/>
      <w:w w:val="100"/>
      <w:position w:val="3"/>
      <w:sz w:val="28"/>
      <w:szCs w:val="28"/>
    </w:rPr>
  </w:style>
  <w:style w:type="character" w:customStyle="1" w:styleId="Char4">
    <w:name w:val="附录公式 Char"/>
    <w:basedOn w:val="Char2"/>
    <w:link w:val="afffff2"/>
    <w:rsid w:val="005C276C"/>
    <w:rPr>
      <w:rFonts w:ascii="宋体"/>
      <w:sz w:val="21"/>
      <w:lang w:val="en-US" w:eastAsia="zh-CN" w:bidi="ar-SA"/>
    </w:rPr>
  </w:style>
  <w:style w:type="character" w:customStyle="1" w:styleId="Char5">
    <w:name w:val="首示例 Char"/>
    <w:link w:val="affffff2"/>
    <w:rsid w:val="005C276C"/>
    <w:rPr>
      <w:rFonts w:ascii="宋体" w:hAnsi="宋体"/>
      <w:kern w:val="2"/>
      <w:sz w:val="18"/>
      <w:szCs w:val="18"/>
    </w:rPr>
  </w:style>
  <w:style w:type="character" w:customStyle="1" w:styleId="-CharChar">
    <w:name w:val="国标-正文 Char Char"/>
    <w:link w:val="-"/>
    <w:rsid w:val="005C276C"/>
    <w:rPr>
      <w:rFonts w:cs="Arial,Bold"/>
      <w:bCs/>
      <w:sz w:val="24"/>
      <w:szCs w:val="28"/>
    </w:rPr>
  </w:style>
  <w:style w:type="character" w:customStyle="1" w:styleId="Char1">
    <w:name w:val="页眉 Char"/>
    <w:link w:val="afff0"/>
    <w:uiPriority w:val="99"/>
    <w:rsid w:val="005C276C"/>
    <w:rPr>
      <w:kern w:val="2"/>
      <w:sz w:val="18"/>
      <w:szCs w:val="18"/>
    </w:rPr>
  </w:style>
  <w:style w:type="character" w:customStyle="1" w:styleId="high-light-bg4">
    <w:name w:val="high-light-bg4"/>
    <w:rsid w:val="005C276C"/>
  </w:style>
  <w:style w:type="character" w:customStyle="1" w:styleId="Char">
    <w:name w:val="批注框文本 Char"/>
    <w:basedOn w:val="aff8"/>
    <w:link w:val="affe"/>
    <w:uiPriority w:val="99"/>
    <w:rsid w:val="005C276C"/>
    <w:rPr>
      <w:kern w:val="2"/>
      <w:sz w:val="18"/>
      <w:szCs w:val="18"/>
    </w:rPr>
  </w:style>
  <w:style w:type="character" w:customStyle="1" w:styleId="opdicttext2">
    <w:name w:val="op_dict_text2"/>
    <w:basedOn w:val="aff8"/>
    <w:rsid w:val="009C2A69"/>
  </w:style>
  <w:style w:type="character" w:customStyle="1" w:styleId="1Char">
    <w:name w:val="标题 1 Char"/>
    <w:aliases w:val="heading 1 Char"/>
    <w:basedOn w:val="aff8"/>
    <w:link w:val="1"/>
    <w:uiPriority w:val="9"/>
    <w:rsid w:val="00E74C99"/>
    <w:rPr>
      <w:rFonts w:ascii="Arial" w:eastAsia="黑体" w:hAnsi="Arial"/>
      <w:b/>
      <w:sz w:val="72"/>
      <w:szCs w:val="32"/>
    </w:rPr>
  </w:style>
  <w:style w:type="character" w:customStyle="1" w:styleId="2Char">
    <w:name w:val="标题 2 Char"/>
    <w:aliases w:val="heading 2 Char"/>
    <w:basedOn w:val="aff8"/>
    <w:link w:val="2"/>
    <w:rsid w:val="00E74C99"/>
    <w:rPr>
      <w:rFonts w:ascii="Arial" w:eastAsia="黑体" w:hAnsi="Arial"/>
      <w:sz w:val="24"/>
      <w:szCs w:val="24"/>
    </w:rPr>
  </w:style>
  <w:style w:type="character" w:customStyle="1" w:styleId="3Char">
    <w:name w:val="标题 3 Char"/>
    <w:aliases w:val="heading 3 Char1"/>
    <w:basedOn w:val="aff8"/>
    <w:link w:val="3"/>
    <w:rsid w:val="00E74C99"/>
    <w:rPr>
      <w:rFonts w:eastAsia="黑体"/>
      <w:bCs/>
      <w:snapToGrid w:val="0"/>
      <w:kern w:val="2"/>
      <w:sz w:val="24"/>
      <w:szCs w:val="32"/>
    </w:rPr>
  </w:style>
  <w:style w:type="character" w:customStyle="1" w:styleId="4Char">
    <w:name w:val="标题 4 Char"/>
    <w:aliases w:val="heading 4 Char"/>
    <w:basedOn w:val="aff8"/>
    <w:link w:val="4"/>
    <w:rsid w:val="00E74C99"/>
    <w:rPr>
      <w:rFonts w:ascii="Cambria" w:hAnsi="Cambria"/>
      <w:b/>
      <w:bCs/>
      <w:snapToGrid w:val="0"/>
      <w:sz w:val="28"/>
      <w:szCs w:val="28"/>
    </w:rPr>
  </w:style>
  <w:style w:type="character" w:customStyle="1" w:styleId="5Char">
    <w:name w:val="标题 5 Char"/>
    <w:basedOn w:val="aff8"/>
    <w:link w:val="5"/>
    <w:rsid w:val="00E74C99"/>
    <w:rPr>
      <w:b/>
      <w:bCs/>
      <w:snapToGrid w:val="0"/>
      <w:sz w:val="28"/>
      <w:szCs w:val="28"/>
    </w:rPr>
  </w:style>
  <w:style w:type="character" w:customStyle="1" w:styleId="6Char">
    <w:name w:val="标题 6 Char"/>
    <w:basedOn w:val="aff8"/>
    <w:link w:val="6"/>
    <w:rsid w:val="00E74C99"/>
    <w:rPr>
      <w:rFonts w:asciiTheme="majorHAnsi" w:eastAsiaTheme="majorEastAsia" w:hAnsiTheme="majorHAnsi" w:cstheme="majorBidi"/>
      <w:b/>
      <w:bCs/>
      <w:snapToGrid w:val="0"/>
      <w:sz w:val="24"/>
      <w:szCs w:val="24"/>
    </w:rPr>
  </w:style>
  <w:style w:type="character" w:customStyle="1" w:styleId="7Char">
    <w:name w:val="标题 7 Char"/>
    <w:aliases w:val="heading 7 Char"/>
    <w:basedOn w:val="aff8"/>
    <w:link w:val="7"/>
    <w:uiPriority w:val="99"/>
    <w:rsid w:val="00E74C99"/>
    <w:rPr>
      <w:rFonts w:ascii="Book Antiqua" w:eastAsia="黑体" w:hAnsi="Book Antiqua" w:cs="Book Antiqua"/>
      <w:b/>
      <w:kern w:val="2"/>
      <w:sz w:val="44"/>
      <w:szCs w:val="44"/>
    </w:rPr>
  </w:style>
  <w:style w:type="character" w:customStyle="1" w:styleId="8Char">
    <w:name w:val="标题 8 Char"/>
    <w:aliases w:val="heading 8 Char"/>
    <w:basedOn w:val="aff8"/>
    <w:link w:val="8"/>
    <w:uiPriority w:val="99"/>
    <w:rsid w:val="00E74C99"/>
    <w:rPr>
      <w:rFonts w:ascii="Book Antiqua" w:eastAsia="黑体" w:hAnsi="Book Antiqua"/>
      <w:bCs/>
      <w:noProof/>
      <w:sz w:val="36"/>
      <w:szCs w:val="36"/>
      <w:lang w:eastAsia="en-US"/>
    </w:rPr>
  </w:style>
  <w:style w:type="character" w:customStyle="1" w:styleId="9Char">
    <w:name w:val="标题 9 Char"/>
    <w:aliases w:val="heading 9 Char"/>
    <w:basedOn w:val="aff8"/>
    <w:link w:val="9"/>
    <w:uiPriority w:val="99"/>
    <w:rsid w:val="00E74C99"/>
    <w:rPr>
      <w:rFonts w:ascii="Book Antiqua" w:eastAsia="黑体" w:hAnsi="Book Antiqua"/>
      <w:noProof/>
      <w:sz w:val="32"/>
      <w:szCs w:val="32"/>
    </w:rPr>
  </w:style>
  <w:style w:type="paragraph" w:customStyle="1" w:styleId="a3">
    <w:name w:val="表格题注"/>
    <w:next w:val="aff7"/>
    <w:uiPriority w:val="99"/>
    <w:rsid w:val="00E74C99"/>
    <w:pPr>
      <w:keepLines/>
      <w:numPr>
        <w:ilvl w:val="4"/>
        <w:numId w:val="21"/>
      </w:numPr>
      <w:spacing w:beforeLines="100"/>
      <w:jc w:val="center"/>
    </w:pPr>
    <w:rPr>
      <w:rFonts w:ascii="Arial" w:hAnsi="Arial"/>
      <w:sz w:val="18"/>
      <w:szCs w:val="18"/>
    </w:rPr>
  </w:style>
  <w:style w:type="paragraph" w:customStyle="1" w:styleId="afffffff0">
    <w:name w:val="表格文本"/>
    <w:uiPriority w:val="99"/>
    <w:rsid w:val="00E74C99"/>
    <w:pPr>
      <w:tabs>
        <w:tab w:val="decimal" w:pos="0"/>
      </w:tabs>
    </w:pPr>
    <w:rPr>
      <w:rFonts w:ascii="Arial" w:hAnsi="Arial"/>
      <w:noProof/>
      <w:sz w:val="21"/>
      <w:szCs w:val="21"/>
    </w:rPr>
  </w:style>
  <w:style w:type="paragraph" w:customStyle="1" w:styleId="afffffff1">
    <w:name w:val="表头文本"/>
    <w:uiPriority w:val="99"/>
    <w:rsid w:val="00E74C99"/>
    <w:pPr>
      <w:jc w:val="center"/>
    </w:pPr>
    <w:rPr>
      <w:rFonts w:ascii="Arial" w:hAnsi="Arial"/>
      <w:b/>
      <w:sz w:val="21"/>
      <w:szCs w:val="21"/>
    </w:rPr>
  </w:style>
  <w:style w:type="table" w:customStyle="1" w:styleId="afffffff2">
    <w:name w:val="表样式"/>
    <w:basedOn w:val="aff9"/>
    <w:rsid w:val="00E74C99"/>
    <w:pPr>
      <w:jc w:val="both"/>
    </w:pPr>
    <w:rPr>
      <w:sz w:val="18"/>
      <w:szCs w:val="18"/>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cPr>
      <w:shd w:val="clear" w:color="auto" w:fill="auto"/>
      <w:vAlign w:val="center"/>
    </w:tcPr>
  </w:style>
  <w:style w:type="paragraph" w:customStyle="1" w:styleId="af5">
    <w:name w:val="插图题注"/>
    <w:next w:val="aff7"/>
    <w:uiPriority w:val="99"/>
    <w:rsid w:val="00E74C99"/>
    <w:pPr>
      <w:numPr>
        <w:ilvl w:val="7"/>
        <w:numId w:val="17"/>
      </w:numPr>
      <w:spacing w:afterLines="100"/>
      <w:ind w:left="1089" w:hanging="369"/>
      <w:jc w:val="center"/>
    </w:pPr>
    <w:rPr>
      <w:rFonts w:ascii="Arial" w:hAnsi="Arial"/>
      <w:sz w:val="18"/>
      <w:szCs w:val="18"/>
    </w:rPr>
  </w:style>
  <w:style w:type="paragraph" w:customStyle="1" w:styleId="afffffff3">
    <w:name w:val="图样式"/>
    <w:basedOn w:val="aff7"/>
    <w:uiPriority w:val="99"/>
    <w:rsid w:val="00E74C99"/>
    <w:pPr>
      <w:keepNext/>
      <w:widowControl/>
      <w:autoSpaceDE w:val="0"/>
      <w:autoSpaceDN w:val="0"/>
      <w:adjustRightInd w:val="0"/>
      <w:spacing w:before="80" w:after="80" w:line="360" w:lineRule="auto"/>
      <w:jc w:val="center"/>
    </w:pPr>
    <w:rPr>
      <w:snapToGrid w:val="0"/>
      <w:kern w:val="0"/>
      <w:szCs w:val="21"/>
    </w:rPr>
  </w:style>
  <w:style w:type="paragraph" w:customStyle="1" w:styleId="a5">
    <w:name w:val="文档标题"/>
    <w:basedOn w:val="aff7"/>
    <w:uiPriority w:val="99"/>
    <w:rsid w:val="00E74C99"/>
    <w:pPr>
      <w:numPr>
        <w:ilvl w:val="7"/>
        <w:numId w:val="21"/>
      </w:numPr>
      <w:tabs>
        <w:tab w:val="left" w:pos="0"/>
      </w:tabs>
      <w:autoSpaceDE w:val="0"/>
      <w:autoSpaceDN w:val="0"/>
      <w:adjustRightInd w:val="0"/>
      <w:spacing w:before="300" w:after="300" w:line="360" w:lineRule="auto"/>
      <w:jc w:val="center"/>
    </w:pPr>
    <w:rPr>
      <w:rFonts w:ascii="Arial" w:eastAsia="黑体" w:hAnsi="Arial"/>
      <w:snapToGrid w:val="0"/>
      <w:kern w:val="0"/>
      <w:sz w:val="36"/>
      <w:szCs w:val="36"/>
    </w:rPr>
  </w:style>
  <w:style w:type="paragraph" w:customStyle="1" w:styleId="afffffff4">
    <w:name w:val="正文（首行不缩进）"/>
    <w:basedOn w:val="aff7"/>
    <w:uiPriority w:val="99"/>
    <w:rsid w:val="00E74C99"/>
    <w:pPr>
      <w:autoSpaceDE w:val="0"/>
      <w:autoSpaceDN w:val="0"/>
      <w:adjustRightInd w:val="0"/>
      <w:spacing w:line="360" w:lineRule="auto"/>
      <w:jc w:val="left"/>
    </w:pPr>
    <w:rPr>
      <w:snapToGrid w:val="0"/>
      <w:kern w:val="0"/>
      <w:szCs w:val="21"/>
    </w:rPr>
  </w:style>
  <w:style w:type="paragraph" w:customStyle="1" w:styleId="afffffff5">
    <w:name w:val="注示头"/>
    <w:basedOn w:val="aff7"/>
    <w:uiPriority w:val="99"/>
    <w:rsid w:val="00E74C99"/>
    <w:pPr>
      <w:pBdr>
        <w:top w:val="single" w:sz="4" w:space="1" w:color="000000"/>
      </w:pBdr>
      <w:autoSpaceDE w:val="0"/>
      <w:autoSpaceDN w:val="0"/>
      <w:adjustRightInd w:val="0"/>
      <w:spacing w:line="360" w:lineRule="auto"/>
    </w:pPr>
    <w:rPr>
      <w:rFonts w:ascii="Arial" w:eastAsia="黑体" w:hAnsi="Arial"/>
      <w:snapToGrid w:val="0"/>
      <w:kern w:val="0"/>
      <w:sz w:val="18"/>
      <w:szCs w:val="21"/>
    </w:rPr>
  </w:style>
  <w:style w:type="paragraph" w:customStyle="1" w:styleId="afffffff6">
    <w:name w:val="注示文本"/>
    <w:basedOn w:val="aff7"/>
    <w:uiPriority w:val="99"/>
    <w:rsid w:val="00E74C99"/>
    <w:pPr>
      <w:pBdr>
        <w:bottom w:val="single" w:sz="4" w:space="1" w:color="000000"/>
      </w:pBdr>
      <w:autoSpaceDE w:val="0"/>
      <w:autoSpaceDN w:val="0"/>
      <w:adjustRightInd w:val="0"/>
      <w:spacing w:line="360" w:lineRule="auto"/>
      <w:ind w:firstLine="360"/>
    </w:pPr>
    <w:rPr>
      <w:rFonts w:ascii="Arial" w:eastAsia="楷体_GB2312" w:hAnsi="Arial"/>
      <w:snapToGrid w:val="0"/>
      <w:kern w:val="0"/>
      <w:sz w:val="18"/>
      <w:szCs w:val="18"/>
    </w:rPr>
  </w:style>
  <w:style w:type="paragraph" w:customStyle="1" w:styleId="afffffff7">
    <w:name w:val="编写建议"/>
    <w:basedOn w:val="aff7"/>
    <w:link w:val="Char6"/>
    <w:rsid w:val="00E74C99"/>
    <w:pPr>
      <w:autoSpaceDE w:val="0"/>
      <w:autoSpaceDN w:val="0"/>
      <w:adjustRightInd w:val="0"/>
      <w:spacing w:line="360" w:lineRule="auto"/>
      <w:ind w:firstLine="420"/>
      <w:jc w:val="left"/>
    </w:pPr>
    <w:rPr>
      <w:rFonts w:ascii="Arial" w:hAnsi="Arial" w:cs="Arial"/>
      <w:i/>
      <w:snapToGrid w:val="0"/>
      <w:color w:val="0000FF"/>
      <w:kern w:val="0"/>
      <w:szCs w:val="21"/>
    </w:rPr>
  </w:style>
  <w:style w:type="character" w:customStyle="1" w:styleId="afffffff8">
    <w:name w:val="样式一"/>
    <w:basedOn w:val="aff8"/>
    <w:rsid w:val="00E74C99"/>
    <w:rPr>
      <w:rFonts w:ascii="宋体" w:hAnsi="宋体"/>
      <w:b/>
      <w:bCs/>
      <w:color w:val="000000"/>
      <w:sz w:val="36"/>
    </w:rPr>
  </w:style>
  <w:style w:type="character" w:customStyle="1" w:styleId="afffffff9">
    <w:name w:val="样式二"/>
    <w:basedOn w:val="afffffff8"/>
    <w:rsid w:val="00E74C99"/>
    <w:rPr>
      <w:rFonts w:ascii="宋体" w:hAnsi="宋体"/>
      <w:b/>
      <w:bCs/>
      <w:color w:val="000000"/>
      <w:sz w:val="36"/>
    </w:rPr>
  </w:style>
  <w:style w:type="paragraph" w:styleId="afffffffa">
    <w:name w:val="Normal (Web)"/>
    <w:basedOn w:val="aff7"/>
    <w:uiPriority w:val="99"/>
    <w:unhideWhenUsed/>
    <w:rsid w:val="00E74C99"/>
    <w:pPr>
      <w:widowControl/>
      <w:spacing w:before="100" w:beforeAutospacing="1" w:after="100" w:afterAutospacing="1"/>
      <w:jc w:val="left"/>
    </w:pPr>
    <w:rPr>
      <w:rFonts w:ascii="宋体" w:hAnsi="宋体" w:cs="宋体"/>
      <w:kern w:val="0"/>
      <w:sz w:val="24"/>
    </w:rPr>
  </w:style>
  <w:style w:type="paragraph" w:styleId="afffffffb">
    <w:name w:val="List Paragraph"/>
    <w:basedOn w:val="aff7"/>
    <w:uiPriority w:val="34"/>
    <w:qFormat/>
    <w:rsid w:val="00E74C99"/>
    <w:pPr>
      <w:autoSpaceDE w:val="0"/>
      <w:autoSpaceDN w:val="0"/>
      <w:adjustRightInd w:val="0"/>
      <w:spacing w:line="360" w:lineRule="auto"/>
      <w:jc w:val="left"/>
    </w:pPr>
    <w:rPr>
      <w:snapToGrid w:val="0"/>
      <w:kern w:val="0"/>
      <w:szCs w:val="21"/>
    </w:rPr>
  </w:style>
  <w:style w:type="paragraph" w:styleId="afffffffc">
    <w:name w:val="Title"/>
    <w:basedOn w:val="aff7"/>
    <w:next w:val="aff7"/>
    <w:link w:val="Char7"/>
    <w:uiPriority w:val="99"/>
    <w:qFormat/>
    <w:rsid w:val="00E74C99"/>
    <w:pPr>
      <w:autoSpaceDE w:val="0"/>
      <w:autoSpaceDN w:val="0"/>
      <w:adjustRightInd w:val="0"/>
      <w:spacing w:before="240" w:after="60" w:line="360" w:lineRule="auto"/>
      <w:jc w:val="center"/>
      <w:outlineLvl w:val="0"/>
    </w:pPr>
    <w:rPr>
      <w:rFonts w:ascii="Cambria" w:hAnsi="Cambria"/>
      <w:b/>
      <w:bCs/>
      <w:snapToGrid w:val="0"/>
      <w:kern w:val="0"/>
      <w:sz w:val="32"/>
      <w:szCs w:val="32"/>
    </w:rPr>
  </w:style>
  <w:style w:type="character" w:customStyle="1" w:styleId="Char7">
    <w:name w:val="标题 Char"/>
    <w:basedOn w:val="aff8"/>
    <w:link w:val="afffffffc"/>
    <w:uiPriority w:val="99"/>
    <w:rsid w:val="00E74C99"/>
    <w:rPr>
      <w:rFonts w:ascii="Cambria" w:hAnsi="Cambria"/>
      <w:b/>
      <w:bCs/>
      <w:snapToGrid w:val="0"/>
      <w:sz w:val="32"/>
      <w:szCs w:val="32"/>
    </w:rPr>
  </w:style>
  <w:style w:type="paragraph" w:styleId="afffffffd">
    <w:name w:val="No Spacing"/>
    <w:link w:val="Char8"/>
    <w:uiPriority w:val="1"/>
    <w:qFormat/>
    <w:rsid w:val="00E74C99"/>
    <w:rPr>
      <w:rFonts w:ascii="Calibri" w:hAnsi="Calibri"/>
      <w:sz w:val="22"/>
      <w:szCs w:val="22"/>
    </w:rPr>
  </w:style>
  <w:style w:type="character" w:customStyle="1" w:styleId="Char8">
    <w:name w:val="无间隔 Char"/>
    <w:basedOn w:val="aff8"/>
    <w:link w:val="afffffffd"/>
    <w:uiPriority w:val="1"/>
    <w:rsid w:val="00E74C99"/>
    <w:rPr>
      <w:rFonts w:ascii="Calibri" w:hAnsi="Calibri"/>
      <w:sz w:val="22"/>
      <w:szCs w:val="22"/>
    </w:rPr>
  </w:style>
  <w:style w:type="character" w:customStyle="1" w:styleId="Char0">
    <w:name w:val="页脚 Char"/>
    <w:basedOn w:val="aff8"/>
    <w:link w:val="afff"/>
    <w:uiPriority w:val="99"/>
    <w:rsid w:val="00E74C99"/>
    <w:rPr>
      <w:kern w:val="2"/>
      <w:sz w:val="18"/>
      <w:szCs w:val="18"/>
    </w:rPr>
  </w:style>
  <w:style w:type="character" w:customStyle="1" w:styleId="Char6">
    <w:name w:val="编写建议 Char"/>
    <w:basedOn w:val="aff8"/>
    <w:link w:val="afffffff7"/>
    <w:rsid w:val="00E74C99"/>
    <w:rPr>
      <w:rFonts w:ascii="Arial" w:hAnsi="Arial" w:cs="Arial"/>
      <w:i/>
      <w:snapToGrid w:val="0"/>
      <w:color w:val="0000FF"/>
      <w:sz w:val="21"/>
      <w:szCs w:val="21"/>
    </w:rPr>
  </w:style>
  <w:style w:type="paragraph" w:customStyle="1" w:styleId="a4">
    <w:name w:val="封面文档标题"/>
    <w:basedOn w:val="aff7"/>
    <w:uiPriority w:val="99"/>
    <w:rsid w:val="00E74C99"/>
    <w:pPr>
      <w:numPr>
        <w:ilvl w:val="5"/>
        <w:numId w:val="21"/>
      </w:numPr>
      <w:tabs>
        <w:tab w:val="left" w:pos="0"/>
      </w:tabs>
      <w:autoSpaceDE w:val="0"/>
      <w:autoSpaceDN w:val="0"/>
      <w:adjustRightInd w:val="0"/>
      <w:spacing w:line="360" w:lineRule="auto"/>
      <w:jc w:val="center"/>
    </w:pPr>
    <w:rPr>
      <w:rFonts w:ascii="Arial" w:eastAsia="黑体" w:hAnsi="Arial"/>
      <w:kern w:val="0"/>
      <w:sz w:val="44"/>
      <w:szCs w:val="44"/>
    </w:rPr>
  </w:style>
  <w:style w:type="paragraph" w:customStyle="1" w:styleId="afffffffe">
    <w:name w:val="封面表格文本"/>
    <w:basedOn w:val="aff7"/>
    <w:autoRedefine/>
    <w:uiPriority w:val="99"/>
    <w:rsid w:val="00E74C99"/>
    <w:pPr>
      <w:autoSpaceDE w:val="0"/>
      <w:autoSpaceDN w:val="0"/>
      <w:adjustRightInd w:val="0"/>
      <w:jc w:val="center"/>
    </w:pPr>
    <w:rPr>
      <w:rFonts w:ascii="Arial" w:hAnsi="Arial"/>
      <w:kern w:val="0"/>
      <w:szCs w:val="21"/>
    </w:rPr>
  </w:style>
  <w:style w:type="paragraph" w:customStyle="1" w:styleId="affffffff">
    <w:name w:val="表头样式"/>
    <w:basedOn w:val="aff7"/>
    <w:link w:val="Char9"/>
    <w:autoRedefine/>
    <w:rsid w:val="00E74C99"/>
    <w:pPr>
      <w:autoSpaceDE w:val="0"/>
      <w:autoSpaceDN w:val="0"/>
      <w:adjustRightInd w:val="0"/>
      <w:jc w:val="center"/>
    </w:pPr>
    <w:rPr>
      <w:rFonts w:ascii="Arial" w:hAnsi="Arial"/>
      <w:b/>
      <w:kern w:val="0"/>
      <w:szCs w:val="21"/>
    </w:rPr>
  </w:style>
  <w:style w:type="character" w:customStyle="1" w:styleId="Char9">
    <w:name w:val="表头样式 Char"/>
    <w:basedOn w:val="aff8"/>
    <w:link w:val="affffffff"/>
    <w:rsid w:val="00E74C99"/>
    <w:rPr>
      <w:rFonts w:ascii="Arial" w:hAnsi="Arial"/>
      <w:b/>
      <w:sz w:val="21"/>
      <w:szCs w:val="21"/>
    </w:rPr>
  </w:style>
  <w:style w:type="paragraph" w:customStyle="1" w:styleId="affffffff0">
    <w:name w:val="参考资料清单"/>
    <w:basedOn w:val="aff7"/>
    <w:uiPriority w:val="99"/>
    <w:rsid w:val="00E74C99"/>
    <w:pPr>
      <w:autoSpaceDE w:val="0"/>
      <w:autoSpaceDN w:val="0"/>
      <w:adjustRightInd w:val="0"/>
      <w:spacing w:line="360" w:lineRule="auto"/>
      <w:ind w:left="360" w:hanging="360"/>
    </w:pPr>
    <w:rPr>
      <w:rFonts w:ascii="宋体" w:cs="宋体"/>
      <w:kern w:val="0"/>
      <w:szCs w:val="21"/>
    </w:rPr>
  </w:style>
  <w:style w:type="paragraph" w:customStyle="1" w:styleId="a6">
    <w:name w:val="È±Ê¡ÎÄ±¾"/>
    <w:basedOn w:val="aff7"/>
    <w:uiPriority w:val="99"/>
    <w:rsid w:val="00E74C99"/>
    <w:pPr>
      <w:widowControl/>
      <w:numPr>
        <w:ilvl w:val="8"/>
        <w:numId w:val="21"/>
      </w:numPr>
      <w:overflowPunct w:val="0"/>
      <w:autoSpaceDE w:val="0"/>
      <w:autoSpaceDN w:val="0"/>
      <w:adjustRightInd w:val="0"/>
      <w:jc w:val="left"/>
      <w:textAlignment w:val="baseline"/>
    </w:pPr>
    <w:rPr>
      <w:noProof/>
      <w:kern w:val="0"/>
      <w:sz w:val="24"/>
      <w:szCs w:val="20"/>
    </w:rPr>
  </w:style>
  <w:style w:type="character" w:customStyle="1" w:styleId="trans">
    <w:name w:val="trans"/>
    <w:basedOn w:val="aff8"/>
    <w:rsid w:val="00E74C99"/>
  </w:style>
  <w:style w:type="paragraph" w:customStyle="1" w:styleId="a7">
    <w:name w:val="图号"/>
    <w:basedOn w:val="aff7"/>
    <w:link w:val="Chara"/>
    <w:uiPriority w:val="99"/>
    <w:rsid w:val="00E74C99"/>
    <w:pPr>
      <w:numPr>
        <w:numId w:val="18"/>
      </w:numPr>
      <w:autoSpaceDE w:val="0"/>
      <w:autoSpaceDN w:val="0"/>
      <w:adjustRightInd w:val="0"/>
      <w:spacing w:before="105" w:line="360" w:lineRule="auto"/>
      <w:jc w:val="center"/>
    </w:pPr>
    <w:rPr>
      <w:rFonts w:ascii="宋体"/>
      <w:kern w:val="0"/>
      <w:szCs w:val="20"/>
    </w:rPr>
  </w:style>
  <w:style w:type="numbering" w:customStyle="1" w:styleId="af7">
    <w:name w:val="样式 多级符号 五号"/>
    <w:basedOn w:val="affa"/>
    <w:rsid w:val="00E74C99"/>
    <w:pPr>
      <w:numPr>
        <w:numId w:val="19"/>
      </w:numPr>
    </w:pPr>
  </w:style>
  <w:style w:type="character" w:styleId="affffffff1">
    <w:name w:val="annotation reference"/>
    <w:basedOn w:val="aff8"/>
    <w:rsid w:val="00E74C99"/>
    <w:rPr>
      <w:sz w:val="21"/>
      <w:szCs w:val="21"/>
    </w:rPr>
  </w:style>
  <w:style w:type="paragraph" w:styleId="affffffff2">
    <w:name w:val="annotation text"/>
    <w:basedOn w:val="aff7"/>
    <w:link w:val="Charb"/>
    <w:uiPriority w:val="99"/>
    <w:rsid w:val="00E74C99"/>
    <w:pPr>
      <w:autoSpaceDE w:val="0"/>
      <w:autoSpaceDN w:val="0"/>
      <w:adjustRightInd w:val="0"/>
      <w:spacing w:line="360" w:lineRule="auto"/>
      <w:jc w:val="left"/>
    </w:pPr>
    <w:rPr>
      <w:snapToGrid w:val="0"/>
      <w:kern w:val="0"/>
      <w:szCs w:val="21"/>
    </w:rPr>
  </w:style>
  <w:style w:type="character" w:customStyle="1" w:styleId="Charb">
    <w:name w:val="批注文字 Char"/>
    <w:basedOn w:val="aff8"/>
    <w:link w:val="affffffff2"/>
    <w:uiPriority w:val="99"/>
    <w:rsid w:val="00E74C99"/>
    <w:rPr>
      <w:snapToGrid w:val="0"/>
      <w:sz w:val="21"/>
      <w:szCs w:val="21"/>
    </w:rPr>
  </w:style>
  <w:style w:type="paragraph" w:styleId="affffffff3">
    <w:name w:val="annotation subject"/>
    <w:basedOn w:val="affffffff2"/>
    <w:next w:val="affffffff2"/>
    <w:link w:val="Charc"/>
    <w:uiPriority w:val="99"/>
    <w:rsid w:val="00E74C99"/>
    <w:rPr>
      <w:b/>
      <w:bCs/>
    </w:rPr>
  </w:style>
  <w:style w:type="character" w:customStyle="1" w:styleId="Charc">
    <w:name w:val="批注主题 Char"/>
    <w:basedOn w:val="Charb"/>
    <w:link w:val="affffffff3"/>
    <w:uiPriority w:val="99"/>
    <w:rsid w:val="00E74C99"/>
    <w:rPr>
      <w:b/>
      <w:bCs/>
      <w:snapToGrid w:val="0"/>
      <w:sz w:val="21"/>
      <w:szCs w:val="21"/>
    </w:rPr>
  </w:style>
  <w:style w:type="paragraph" w:styleId="affffffff4">
    <w:name w:val="Body Text"/>
    <w:basedOn w:val="aff7"/>
    <w:link w:val="Chard"/>
    <w:uiPriority w:val="99"/>
    <w:rsid w:val="00E74C99"/>
    <w:pPr>
      <w:autoSpaceDE w:val="0"/>
      <w:autoSpaceDN w:val="0"/>
      <w:adjustRightInd w:val="0"/>
      <w:spacing w:after="120" w:line="360" w:lineRule="auto"/>
      <w:jc w:val="left"/>
    </w:pPr>
    <w:rPr>
      <w:snapToGrid w:val="0"/>
      <w:kern w:val="0"/>
      <w:szCs w:val="21"/>
    </w:rPr>
  </w:style>
  <w:style w:type="character" w:customStyle="1" w:styleId="Chard">
    <w:name w:val="正文文本 Char"/>
    <w:basedOn w:val="aff8"/>
    <w:link w:val="affffffff4"/>
    <w:uiPriority w:val="99"/>
    <w:rsid w:val="00E74C99"/>
    <w:rPr>
      <w:snapToGrid w:val="0"/>
      <w:sz w:val="21"/>
      <w:szCs w:val="21"/>
    </w:rPr>
  </w:style>
  <w:style w:type="paragraph" w:styleId="affffffff5">
    <w:name w:val="Body Text First Indent"/>
    <w:aliases w:val="正文首行缩进 Char Char Char Char Char Char Char Char Char Char Char Char Char Char Char Char Char  Char,正文首行缩进 Char Char Char Char Char,正文首行缩进 Char Char Char C,正文首行缩进 Char1 Char,正文首行缩进 Char Char Char Char,正文首行缩进 Char Char1 Char,正文首行缩进3"/>
    <w:basedOn w:val="aff7"/>
    <w:link w:val="Chare"/>
    <w:autoRedefine/>
    <w:rsid w:val="00E74C99"/>
    <w:pPr>
      <w:autoSpaceDE w:val="0"/>
      <w:autoSpaceDN w:val="0"/>
      <w:adjustRightInd w:val="0"/>
      <w:spacing w:line="360" w:lineRule="auto"/>
      <w:ind w:firstLineChars="200" w:firstLine="420"/>
    </w:pPr>
    <w:rPr>
      <w:rFonts w:ascii="Arial" w:hAnsi="Arial"/>
      <w:kern w:val="0"/>
      <w:szCs w:val="21"/>
    </w:rPr>
  </w:style>
  <w:style w:type="character" w:customStyle="1" w:styleId="Chare">
    <w:name w:val="正文首行缩进 Char"/>
    <w:aliases w:val="正文首行缩进 Char Char Char Char Char Char Char Char Char Char Char Char Char Char Char Char Char  Char Char,正文首行缩进 Char Char Char Char Char Char,正文首行缩进 Char Char Char C Char,正文首行缩进 Char1 Char Char,正文首行缩进 Char Char Char Char Char1,正文首行缩进3 Char"/>
    <w:basedOn w:val="Chard"/>
    <w:link w:val="affffffff5"/>
    <w:rsid w:val="00E74C99"/>
    <w:rPr>
      <w:rFonts w:ascii="Arial" w:hAnsi="Arial"/>
      <w:snapToGrid w:val="0"/>
      <w:sz w:val="21"/>
      <w:szCs w:val="21"/>
    </w:rPr>
  </w:style>
  <w:style w:type="paragraph" w:styleId="a">
    <w:name w:val="List Bullet"/>
    <w:basedOn w:val="aff7"/>
    <w:autoRedefine/>
    <w:uiPriority w:val="99"/>
    <w:rsid w:val="00E74C99"/>
    <w:pPr>
      <w:numPr>
        <w:numId w:val="20"/>
      </w:numPr>
      <w:autoSpaceDE w:val="0"/>
      <w:autoSpaceDN w:val="0"/>
      <w:adjustRightInd w:val="0"/>
      <w:spacing w:line="360" w:lineRule="auto"/>
      <w:ind w:leftChars="200" w:left="400" w:firstLine="0"/>
      <w:jc w:val="center"/>
    </w:pPr>
    <w:rPr>
      <w:rFonts w:ascii="Arial" w:hAnsi="Arial"/>
      <w:kern w:val="0"/>
      <w:szCs w:val="21"/>
    </w:rPr>
  </w:style>
  <w:style w:type="paragraph" w:customStyle="1" w:styleId="affffffff6">
    <w:name w:val="表号"/>
    <w:basedOn w:val="aff7"/>
    <w:next w:val="affffffff5"/>
    <w:autoRedefine/>
    <w:uiPriority w:val="99"/>
    <w:rsid w:val="00E74C99"/>
    <w:pPr>
      <w:keepLines/>
      <w:autoSpaceDE w:val="0"/>
      <w:autoSpaceDN w:val="0"/>
      <w:adjustRightInd w:val="0"/>
      <w:spacing w:line="360" w:lineRule="auto"/>
      <w:jc w:val="center"/>
    </w:pPr>
    <w:rPr>
      <w:rFonts w:ascii="Arial" w:hAnsi="Arial"/>
      <w:kern w:val="0"/>
      <w:sz w:val="18"/>
      <w:szCs w:val="18"/>
    </w:rPr>
  </w:style>
  <w:style w:type="character" w:customStyle="1" w:styleId="Chara">
    <w:name w:val="图号 Char"/>
    <w:basedOn w:val="aff8"/>
    <w:link w:val="a7"/>
    <w:uiPriority w:val="99"/>
    <w:rsid w:val="00E74C99"/>
    <w:rPr>
      <w:rFonts w:ascii="宋体"/>
      <w:sz w:val="21"/>
    </w:rPr>
  </w:style>
  <w:style w:type="paragraph" w:styleId="affffffff7">
    <w:name w:val="Revision"/>
    <w:hidden/>
    <w:uiPriority w:val="99"/>
    <w:semiHidden/>
    <w:rsid w:val="00E74C99"/>
    <w:rPr>
      <w:snapToGrid w:val="0"/>
      <w:sz w:val="21"/>
      <w:szCs w:val="21"/>
    </w:rPr>
  </w:style>
  <w:style w:type="paragraph" w:styleId="TOC">
    <w:name w:val="TOC Heading"/>
    <w:basedOn w:val="1"/>
    <w:next w:val="aff7"/>
    <w:uiPriority w:val="39"/>
    <w:unhideWhenUsed/>
    <w:qFormat/>
    <w:rsid w:val="00E74C99"/>
    <w:pPr>
      <w:keepLines/>
      <w:numPr>
        <w:numId w:val="0"/>
      </w:numPr>
      <w:spacing w:before="480" w:after="0" w:line="276" w:lineRule="auto"/>
      <w:jc w:val="left"/>
      <w:outlineLvl w:val="9"/>
    </w:pPr>
    <w:rPr>
      <w:rFonts w:ascii="Cambria" w:eastAsia="宋体" w:hAnsi="Cambria"/>
      <w:bCs/>
      <w:color w:val="365F91"/>
      <w:sz w:val="28"/>
      <w:szCs w:val="28"/>
    </w:rPr>
  </w:style>
  <w:style w:type="character" w:customStyle="1" w:styleId="l2">
    <w:name w:val="l2"/>
    <w:basedOn w:val="aff8"/>
    <w:rsid w:val="00E74C99"/>
  </w:style>
  <w:style w:type="paragraph" w:customStyle="1" w:styleId="BlockLabel">
    <w:name w:val="Block Label"/>
    <w:basedOn w:val="aff7"/>
    <w:next w:val="aff7"/>
    <w:uiPriority w:val="99"/>
    <w:rsid w:val="00E74C99"/>
    <w:pPr>
      <w:keepNext/>
      <w:keepLines/>
      <w:widowControl/>
      <w:topLinePunct/>
      <w:adjustRightInd w:val="0"/>
      <w:snapToGrid w:val="0"/>
      <w:spacing w:before="300" w:after="80" w:line="240" w:lineRule="atLeast"/>
      <w:jc w:val="left"/>
      <w:outlineLvl w:val="3"/>
    </w:pPr>
    <w:rPr>
      <w:rFonts w:ascii="Book Antiqua" w:eastAsia="黑体" w:hAnsi="Book Antiqua" w:cs="Book Antiqua"/>
      <w:bCs/>
      <w:kern w:val="0"/>
      <w:sz w:val="26"/>
      <w:szCs w:val="26"/>
    </w:rPr>
  </w:style>
  <w:style w:type="paragraph" w:customStyle="1" w:styleId="FigureDescription">
    <w:name w:val="Figure Description"/>
    <w:next w:val="aff7"/>
    <w:uiPriority w:val="99"/>
    <w:rsid w:val="00E74C99"/>
    <w:pPr>
      <w:keepNext/>
      <w:adjustRightInd w:val="0"/>
      <w:snapToGrid w:val="0"/>
      <w:spacing w:before="320" w:after="80" w:line="240" w:lineRule="atLeast"/>
      <w:ind w:left="1701"/>
      <w:outlineLvl w:val="7"/>
    </w:pPr>
    <w:rPr>
      <w:rFonts w:eastAsia="黑体" w:cs="Arial"/>
      <w:spacing w:val="-4"/>
      <w:kern w:val="2"/>
      <w:sz w:val="21"/>
      <w:szCs w:val="21"/>
    </w:rPr>
  </w:style>
  <w:style w:type="paragraph" w:customStyle="1" w:styleId="ItemStep">
    <w:name w:val="Item Step"/>
    <w:uiPriority w:val="99"/>
    <w:rsid w:val="00E74C99"/>
    <w:pPr>
      <w:tabs>
        <w:tab w:val="num" w:pos="2126"/>
      </w:tabs>
      <w:adjustRightInd w:val="0"/>
      <w:snapToGrid w:val="0"/>
      <w:spacing w:before="80" w:after="80" w:line="240" w:lineRule="atLeast"/>
      <w:ind w:left="2126" w:hanging="425"/>
      <w:jc w:val="both"/>
      <w:outlineLvl w:val="6"/>
    </w:pPr>
    <w:rPr>
      <w:rFonts w:cs="Arial"/>
      <w:sz w:val="21"/>
      <w:szCs w:val="21"/>
    </w:rPr>
  </w:style>
  <w:style w:type="paragraph" w:customStyle="1" w:styleId="Step">
    <w:name w:val="Step"/>
    <w:basedOn w:val="aff7"/>
    <w:uiPriority w:val="99"/>
    <w:rsid w:val="00E74C99"/>
    <w:pPr>
      <w:widowControl/>
      <w:tabs>
        <w:tab w:val="num" w:pos="1701"/>
      </w:tabs>
      <w:topLinePunct/>
      <w:adjustRightInd w:val="0"/>
      <w:snapToGrid w:val="0"/>
      <w:spacing w:before="160" w:after="160" w:line="240" w:lineRule="atLeast"/>
      <w:ind w:left="1701" w:hanging="159"/>
      <w:jc w:val="left"/>
      <w:outlineLvl w:val="5"/>
    </w:pPr>
    <w:rPr>
      <w:rFonts w:cs="Arial"/>
      <w:snapToGrid w:val="0"/>
      <w:kern w:val="0"/>
      <w:szCs w:val="21"/>
    </w:rPr>
  </w:style>
  <w:style w:type="paragraph" w:customStyle="1" w:styleId="TableDescription">
    <w:name w:val="Table Description"/>
    <w:basedOn w:val="aff7"/>
    <w:next w:val="aff7"/>
    <w:uiPriority w:val="99"/>
    <w:rsid w:val="00E74C99"/>
    <w:pPr>
      <w:keepNext/>
      <w:widowControl/>
      <w:topLinePunct/>
      <w:adjustRightInd w:val="0"/>
      <w:snapToGrid w:val="0"/>
      <w:spacing w:before="320" w:after="80" w:line="240" w:lineRule="atLeast"/>
      <w:ind w:left="1701"/>
      <w:jc w:val="left"/>
      <w:outlineLvl w:val="7"/>
    </w:pPr>
    <w:rPr>
      <w:rFonts w:eastAsia="黑体" w:cs="Arial"/>
      <w:spacing w:val="-4"/>
      <w:szCs w:val="21"/>
    </w:rPr>
  </w:style>
  <w:style w:type="paragraph" w:customStyle="1" w:styleId="Figure">
    <w:name w:val="Figure"/>
    <w:basedOn w:val="aff7"/>
    <w:next w:val="aff7"/>
    <w:link w:val="FigureChar"/>
    <w:rsid w:val="00E74C99"/>
    <w:pPr>
      <w:keepNext/>
      <w:widowControl/>
      <w:topLinePunct/>
      <w:adjustRightInd w:val="0"/>
      <w:snapToGrid w:val="0"/>
      <w:spacing w:before="160" w:after="160" w:line="240" w:lineRule="atLeast"/>
      <w:ind w:left="1701"/>
      <w:jc w:val="left"/>
    </w:pPr>
    <w:rPr>
      <w:rFonts w:cs="Arial"/>
      <w:szCs w:val="21"/>
    </w:rPr>
  </w:style>
  <w:style w:type="paragraph" w:customStyle="1" w:styleId="TableHeading">
    <w:name w:val="Table Heading"/>
    <w:basedOn w:val="aff7"/>
    <w:uiPriority w:val="99"/>
    <w:rsid w:val="00E74C99"/>
    <w:pPr>
      <w:keepNext/>
      <w:topLinePunct/>
      <w:adjustRightInd w:val="0"/>
      <w:snapToGrid w:val="0"/>
      <w:spacing w:before="80" w:after="80" w:line="240" w:lineRule="atLeast"/>
      <w:jc w:val="left"/>
    </w:pPr>
    <w:rPr>
      <w:rFonts w:ascii="Book Antiqua" w:eastAsia="黑体" w:hAnsi="Book Antiqua" w:cs="Book Antiqua"/>
      <w:bCs/>
      <w:snapToGrid w:val="0"/>
      <w:kern w:val="0"/>
      <w:szCs w:val="21"/>
    </w:rPr>
  </w:style>
  <w:style w:type="paragraph" w:customStyle="1" w:styleId="TableText">
    <w:name w:val="Table Text"/>
    <w:basedOn w:val="aff7"/>
    <w:uiPriority w:val="99"/>
    <w:rsid w:val="00E74C99"/>
    <w:pPr>
      <w:topLinePunct/>
      <w:adjustRightInd w:val="0"/>
      <w:snapToGrid w:val="0"/>
      <w:spacing w:before="80" w:after="80" w:line="240" w:lineRule="atLeast"/>
      <w:jc w:val="left"/>
    </w:pPr>
    <w:rPr>
      <w:rFonts w:cs="Arial"/>
      <w:snapToGrid w:val="0"/>
      <w:kern w:val="0"/>
      <w:szCs w:val="21"/>
    </w:rPr>
  </w:style>
  <w:style w:type="character" w:customStyle="1" w:styleId="FigureChar">
    <w:name w:val="Figure Char"/>
    <w:link w:val="Figure"/>
    <w:rsid w:val="00E74C99"/>
    <w:rPr>
      <w:rFonts w:cs="Arial"/>
      <w:kern w:val="2"/>
      <w:sz w:val="21"/>
      <w:szCs w:val="21"/>
    </w:rPr>
  </w:style>
  <w:style w:type="paragraph" w:customStyle="1" w:styleId="Table">
    <w:name w:val="Table"/>
    <w:basedOn w:val="Figure"/>
    <w:uiPriority w:val="99"/>
    <w:qFormat/>
    <w:rsid w:val="00E74C99"/>
    <w:pPr>
      <w:keepNext w:val="0"/>
      <w:widowControl w:val="0"/>
      <w:numPr>
        <w:numId w:val="22"/>
      </w:numPr>
      <w:tabs>
        <w:tab w:val="left" w:pos="840"/>
        <w:tab w:val="left" w:pos="1985"/>
      </w:tabs>
      <w:topLinePunct w:val="0"/>
      <w:spacing w:before="0" w:after="0"/>
      <w:ind w:left="839" w:hanging="419"/>
    </w:pPr>
    <w:rPr>
      <w:rFonts w:ascii="Arial" w:eastAsiaTheme="minorEastAsia" w:hAnsi="Arial"/>
      <w:b/>
      <w:sz w:val="20"/>
      <w:szCs w:val="24"/>
      <w:lang w:eastAsia="zh-TW"/>
    </w:rPr>
  </w:style>
  <w:style w:type="paragraph" w:styleId="affffffff8">
    <w:name w:val="table of figures"/>
    <w:basedOn w:val="aff7"/>
    <w:next w:val="aff7"/>
    <w:uiPriority w:val="99"/>
    <w:rsid w:val="00E74C99"/>
    <w:pPr>
      <w:autoSpaceDE w:val="0"/>
      <w:autoSpaceDN w:val="0"/>
      <w:adjustRightInd w:val="0"/>
      <w:spacing w:line="360" w:lineRule="auto"/>
      <w:ind w:left="420" w:hanging="420"/>
      <w:jc w:val="left"/>
    </w:pPr>
    <w:rPr>
      <w:rFonts w:asciiTheme="minorHAnsi" w:hAnsiTheme="minorHAnsi" w:cstheme="minorHAnsi"/>
      <w:caps/>
      <w:snapToGrid w:val="0"/>
      <w:kern w:val="0"/>
      <w:sz w:val="20"/>
      <w:szCs w:val="20"/>
    </w:rPr>
  </w:style>
  <w:style w:type="paragraph" w:customStyle="1" w:styleId="BlockLabelinAppendix">
    <w:name w:val="Block Label in Appendix"/>
    <w:basedOn w:val="BlockLabel"/>
    <w:next w:val="aff7"/>
    <w:uiPriority w:val="99"/>
    <w:rsid w:val="00E74C99"/>
    <w:pPr>
      <w:numPr>
        <w:ilvl w:val="4"/>
        <w:numId w:val="23"/>
      </w:numPr>
      <w:topLinePunct w:val="0"/>
    </w:pPr>
  </w:style>
  <w:style w:type="paragraph" w:customStyle="1" w:styleId="FigureDescriptioninAppendix">
    <w:name w:val="Figure Description in Appendix"/>
    <w:basedOn w:val="Figure"/>
    <w:next w:val="Figure"/>
    <w:uiPriority w:val="99"/>
    <w:rsid w:val="00E74C99"/>
    <w:pPr>
      <w:numPr>
        <w:ilvl w:val="7"/>
        <w:numId w:val="23"/>
      </w:numPr>
      <w:tabs>
        <w:tab w:val="left" w:pos="1140"/>
      </w:tabs>
      <w:ind w:left="726" w:hanging="363"/>
      <w:outlineLvl w:val="6"/>
    </w:pPr>
  </w:style>
  <w:style w:type="paragraph" w:customStyle="1" w:styleId="ItemStepinAppendix">
    <w:name w:val="Item Step in Appendix"/>
    <w:basedOn w:val="ItemStep"/>
    <w:uiPriority w:val="99"/>
    <w:rsid w:val="00E74C99"/>
    <w:pPr>
      <w:numPr>
        <w:ilvl w:val="6"/>
        <w:numId w:val="23"/>
      </w:numPr>
      <w:outlineLvl w:val="5"/>
    </w:pPr>
  </w:style>
  <w:style w:type="paragraph" w:customStyle="1" w:styleId="StepinAppendix">
    <w:name w:val="Step in Appendix"/>
    <w:basedOn w:val="Step"/>
    <w:uiPriority w:val="99"/>
    <w:rsid w:val="00E74C99"/>
    <w:pPr>
      <w:numPr>
        <w:ilvl w:val="5"/>
        <w:numId w:val="23"/>
      </w:numPr>
      <w:topLinePunct w:val="0"/>
      <w:outlineLvl w:val="4"/>
    </w:pPr>
  </w:style>
  <w:style w:type="paragraph" w:customStyle="1" w:styleId="TableDescriptioninAppendix">
    <w:name w:val="Table Description in Appendix"/>
    <w:basedOn w:val="TableDescription"/>
    <w:next w:val="aff7"/>
    <w:uiPriority w:val="99"/>
    <w:rsid w:val="00E74C99"/>
    <w:pPr>
      <w:numPr>
        <w:ilvl w:val="8"/>
        <w:numId w:val="23"/>
      </w:numPr>
      <w:topLinePunct w:val="0"/>
      <w:outlineLvl w:val="6"/>
    </w:pPr>
  </w:style>
  <w:style w:type="paragraph" w:customStyle="1" w:styleId="4inAppendix">
    <w:name w:val="标题 4 in Appendix"/>
    <w:basedOn w:val="4"/>
    <w:next w:val="BlockLabelinAppendix"/>
    <w:uiPriority w:val="99"/>
    <w:rsid w:val="00E74C99"/>
    <w:pPr>
      <w:widowControl/>
      <w:numPr>
        <w:numId w:val="23"/>
      </w:numPr>
      <w:topLinePunct/>
      <w:autoSpaceDE/>
      <w:autoSpaceDN/>
      <w:snapToGrid w:val="0"/>
      <w:spacing w:before="160" w:after="160" w:line="240" w:lineRule="atLeast"/>
    </w:pPr>
    <w:rPr>
      <w:rFonts w:ascii="Book Antiqua" w:eastAsia="黑体" w:hAnsi="Book Antiqua"/>
      <w:b w:val="0"/>
      <w:snapToGrid/>
      <w:kern w:val="2"/>
    </w:rPr>
  </w:style>
  <w:style w:type="character" w:customStyle="1" w:styleId="1Char1">
    <w:name w:val="标题 1 Char1"/>
    <w:aliases w:val="heading 1 Char1"/>
    <w:basedOn w:val="aff8"/>
    <w:uiPriority w:val="9"/>
    <w:rsid w:val="00E74C99"/>
    <w:rPr>
      <w:b/>
      <w:bCs/>
      <w:kern w:val="44"/>
      <w:sz w:val="44"/>
      <w:szCs w:val="44"/>
    </w:rPr>
  </w:style>
  <w:style w:type="character" w:customStyle="1" w:styleId="3Char1">
    <w:name w:val="标题 3 Char1"/>
    <w:aliases w:val="heading 3 Char"/>
    <w:basedOn w:val="aff8"/>
    <w:semiHidden/>
    <w:rsid w:val="00E74C99"/>
    <w:rPr>
      <w:b/>
      <w:bCs/>
      <w:sz w:val="32"/>
      <w:szCs w:val="32"/>
    </w:rPr>
  </w:style>
  <w:style w:type="character" w:customStyle="1" w:styleId="4Char1">
    <w:name w:val="标题 4 Char1"/>
    <w:aliases w:val="heading 4 Char1"/>
    <w:basedOn w:val="aff8"/>
    <w:semiHidden/>
    <w:rsid w:val="00E74C99"/>
    <w:rPr>
      <w:rFonts w:asciiTheme="majorHAnsi" w:eastAsiaTheme="majorEastAsia" w:hAnsiTheme="majorHAnsi" w:cstheme="majorBidi"/>
      <w:b/>
      <w:bCs/>
      <w:sz w:val="28"/>
      <w:szCs w:val="28"/>
    </w:rPr>
  </w:style>
  <w:style w:type="character" w:customStyle="1" w:styleId="7Char1">
    <w:name w:val="标题 7 Char1"/>
    <w:aliases w:val="heading 7 Char1"/>
    <w:basedOn w:val="aff8"/>
    <w:semiHidden/>
    <w:rsid w:val="00E74C99"/>
    <w:rPr>
      <w:b/>
      <w:bCs/>
      <w:sz w:val="24"/>
      <w:szCs w:val="24"/>
    </w:rPr>
  </w:style>
  <w:style w:type="character" w:customStyle="1" w:styleId="Char10">
    <w:name w:val="正文首行缩进 Char1"/>
    <w:aliases w:val="正文首行缩进 Char Char Char Char Char Char Char Char Char Char Char Char Char Char Char Char Char  Char Char1,正文首行缩进 Char Char Char Char Char Char1,正文首行缩进 Char Char Char C Char1,正文首行缩进 Char1 Char Char1,正文首行缩进 Char Char Char Char Char2"/>
    <w:basedOn w:val="Chard"/>
    <w:semiHidden/>
    <w:rsid w:val="00E74C99"/>
    <w:rPr>
      <w:snapToGrid/>
      <w:sz w:val="21"/>
      <w:szCs w:val="21"/>
    </w:rPr>
  </w:style>
  <w:style w:type="table" w:customStyle="1" w:styleId="14">
    <w:name w:val="网格型1"/>
    <w:basedOn w:val="aff9"/>
    <w:next w:val="afff8"/>
    <w:rsid w:val="00FB0E67"/>
    <w:pPr>
      <w:keepLines/>
      <w:adjustRightInd w:val="0"/>
      <w:spacing w:line="360" w:lineRule="atLeast"/>
      <w:jc w:val="center"/>
      <w:textAlignment w:val="baseline"/>
    </w:pPr>
    <w:rPr>
      <w:rFonts w:ascii="Arial" w:eastAsia="Arial" w:hAnsi="Arial" w:cs="PMingLiU"/>
      <w:lang w:eastAsia="en-US"/>
    </w:rPr>
    <w:tblPr>
      <w:jc w:val="center"/>
      <w:tblInd w:w="0"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CellMar>
        <w:top w:w="0" w:type="dxa"/>
        <w:left w:w="108" w:type="dxa"/>
        <w:bottom w:w="0" w:type="dxa"/>
        <w:right w:w="108" w:type="dxa"/>
      </w:tblCellMar>
    </w:tblPr>
    <w:trPr>
      <w:jc w:val="center"/>
    </w:trPr>
    <w:tcPr>
      <w:vAlign w:val="center"/>
    </w:tcPr>
    <w:tblStylePr w:type="firstRow">
      <w:rPr>
        <w:rFonts w:eastAsia="Symbol"/>
        <w:b/>
        <w:sz w:val="20"/>
      </w:rPr>
      <w:tblPr/>
      <w:trPr>
        <w:cantSplit/>
        <w:tblHeader/>
      </w:trPr>
      <w:tcPr>
        <w:tcBorders>
          <w:top w:val="single" w:sz="12" w:space="0" w:color="auto"/>
          <w:left w:val="single" w:sz="12" w:space="0" w:color="auto"/>
          <w:bottom w:val="single" w:sz="12" w:space="0" w:color="auto"/>
          <w:right w:val="single" w:sz="12" w:space="0" w:color="auto"/>
          <w:insideH w:val="single" w:sz="4" w:space="0" w:color="auto"/>
          <w:insideV w:val="single" w:sz="4" w:space="0" w:color="auto"/>
        </w:tcBorders>
      </w:tcPr>
    </w:tblStylePr>
    <w:tblStylePr w:type="firstCol">
      <w:pPr>
        <w:wordWrap/>
        <w:jc w:val="both"/>
      </w:pPr>
      <w:rPr>
        <w:rFonts w:eastAsia="Symbol"/>
        <w:sz w:val="20"/>
      </w:rPr>
    </w:tblStylePr>
  </w:style>
  <w:style w:type="paragraph" w:customStyle="1" w:styleId="15">
    <w:name w:val="列出段落1"/>
    <w:basedOn w:val="aff7"/>
    <w:uiPriority w:val="34"/>
    <w:qFormat/>
    <w:rsid w:val="00A8105B"/>
    <w:pPr>
      <w:ind w:firstLineChars="200" w:firstLine="420"/>
    </w:pPr>
    <w:rPr>
      <w:rFonts w:ascii="Calibri" w:hAnsi="Calibri"/>
      <w:szCs w:val="22"/>
    </w:rPr>
  </w:style>
  <w:style w:type="paragraph" w:customStyle="1" w:styleId="16">
    <w:name w:val="样式1"/>
    <w:basedOn w:val="aff2"/>
    <w:link w:val="1Char0"/>
    <w:qFormat/>
    <w:rsid w:val="00ED605C"/>
  </w:style>
  <w:style w:type="character" w:customStyle="1" w:styleId="Char3">
    <w:name w:val="字母编号列项（一级） Char"/>
    <w:basedOn w:val="aff8"/>
    <w:link w:val="aff2"/>
    <w:rsid w:val="00ED605C"/>
    <w:rPr>
      <w:rFonts w:ascii="宋体"/>
      <w:sz w:val="21"/>
    </w:rPr>
  </w:style>
  <w:style w:type="character" w:customStyle="1" w:styleId="1Char0">
    <w:name w:val="样式1 Char"/>
    <w:basedOn w:val="Char3"/>
    <w:link w:val="16"/>
    <w:rsid w:val="00ED605C"/>
    <w:rPr>
      <w:rFonts w:ascii="宋体"/>
      <w:sz w:val="21"/>
    </w:rPr>
  </w:style>
  <w:style w:type="paragraph" w:customStyle="1" w:styleId="TABLE-col-heading">
    <w:name w:val="TABLE-col-heading"/>
    <w:basedOn w:val="aff7"/>
    <w:qFormat/>
    <w:rsid w:val="00EB1930"/>
    <w:pPr>
      <w:keepNext/>
      <w:widowControl/>
      <w:snapToGrid w:val="0"/>
      <w:spacing w:before="60" w:after="60"/>
      <w:jc w:val="center"/>
    </w:pPr>
    <w:rPr>
      <w:rFonts w:ascii="Arial" w:hAnsi="Arial" w:cs="Arial"/>
      <w:b/>
      <w:bCs/>
      <w:spacing w:val="8"/>
      <w:kern w:val="0"/>
      <w:sz w:val="16"/>
      <w:szCs w:val="16"/>
      <w:lang w:val="en-GB"/>
    </w:rPr>
  </w:style>
  <w:style w:type="paragraph" w:customStyle="1" w:styleId="TABLE-cell">
    <w:name w:val="TABLE-cell"/>
    <w:basedOn w:val="aff7"/>
    <w:qFormat/>
    <w:rsid w:val="00EB1930"/>
    <w:pPr>
      <w:widowControl/>
      <w:snapToGrid w:val="0"/>
      <w:spacing w:before="60" w:after="60"/>
      <w:jc w:val="left"/>
    </w:pPr>
    <w:rPr>
      <w:rFonts w:ascii="Arial" w:hAnsi="Arial" w:cs="Arial"/>
      <w:bCs/>
      <w:spacing w:val="8"/>
      <w:kern w:val="0"/>
      <w:sz w:val="16"/>
      <w:szCs w:val="20"/>
      <w:lang w:val="en-GB"/>
    </w:rPr>
  </w:style>
</w:styles>
</file>

<file path=word/webSettings.xml><?xml version="1.0" encoding="utf-8"?>
<w:webSettings xmlns:r="http://schemas.openxmlformats.org/officeDocument/2006/relationships" xmlns:w="http://schemas.openxmlformats.org/wordprocessingml/2006/main">
  <w:divs>
    <w:div w:id="158364252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ustomizations.xml.rels><?xml version="1.0" encoding="UTF-8" standalone="yes"?>
<Relationships xmlns="http://schemas.openxmlformats.org/package/2006/relationships"><Relationship Id="rId1" Type="http://schemas.microsoft.com/office/2006/relationships/attachedToolbars" Target="attachedToolbars.bin"/></Relationship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oleObject" Target="embeddings/oleObject1.bin"/><Relationship Id="rId42" Type="http://schemas.openxmlformats.org/officeDocument/2006/relationships/image" Target="media/image27.emf"/><Relationship Id="rId47" Type="http://schemas.openxmlformats.org/officeDocument/2006/relationships/image" Target="media/image32.emf"/><Relationship Id="rId63" Type="http://schemas.openxmlformats.org/officeDocument/2006/relationships/image" Target="media/image45.png"/><Relationship Id="rId68" Type="http://schemas.openxmlformats.org/officeDocument/2006/relationships/image" Target="media/image50.emf"/><Relationship Id="rId84" Type="http://schemas.openxmlformats.org/officeDocument/2006/relationships/image" Target="media/image60.emf"/><Relationship Id="rId89" Type="http://schemas.openxmlformats.org/officeDocument/2006/relationships/oleObject" Target="embeddings/Microsoft_Visio_2003-2010___11.vsd"/><Relationship Id="rId112" Type="http://schemas.openxmlformats.org/officeDocument/2006/relationships/fontTable" Target="fontTable.xml"/><Relationship Id="rId2" Type="http://schemas.openxmlformats.org/officeDocument/2006/relationships/customXml" Target="../customXml/item1.xml"/><Relationship Id="rId16" Type="http://schemas.openxmlformats.org/officeDocument/2006/relationships/image" Target="media/image3.png"/><Relationship Id="rId29" Type="http://schemas.openxmlformats.org/officeDocument/2006/relationships/image" Target="media/image15.wmf"/><Relationship Id="rId107" Type="http://schemas.openxmlformats.org/officeDocument/2006/relationships/image" Target="media/image80.png"/><Relationship Id="rId11" Type="http://schemas.openxmlformats.org/officeDocument/2006/relationships/footer" Target="footer1.xml"/><Relationship Id="rId24" Type="http://schemas.openxmlformats.org/officeDocument/2006/relationships/image" Target="media/image10.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emf"/><Relationship Id="rId45" Type="http://schemas.openxmlformats.org/officeDocument/2006/relationships/image" Target="media/image30.png"/><Relationship Id="rId53" Type="http://schemas.openxmlformats.org/officeDocument/2006/relationships/image" Target="media/image37.emf"/><Relationship Id="rId58" Type="http://schemas.openxmlformats.org/officeDocument/2006/relationships/oleObject" Target="embeddings/Microsoft_Visio_2003-2010___3.vsd"/><Relationship Id="rId66" Type="http://schemas.openxmlformats.org/officeDocument/2006/relationships/image" Target="media/image48.png"/><Relationship Id="rId74" Type="http://schemas.openxmlformats.org/officeDocument/2006/relationships/image" Target="media/image55.emf"/><Relationship Id="rId79" Type="http://schemas.openxmlformats.org/officeDocument/2006/relationships/oleObject" Target="embeddings/Microsoft_Visio_2003-2010___6.vsd"/><Relationship Id="rId87" Type="http://schemas.openxmlformats.org/officeDocument/2006/relationships/oleObject" Target="embeddings/Microsoft_Visio_2003-2010___10.vsd"/><Relationship Id="rId102" Type="http://schemas.openxmlformats.org/officeDocument/2006/relationships/image" Target="media/image75.emf"/><Relationship Id="rId110" Type="http://schemas.openxmlformats.org/officeDocument/2006/relationships/oleObject" Target="embeddings/Microsoft_Visio_2003-2010___12.vsd"/><Relationship Id="rId5" Type="http://schemas.openxmlformats.org/officeDocument/2006/relationships/styles" Target="styles.xml"/><Relationship Id="rId61" Type="http://schemas.openxmlformats.org/officeDocument/2006/relationships/image" Target="media/image43.png"/><Relationship Id="rId82" Type="http://schemas.openxmlformats.org/officeDocument/2006/relationships/image" Target="media/image59.emf"/><Relationship Id="rId90" Type="http://schemas.openxmlformats.org/officeDocument/2006/relationships/image" Target="media/image63.emf"/><Relationship Id="rId95" Type="http://schemas.openxmlformats.org/officeDocument/2006/relationships/image" Target="media/image68.emf"/><Relationship Id="rId19" Type="http://schemas.openxmlformats.org/officeDocument/2006/relationships/image" Target="media/image6.png"/><Relationship Id="rId14" Type="http://schemas.openxmlformats.org/officeDocument/2006/relationships/image" Target="media/image1.png"/><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oleObject" Target="embeddings/oleObject2.bin"/><Relationship Id="rId35" Type="http://schemas.openxmlformats.org/officeDocument/2006/relationships/image" Target="media/image20.png"/><Relationship Id="rId43" Type="http://schemas.openxmlformats.org/officeDocument/2006/relationships/image" Target="media/image28.emf"/><Relationship Id="rId48" Type="http://schemas.openxmlformats.org/officeDocument/2006/relationships/image" Target="media/image33.emf"/><Relationship Id="rId56" Type="http://schemas.openxmlformats.org/officeDocument/2006/relationships/image" Target="media/image39.emf"/><Relationship Id="rId64" Type="http://schemas.openxmlformats.org/officeDocument/2006/relationships/image" Target="media/image46.png"/><Relationship Id="rId69" Type="http://schemas.openxmlformats.org/officeDocument/2006/relationships/image" Target="media/image51.png"/><Relationship Id="rId77" Type="http://schemas.openxmlformats.org/officeDocument/2006/relationships/oleObject" Target="embeddings/Microsoft_Visio_2003-2010___5.vsd"/><Relationship Id="rId100" Type="http://schemas.openxmlformats.org/officeDocument/2006/relationships/image" Target="media/image73.jpeg"/><Relationship Id="rId105" Type="http://schemas.openxmlformats.org/officeDocument/2006/relationships/image" Target="media/image78.png"/><Relationship Id="rId113" Type="http://schemas.openxmlformats.org/officeDocument/2006/relationships/theme" Target="theme/theme1.xml"/><Relationship Id="rId8" Type="http://schemas.openxmlformats.org/officeDocument/2006/relationships/footnotes" Target="footnotes.xml"/><Relationship Id="rId51" Type="http://schemas.openxmlformats.org/officeDocument/2006/relationships/image" Target="media/image35.emf"/><Relationship Id="rId72" Type="http://schemas.openxmlformats.org/officeDocument/2006/relationships/image" Target="media/image53.png"/><Relationship Id="rId80" Type="http://schemas.openxmlformats.org/officeDocument/2006/relationships/image" Target="media/image58.emf"/><Relationship Id="rId85" Type="http://schemas.openxmlformats.org/officeDocument/2006/relationships/oleObject" Target="embeddings/Microsoft_Visio_2003-2010___9.vsd"/><Relationship Id="rId93" Type="http://schemas.openxmlformats.org/officeDocument/2006/relationships/image" Target="media/image66.emf"/><Relationship Id="rId98" Type="http://schemas.openxmlformats.org/officeDocument/2006/relationships/image" Target="media/image71.emf"/><Relationship Id="rId3" Type="http://schemas.openxmlformats.org/officeDocument/2006/relationships/customXml" Target="../customXml/item2.xml"/><Relationship Id="rId12" Type="http://schemas.openxmlformats.org/officeDocument/2006/relationships/hyperlink" Target="http://www.tsinfo.js.cn/inquiry/gbtdetails.aspx?A100=YD/T%201591-2006" TargetMode="External"/><Relationship Id="rId17" Type="http://schemas.openxmlformats.org/officeDocument/2006/relationships/image" Target="media/image4.png"/><Relationship Id="rId25" Type="http://schemas.openxmlformats.org/officeDocument/2006/relationships/image" Target="media/image11.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1.emf"/><Relationship Id="rId67" Type="http://schemas.openxmlformats.org/officeDocument/2006/relationships/image" Target="media/image49.emf"/><Relationship Id="rId103" Type="http://schemas.openxmlformats.org/officeDocument/2006/relationships/image" Target="media/image76.jpeg"/><Relationship Id="rId108" Type="http://schemas.openxmlformats.org/officeDocument/2006/relationships/image" Target="media/image81.png"/><Relationship Id="rId20" Type="http://schemas.openxmlformats.org/officeDocument/2006/relationships/image" Target="media/image7.wmf"/><Relationship Id="rId41" Type="http://schemas.openxmlformats.org/officeDocument/2006/relationships/image" Target="media/image26.png"/><Relationship Id="rId54" Type="http://schemas.openxmlformats.org/officeDocument/2006/relationships/oleObject" Target="embeddings/Microsoft_Visio_2003-2010___2.vsd"/><Relationship Id="rId62" Type="http://schemas.openxmlformats.org/officeDocument/2006/relationships/image" Target="media/image44.png"/><Relationship Id="rId70" Type="http://schemas.microsoft.com/office/2007/relationships/hdphoto" Target="media/hdphoto1.wdp"/><Relationship Id="rId75" Type="http://schemas.openxmlformats.org/officeDocument/2006/relationships/oleObject" Target="embeddings/Microsoft_Visio_2003-2010___4.vsd"/><Relationship Id="rId83" Type="http://schemas.openxmlformats.org/officeDocument/2006/relationships/oleObject" Target="embeddings/Microsoft_Visio_2003-2010___8.vsd"/><Relationship Id="rId88" Type="http://schemas.openxmlformats.org/officeDocument/2006/relationships/image" Target="media/image62.emf"/><Relationship Id="rId91" Type="http://schemas.openxmlformats.org/officeDocument/2006/relationships/image" Target="media/image64.emf"/><Relationship Id="rId96" Type="http://schemas.openxmlformats.org/officeDocument/2006/relationships/image" Target="media/image69.emf"/><Relationship Id="rId111" Type="http://schemas.openxmlformats.org/officeDocument/2006/relationships/image" Target="media/image83.png"/><Relationship Id="rId1" Type="http://schemas.microsoft.com/office/2006/relationships/keyMapCustomizations" Target="customizations.xml"/><Relationship Id="rId6" Type="http://schemas.openxmlformats.org/officeDocument/2006/relationships/settings" Target="settings.xml"/><Relationship Id="rId15" Type="http://schemas.openxmlformats.org/officeDocument/2006/relationships/image" Target="media/image2.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1.png"/><Relationship Id="rId49" Type="http://schemas.openxmlformats.org/officeDocument/2006/relationships/oleObject" Target="embeddings/Microsoft_Visio_2003-2010___1.vsd"/><Relationship Id="rId57" Type="http://schemas.openxmlformats.org/officeDocument/2006/relationships/image" Target="media/image40.emf"/><Relationship Id="rId106" Type="http://schemas.openxmlformats.org/officeDocument/2006/relationships/image" Target="media/image79.png"/><Relationship Id="rId10" Type="http://schemas.openxmlformats.org/officeDocument/2006/relationships/header" Target="header1.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6.emf"/><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4.emf"/><Relationship Id="rId78" Type="http://schemas.openxmlformats.org/officeDocument/2006/relationships/image" Target="media/image57.emf"/><Relationship Id="rId81" Type="http://schemas.openxmlformats.org/officeDocument/2006/relationships/oleObject" Target="embeddings/Microsoft_Visio_2003-2010___7.vsd"/><Relationship Id="rId86" Type="http://schemas.openxmlformats.org/officeDocument/2006/relationships/image" Target="media/image61.emf"/><Relationship Id="rId94" Type="http://schemas.openxmlformats.org/officeDocument/2006/relationships/image" Target="media/image67.emf"/><Relationship Id="rId99" Type="http://schemas.openxmlformats.org/officeDocument/2006/relationships/image" Target="media/image72.jpeg"/><Relationship Id="rId101" Type="http://schemas.openxmlformats.org/officeDocument/2006/relationships/image" Target="media/image74.emf"/><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hyperlink" Target="https://www.baidu.com/link?url=PaDjqATRbCis0eK3PcFZuW1ibHdfrFmNjDGxhr4_pbiE0_ktjOCYFyz9gbIGI7CibAg8D4CybYRpiVDCMRVsP6SEgue1n2sSwlB2I525UF04L2Rx3YoW0aRfCyNcnzQI&amp;wd=&amp;eqid=e1ff83cc00021dd70000000355d2e475" TargetMode="External"/><Relationship Id="rId18" Type="http://schemas.openxmlformats.org/officeDocument/2006/relationships/image" Target="media/image5.png"/><Relationship Id="rId39" Type="http://schemas.openxmlformats.org/officeDocument/2006/relationships/image" Target="media/image24.emf"/><Relationship Id="rId109" Type="http://schemas.openxmlformats.org/officeDocument/2006/relationships/image" Target="media/image82.emf"/><Relationship Id="rId34" Type="http://schemas.openxmlformats.org/officeDocument/2006/relationships/image" Target="media/image19.png"/><Relationship Id="rId50" Type="http://schemas.openxmlformats.org/officeDocument/2006/relationships/image" Target="media/image34.emf"/><Relationship Id="rId55" Type="http://schemas.openxmlformats.org/officeDocument/2006/relationships/image" Target="media/image38.png"/><Relationship Id="rId76" Type="http://schemas.openxmlformats.org/officeDocument/2006/relationships/image" Target="media/image56.emf"/><Relationship Id="rId97" Type="http://schemas.openxmlformats.org/officeDocument/2006/relationships/image" Target="media/image70.emf"/><Relationship Id="rId104" Type="http://schemas.openxmlformats.org/officeDocument/2006/relationships/image" Target="media/image77.png"/><Relationship Id="rId7" Type="http://schemas.openxmlformats.org/officeDocument/2006/relationships/webSettings" Target="webSettings.xml"/><Relationship Id="rId71" Type="http://schemas.openxmlformats.org/officeDocument/2006/relationships/image" Target="media/image52.emf"/><Relationship Id="rId92" Type="http://schemas.openxmlformats.org/officeDocument/2006/relationships/image" Target="media/image65.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Arab" typeface="Times New Roman"/>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Times New Roman"/>
        <a:font script="Jpan" typeface="ＭＳ Ｐゴシック"/>
        <a:font script="Khmr" typeface="MoolBoran"/>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Times New Roman"/>
        <a:font script="Yiii" typeface="Microsoft Yi Baiti"/>
      </a:majorFont>
      <a:minorFont>
        <a:latin typeface="Calibri"/>
        <a:ea typeface=""/>
        <a:cs typeface=""/>
        <a:font script="Arab" typeface="Arial"/>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Arial"/>
        <a:font script="Jpan" typeface="ＭＳ Ｐゴシック"/>
        <a:font script="Khmr" typeface="DaunPenh"/>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Arial"/>
        <a:font script="Yiii" typeface="Microsoft Yi Baiti"/>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F6B15E3C-9B3C-4F3D-8B02-05FD18FF0A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738</TotalTime>
  <Pages>85</Pages>
  <Words>7771</Words>
  <Characters>44295</Characters>
  <Application>Microsoft Office Word</Application>
  <DocSecurity>0</DocSecurity>
  <Lines>369</Lines>
  <Paragraphs>103</Paragraphs>
  <ScaleCrop>false</ScaleCrop>
  <Company>zle</Company>
  <LinksUpToDate>false</LinksUpToDate>
  <CharactersWithSpaces>51963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标准名称</dc:title>
  <dc:creator>CNIS</dc:creator>
  <cp:lastModifiedBy>徐春莹</cp:lastModifiedBy>
  <cp:revision>97</cp:revision>
  <cp:lastPrinted>2016-02-29T01:50:00Z</cp:lastPrinted>
  <dcterms:created xsi:type="dcterms:W3CDTF">2016-07-01T06:54:00Z</dcterms:created>
  <dcterms:modified xsi:type="dcterms:W3CDTF">2016-10-13T08:38:00Z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2052-9.1.0.5133</vt:lpwstr>
  </property>
</Properties>
</file>